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32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C0673F3"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62780A5"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5060E782"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87681CC"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C28E388"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0DE819"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6F0350"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E43BD12"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4F029A7"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6E0A7F9"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F530FF"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E086E26"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ECD204F"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59FED"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F6DF8"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AB617A"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86B4C07"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A12831"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AE90E61"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FB211"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D8656"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T</w:t>
        </w:r>
        <w:r>
          <w:t xml:space="preserve">esting </w:t>
        </w:r>
      </w:ins>
      <w:del w:id="909" w:author="Kelvin Ang" w:date="2014-11-09T09:21:00Z">
        <w:r w:rsidR="0092526E" w:rsidDel="004F7707">
          <w:delText xml:space="preserve">standards </w:delText>
        </w:r>
      </w:del>
      <w:ins w:id="910" w:author="Kelvin Ang" w:date="2014-11-09T09:21:00Z">
        <w:r>
          <w:t>S</w:t>
        </w:r>
        <w:r>
          <w:t xml:space="preserve">tandards </w:t>
        </w:r>
      </w:ins>
      <w:ins w:id="911" w:author="Kelvin Ang" w:date="2014-11-09T09:22:00Z">
        <w:r>
          <w:t>(Section 5)</w:t>
        </w:r>
        <w:r>
          <w:t xml:space="preserve">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121.55pt" o:ole="">
            <v:imagedata r:id="rId44" o:title=""/>
          </v:shape>
          <o:OLEObject Type="Embed" ProgID="Visio.Drawing.15" ShapeID="_x0000_i1025" DrawAspect="Content" ObjectID="_1477033050"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5" w:author="Kelvin Ang" w:date="2014-11-09T09:31:00Z">
        <w:r w:rsidR="00EB6A5E">
          <w:t xml:space="preserve"> and</w:t>
        </w:r>
      </w:ins>
      <w:del w:id="936" w:author="Kelvin Ang" w:date="2014-11-09T09:31:00Z">
        <w:r w:rsidRPr="000F6BFC" w:rsidDel="00EB6A5E">
          <w:delText>,</w:delText>
        </w:r>
      </w:del>
      <w:r w:rsidRPr="000F6BFC">
        <w:t xml:space="preserve"> status messages</w:t>
      </w:r>
      <w:ins w:id="937" w:author="Kelvin Ang" w:date="2014-11-09T09:32:00Z">
        <w:r w:rsidR="00EE27A2">
          <w:t>. It is also responsible for</w:t>
        </w:r>
      </w:ins>
      <w:ins w:id="938" w:author="Kelvin Ang" w:date="2014-11-09T09:37:00Z">
        <w:r w:rsidR="00EE27A2">
          <w:t xml:space="preserve"> many </w:t>
        </w:r>
      </w:ins>
      <w:ins w:id="939" w:author="Kelvin Ang" w:date="2014-11-09T09:39:00Z">
        <w:r w:rsidR="000B0CF3">
          <w:t xml:space="preserve">interactive </w:t>
        </w:r>
      </w:ins>
      <w:ins w:id="940" w:author="Kelvin Ang" w:date="2014-11-09T09:37:00Z">
        <w:r w:rsidR="00EE27A2">
          <w:t>features like</w:t>
        </w:r>
      </w:ins>
      <w:ins w:id="941" w:author="Kelvin Ang" w:date="2014-11-09T09:32:00Z">
        <w:r w:rsidR="00EE27A2">
          <w:t xml:space="preserve"> hotkeys</w:t>
        </w:r>
      </w:ins>
      <w:del w:id="942" w:author="Kelvin Ang" w:date="2014-11-09T09:32:00Z">
        <w:r w:rsidRPr="000F6BFC" w:rsidDel="00EE27A2">
          <w:delText>,</w:delText>
        </w:r>
      </w:del>
      <w:del w:id="943" w:author="Kelvin Ang" w:date="2014-11-09T09:33:00Z">
        <w:r w:rsidRPr="000F6BFC" w:rsidDel="00EE27A2">
          <w:delText xml:space="preserve"> and </w:delText>
        </w:r>
      </w:del>
      <w:ins w:id="944" w:author="Kelvin Ang" w:date="2014-11-09T09:33:00Z">
        <w:r w:rsidR="00EE27A2">
          <w:t xml:space="preserve"> </w:t>
        </w:r>
      </w:ins>
      <w:del w:id="945" w:author="Kelvin Ang" w:date="2014-11-09T09:34:00Z">
        <w:r w:rsidRPr="000F6BFC" w:rsidDel="00EE27A2">
          <w:delText xml:space="preserve">providing </w:delText>
        </w:r>
      </w:del>
      <w:ins w:id="946" w:author="Kelvin Ang" w:date="2014-11-09T09:34:00Z">
        <w:r w:rsidR="00EE27A2">
          <w:t xml:space="preserve">and </w:t>
        </w:r>
      </w:ins>
      <w:r w:rsidRPr="000F6BFC">
        <w:t>autocomplete</w:t>
      </w:r>
      <w:del w:id="947"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48"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49"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0" w:author="Kelvin Ang" w:date="2014-11-09T09:42:00Z">
        <w:r w:rsidR="00396128">
          <w:t>ies</w:t>
        </w:r>
      </w:ins>
      <w:del w:id="951" w:author="Kelvin Ang" w:date="2014-11-09T09:42:00Z">
        <w:r w:rsidRPr="000F6BFC" w:rsidDel="00396128">
          <w:delText>y</w:delText>
        </w:r>
      </w:del>
      <w:r w:rsidRPr="000F6BFC">
        <w:t xml:space="preserve"> include</w:t>
      </w:r>
      <w:del w:id="952"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3" w:name="_Toc403221031"/>
      <w:bookmarkStart w:id="954" w:name="_Toc403287953"/>
      <w:r>
        <w:rPr>
          <w:sz w:val="144"/>
          <w:szCs w:val="144"/>
        </w:rPr>
        <w:lastRenderedPageBreak/>
        <w:t>4</w:t>
      </w:r>
      <w:r w:rsidR="0092526E" w:rsidRPr="00667E20">
        <w:t>. Developing the Components</w:t>
      </w:r>
      <w:bookmarkEnd w:id="953"/>
      <w:bookmarkEnd w:id="954"/>
    </w:p>
    <w:p w14:paraId="5583A794" w14:textId="3DA69A76" w:rsidR="0092526E" w:rsidRPr="00C66F55" w:rsidRDefault="007958DE" w:rsidP="0092526E">
      <w:pPr>
        <w:pStyle w:val="Heading2"/>
      </w:pPr>
      <w:bookmarkStart w:id="955" w:name="_Toc403221032"/>
      <w:bookmarkStart w:id="956" w:name="_Toc403287954"/>
      <w:r>
        <w:t>4</w:t>
      </w:r>
      <w:r w:rsidR="0092526E" w:rsidRPr="00C66F55">
        <w:t>.1 Graphical User Interface</w:t>
      </w:r>
      <w:bookmarkEnd w:id="955"/>
      <w:bookmarkEnd w:id="956"/>
    </w:p>
    <w:p w14:paraId="36C0CC9B" w14:textId="77777777" w:rsidR="0092526E" w:rsidRDefault="0092526E" w:rsidP="0092526E">
      <w:pPr>
        <w:keepNext/>
      </w:pPr>
      <w:r>
        <w:object w:dxaOrig="15660" w:dyaOrig="9975" w14:anchorId="09F22BB2">
          <v:shape id="_x0000_i1026" type="#_x0000_t75" style="width:457.35pt;height:172.8pt" o:ole="">
            <v:imagedata r:id="rId46" o:title="" cropbottom="34266f" cropleft="12664f"/>
          </v:shape>
          <o:OLEObject Type="Embed" ProgID="Visio.Drawing.15" ShapeID="_x0000_i1026" DrawAspect="Content" ObjectID="_1477033051"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6A1E4523" w:rsidR="0092526E" w:rsidDel="00252BBC" w:rsidRDefault="0092526E" w:rsidP="0092526E">
      <w:pPr>
        <w:rPr>
          <w:del w:id="957" w:author="Kelvin Ang" w:date="2014-11-09T09:44:00Z"/>
        </w:rPr>
      </w:pPr>
      <w:r w:rsidRPr="00584A25">
        <w:rPr>
          <w:i/>
        </w:rPr>
        <w:t>GUI</w:t>
      </w:r>
      <w:r>
        <w:rPr>
          <w:i/>
        </w:rPr>
        <w:t xml:space="preserve"> </w:t>
      </w:r>
      <w:r>
        <w:t xml:space="preserve">was designed using </w:t>
      </w:r>
      <w:del w:id="958" w:author="Kelvin Ang" w:date="2014-11-09T09:45:00Z">
        <w:r w:rsidRPr="00F86FF5" w:rsidDel="00252BBC">
          <w:rPr>
            <w:i/>
          </w:rPr>
          <w:delText xml:space="preserve">JavaFx </w:delText>
        </w:r>
      </w:del>
      <w:proofErr w:type="spellStart"/>
      <w:ins w:id="959"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0" w:author="Kelvin Ang" w:date="2014-11-09T09:46:00Z">
        <w:r w:rsidR="00252BBC">
          <w:t xml:space="preserve"> to </w:t>
        </w:r>
      </w:ins>
      <w:del w:id="961" w:author="Kelvin Ang" w:date="2014-11-09T09:46:00Z">
        <w:r w:rsidDel="00252BBC">
          <w:delText xml:space="preserve">, </w:delText>
        </w:r>
      </w:del>
      <w:r>
        <w:t>control</w:t>
      </w:r>
      <w:del w:id="962" w:author="Kelvin Ang" w:date="2014-11-09T09:46:00Z">
        <w:r w:rsidDel="00252BBC">
          <w:delText>ling</w:delText>
        </w:r>
      </w:del>
      <w:r>
        <w:t xml:space="preserve"> the display elements </w:t>
      </w:r>
      <w:del w:id="963" w:author="Kelvin Ang" w:date="2014-11-09T09:46:00Z">
        <w:r w:rsidDel="00252BBC">
          <w:delText xml:space="preserve">as well as </w:delText>
        </w:r>
      </w:del>
      <w:ins w:id="964" w:author="Kelvin Ang" w:date="2014-11-09T09:46:00Z">
        <w:r w:rsidR="00252BBC">
          <w:t xml:space="preserve">and </w:t>
        </w:r>
      </w:ins>
      <w:r>
        <w:t>communicat</w:t>
      </w:r>
      <w:ins w:id="965" w:author="Kelvin Ang" w:date="2014-11-09T09:46:00Z">
        <w:r w:rsidR="00252BBC">
          <w:t>e</w:t>
        </w:r>
      </w:ins>
      <w:del w:id="966" w:author="Kelvin Ang" w:date="2014-11-09T09:46:00Z">
        <w:r w:rsidDel="00252BBC">
          <w:delText>ion</w:delText>
        </w:r>
      </w:del>
      <w:r>
        <w:t xml:space="preserve"> with </w:t>
      </w:r>
      <w:r>
        <w:rPr>
          <w:i/>
        </w:rPr>
        <w:t>Logic</w:t>
      </w:r>
      <w:r>
        <w:t>.</w:t>
      </w:r>
    </w:p>
    <w:p w14:paraId="2ACDE8C1" w14:textId="77777777" w:rsidR="00252BBC" w:rsidRDefault="0092526E" w:rsidP="00252BBC">
      <w:pPr>
        <w:rPr>
          <w:ins w:id="967" w:author="Kelvin Ang" w:date="2014-11-09T09:44:00Z"/>
        </w:rPr>
        <w:pPrChange w:id="968" w:author="Kelvin Ang" w:date="2014-11-09T09:44:00Z">
          <w:pPr>
            <w:keepNext/>
          </w:pPr>
        </w:pPrChange>
      </w:pPr>
      <w:del w:id="969"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0" w:author="Kelvin Ang" w:date="2014-11-09T09:44:00Z">
          <w:pPr>
            <w:keepNext/>
          </w:pPr>
        </w:pPrChange>
      </w:pPr>
      <w:del w:id="971" w:author="Kelvin Ang" w:date="2014-11-09T09:44:00Z">
        <w:r w:rsidDel="00252BBC">
          <w:delText xml:space="preserve">the </w:delText>
        </w:r>
      </w:del>
      <w:ins w:id="972" w:author="Kelvin Ang" w:date="2014-11-09T09:44:00Z">
        <w:r w:rsidR="00252BBC">
          <w:t>T</w:t>
        </w:r>
        <w:r w:rsidR="00252BBC">
          <w:t xml:space="preserve">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3" w:author="Kelvin Ang" w:date="2014-11-09T09:44:00Z">
        <w:r w:rsidR="00252BBC">
          <w:t xml:space="preserve"> is depicted in </w:t>
        </w:r>
        <w:r w:rsidR="00252BBC" w:rsidRPr="00252BBC">
          <w:rPr>
            <w:b/>
            <w:rPrChange w:id="974" w:author="Kelvin Ang" w:date="2014-11-09T09:44:00Z">
              <w:rPr/>
            </w:rPrChange>
          </w:rPr>
          <w:t>Figure 3</w:t>
        </w:r>
        <w:r w:rsidR="00252BBC">
          <w:t>.</w:t>
        </w:r>
      </w:ins>
      <w:del w:id="975"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5pt;height:218.3pt" o:ole="">
            <v:imagedata r:id="rId48" o:title="" cropbottom="5236f"/>
          </v:shape>
          <o:OLEObject Type="Embed" ProgID="Visio.Drawing.15" ShapeID="_x0000_i1027" DrawAspect="Content" ObjectID="_1477033052"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75pt;height:483.25pt" o:ole="">
            <v:imagedata r:id="rId50" o:title=""/>
          </v:shape>
          <o:OLEObject Type="Embed" ProgID="Visio.Drawing.15" ShapeID="_x0000_i1028" DrawAspect="Content" ObjectID="_1477033053" r:id="rId51"/>
        </w:object>
      </w:r>
      <w:r>
        <w:t xml:space="preserve">Figure </w:t>
      </w:r>
      <w:fldSimple w:instr=" SEQ Figure \* ARABIC ">
        <w:r>
          <w:rPr>
            <w:noProof/>
          </w:rPr>
          <w:t>4</w:t>
        </w:r>
      </w:fldSimple>
      <w:r>
        <w:t xml:space="preserve"> – Sequence Diagram for User Interactions</w:t>
      </w:r>
    </w:p>
    <w:p w14:paraId="2D9C1BD3" w14:textId="0563CB38" w:rsidR="0092526E" w:rsidRDefault="0092526E" w:rsidP="0092526E">
      <w:pPr>
        <w:rPr>
          <w:ins w:id="976"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7" w:author="Kelvin Ang" w:date="2014-11-09T09:51:00Z">
        <w:r w:rsidDel="00252BBC">
          <w:rPr>
            <w:szCs w:val="24"/>
          </w:rPr>
          <w:delText xml:space="preserve">calls </w:delText>
        </w:r>
        <w:r w:rsidRPr="00252BBC" w:rsidDel="00252BBC">
          <w:rPr>
            <w:rFonts w:ascii="Consolas" w:hAnsi="Consolas" w:cs="Consolas"/>
            <w:szCs w:val="20"/>
            <w:rPrChange w:id="978" w:author="Kelvin Ang" w:date="2014-11-09T09:50:00Z">
              <w:rPr>
                <w:rFonts w:ascii="Consolas" w:hAnsi="Consolas" w:cs="Consolas"/>
                <w:sz w:val="20"/>
                <w:szCs w:val="20"/>
              </w:rPr>
            </w:rPrChange>
          </w:rPr>
          <w:delText>getMessageTyping(userInput)</w:delText>
        </w:r>
      </w:del>
      <w:ins w:id="979" w:author="Kelvin Ang" w:date="2014-11-09T09:51:00Z">
        <w:r w:rsidR="00252BBC">
          <w:rPr>
            <w:szCs w:val="24"/>
          </w:rPr>
          <w:t>passes the user input to logic</w:t>
        </w:r>
      </w:ins>
      <w:r w:rsidRPr="00252BBC">
        <w:rPr>
          <w:sz w:val="24"/>
          <w:szCs w:val="24"/>
          <w:rPrChange w:id="980" w:author="Kelvin Ang" w:date="2014-11-09T09:50:00Z">
            <w:rPr>
              <w:szCs w:val="24"/>
            </w:rPr>
          </w:rPrChange>
        </w:rPr>
        <w:t xml:space="preserve"> </w:t>
      </w:r>
      <w:r>
        <w:rPr>
          <w:szCs w:val="24"/>
        </w:rPr>
        <w:t xml:space="preserve">to generate a new hint. </w:t>
      </w:r>
      <w:ins w:id="981" w:author="Kelvin Ang" w:date="2014-11-09T09:54:00Z">
        <w:r w:rsidR="00F25FB4">
          <w:rPr>
            <w:szCs w:val="24"/>
          </w:rPr>
          <w:t xml:space="preserve">When the user confirms the command, </w:t>
        </w:r>
      </w:ins>
      <w:del w:id="982" w:author="Kelvin Ang" w:date="2014-11-09T09:54:00Z">
        <w:r w:rsidDel="00F25FB4">
          <w:rPr>
            <w:szCs w:val="24"/>
          </w:rPr>
          <w:delText>T</w:delText>
        </w:r>
      </w:del>
      <w:ins w:id="983"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4"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5" w:author="Kelvin Ang" w:date="2014-11-09T09:59:00Z">
          <w:tblPr>
            <w:tblStyle w:val="TableGrid"/>
            <w:tblW w:w="0" w:type="auto"/>
            <w:tblLook w:val="04A0" w:firstRow="1" w:lastRow="0" w:firstColumn="1" w:lastColumn="0" w:noHBand="0" w:noVBand="1"/>
          </w:tblPr>
        </w:tblPrChange>
      </w:tblPr>
      <w:tblGrid>
        <w:gridCol w:w="750"/>
        <w:gridCol w:w="8826"/>
        <w:tblGridChange w:id="986">
          <w:tblGrid>
            <w:gridCol w:w="4788"/>
            <w:gridCol w:w="4788"/>
          </w:tblGrid>
        </w:tblGridChange>
      </w:tblGrid>
      <w:tr w:rsidR="008B7A96" w14:paraId="70533E4B" w14:textId="77777777" w:rsidTr="008B7A96">
        <w:trPr>
          <w:ins w:id="987" w:author="Kelvin Ang" w:date="2014-11-09T09:55:00Z"/>
        </w:trPr>
        <w:tc>
          <w:tcPr>
            <w:tcW w:w="738" w:type="dxa"/>
            <w:tcBorders>
              <w:top w:val="single" w:sz="4" w:space="0" w:color="auto"/>
              <w:left w:val="single" w:sz="4" w:space="0" w:color="auto"/>
              <w:bottom w:val="single" w:sz="4" w:space="0" w:color="auto"/>
            </w:tcBorders>
            <w:tcPrChange w:id="988" w:author="Kelvin Ang" w:date="2014-11-09T09:59:00Z">
              <w:tcPr>
                <w:tcW w:w="4788" w:type="dxa"/>
              </w:tcPr>
            </w:tcPrChange>
          </w:tcPr>
          <w:p w14:paraId="0E05A7D7" w14:textId="4489BD28" w:rsidR="008B7A96" w:rsidRPr="008B7A96" w:rsidRDefault="008B7A96" w:rsidP="0092526E">
            <w:pPr>
              <w:rPr>
                <w:ins w:id="989" w:author="Kelvin Ang" w:date="2014-11-09T09:55:00Z"/>
                <w:b/>
                <w:szCs w:val="24"/>
                <w:rPrChange w:id="990" w:author="Kelvin Ang" w:date="2014-11-09T09:55:00Z">
                  <w:rPr>
                    <w:ins w:id="991" w:author="Kelvin Ang" w:date="2014-11-09T09:55:00Z"/>
                    <w:szCs w:val="24"/>
                  </w:rPr>
                </w:rPrChange>
              </w:rPr>
            </w:pPr>
            <w:ins w:id="992" w:author="Kelvin Ang" w:date="2014-11-09T09:55:00Z">
              <w:r w:rsidRPr="008B7A96">
                <w:rPr>
                  <w:b/>
                  <w:szCs w:val="24"/>
                  <w:rPrChange w:id="993"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4" w:author="Kelvin Ang" w:date="2014-11-09T09:59:00Z">
              <w:tcPr>
                <w:tcW w:w="4788" w:type="dxa"/>
              </w:tcPr>
            </w:tcPrChange>
          </w:tcPr>
          <w:p w14:paraId="0A04AC50" w14:textId="19FCBBC4" w:rsidR="008B7A96" w:rsidRDefault="008B7A96" w:rsidP="008B7A96">
            <w:pPr>
              <w:rPr>
                <w:ins w:id="995" w:author="Kelvin Ang" w:date="2014-11-09T09:55:00Z"/>
                <w:szCs w:val="24"/>
              </w:rPr>
              <w:pPrChange w:id="996" w:author="Kelvin Ang" w:date="2014-11-09T09:59:00Z">
                <w:pPr/>
              </w:pPrChange>
            </w:pPr>
            <w:ins w:id="997" w:author="Kelvin Ang" w:date="2014-11-09T09:55:00Z">
              <w:r>
                <w:rPr>
                  <w:szCs w:val="24"/>
                </w:rPr>
                <w:t xml:space="preserve">The </w:t>
              </w:r>
              <w:r w:rsidRPr="008B7A96">
                <w:rPr>
                  <w:b/>
                  <w:szCs w:val="24"/>
                  <w:rPrChange w:id="998" w:author="Kelvin Ang" w:date="2014-11-09T09:59:00Z">
                    <w:rPr>
                      <w:i/>
                      <w:szCs w:val="24"/>
                    </w:rPr>
                  </w:rPrChange>
                </w:rPr>
                <w:t>Hashtag</w:t>
              </w:r>
              <w:r>
                <w:rPr>
                  <w:szCs w:val="24"/>
                </w:rPr>
                <w:t xml:space="preserve"> and </w:t>
              </w:r>
              <w:r w:rsidRPr="008B7A96">
                <w:rPr>
                  <w:b/>
                  <w:szCs w:val="24"/>
                  <w:rPrChange w:id="999"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0" w:author="Kelvin Ang" w:date="2014-11-09T09:59:00Z">
                    <w:rPr>
                      <w:szCs w:val="24"/>
                      <w:u w:val="single"/>
                    </w:rPr>
                  </w:rPrChange>
                </w:rPr>
                <w:t xml:space="preserve">Observer </w:t>
              </w:r>
            </w:ins>
            <w:ins w:id="1001" w:author="Kelvin Ang" w:date="2014-11-09T09:59:00Z">
              <w:r w:rsidRPr="008B7A96">
                <w:rPr>
                  <w:szCs w:val="24"/>
                  <w:u w:val="single"/>
                  <w:rPrChange w:id="1002" w:author="Kelvin Ang" w:date="2014-11-09T09:59:00Z">
                    <w:rPr>
                      <w:szCs w:val="24"/>
                    </w:rPr>
                  </w:rPrChange>
                </w:rPr>
                <w:t>P</w:t>
              </w:r>
            </w:ins>
            <w:ins w:id="1003" w:author="Kelvin Ang" w:date="2014-11-09T09:55:00Z">
              <w:r w:rsidRPr="008B7A96">
                <w:rPr>
                  <w:szCs w:val="24"/>
                  <w:u w:val="single"/>
                  <w:rPrChange w:id="1004" w:author="Kelvin Ang" w:date="2014-11-09T09:59:00Z">
                    <w:rPr>
                      <w:szCs w:val="24"/>
                      <w:u w:val="single"/>
                    </w:rPr>
                  </w:rPrChange>
                </w:rPr>
                <w:t>attern</w:t>
              </w:r>
              <w:r>
                <w:rPr>
                  <w:szCs w:val="24"/>
                </w:rPr>
                <w:t xml:space="preserve"> is not required between </w:t>
              </w:r>
              <w:r w:rsidRPr="008B7A96">
                <w:rPr>
                  <w:i/>
                  <w:szCs w:val="24"/>
                  <w:rPrChange w:id="1005" w:author="Kelvin Ang" w:date="2014-11-09T10:00:00Z">
                    <w:rPr>
                      <w:i/>
                      <w:szCs w:val="24"/>
                    </w:rPr>
                  </w:rPrChange>
                </w:rPr>
                <w:t>Logic</w:t>
              </w:r>
              <w:r>
                <w:rPr>
                  <w:szCs w:val="24"/>
                </w:rPr>
                <w:t xml:space="preserve"> and </w:t>
              </w:r>
              <w:r w:rsidRPr="008B7A96">
                <w:rPr>
                  <w:i/>
                  <w:szCs w:val="24"/>
                  <w:rPrChange w:id="1006" w:author="Kelvin Ang" w:date="2014-11-09T10:00:00Z">
                    <w:rPr>
                      <w:i/>
                      <w:szCs w:val="24"/>
                    </w:rPr>
                  </w:rPrChange>
                </w:rPr>
                <w:t>GUI</w:t>
              </w:r>
              <w:bookmarkStart w:id="1007" w:name="_GoBack"/>
              <w:bookmarkEnd w:id="1007"/>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8" w:author="Kelvin Ang" w:date="2014-11-09T09:55:00Z"/>
        </w:trPr>
        <w:tc>
          <w:tcPr>
            <w:tcW w:w="9576" w:type="dxa"/>
          </w:tcPr>
          <w:p w14:paraId="58E442EB" w14:textId="5E8CAB45" w:rsidR="0092526E" w:rsidDel="008B7A96" w:rsidRDefault="0092526E" w:rsidP="008B7A96">
            <w:pPr>
              <w:ind w:left="630" w:hanging="630"/>
              <w:rPr>
                <w:del w:id="1009" w:author="Kelvin Ang" w:date="2014-11-09T09:55:00Z"/>
                <w:szCs w:val="24"/>
              </w:rPr>
              <w:pPrChange w:id="1010" w:author="Kelvin Ang" w:date="2014-11-09T09:55:00Z">
                <w:pPr>
                  <w:ind w:left="630" w:hanging="630"/>
                </w:pPr>
              </w:pPrChange>
            </w:pPr>
            <w:del w:id="1011" w:author="Kelvin Ang" w:date="2014-11-09T09:55:00Z">
              <w:r w:rsidRPr="00252BBC" w:rsidDel="008B7A96">
                <w:rPr>
                  <w:b/>
                  <w:szCs w:val="24"/>
                  <w:rPrChange w:id="1012"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3" w:author="zhen yu" w:date="2014-11-09T00:34:00Z"/>
        </w:rPr>
      </w:pPr>
      <w:bookmarkStart w:id="1014" w:name="_Toc403221033"/>
    </w:p>
    <w:p w14:paraId="30137979" w14:textId="4C65F29D" w:rsidR="0092526E" w:rsidRPr="00540F5C" w:rsidRDefault="007958DE" w:rsidP="00540F5C">
      <w:pPr>
        <w:pStyle w:val="Heading2"/>
      </w:pPr>
      <w:bookmarkStart w:id="1015" w:name="_Toc403287955"/>
      <w:r>
        <w:t>4</w:t>
      </w:r>
      <w:r w:rsidR="0092526E" w:rsidRPr="00540F5C">
        <w:t>.2 Logic</w:t>
      </w:r>
      <w:bookmarkEnd w:id="1014"/>
      <w:bookmarkEnd w:id="1015"/>
    </w:p>
    <w:p w14:paraId="25F05403" w14:textId="77777777" w:rsidR="00B6342D" w:rsidRDefault="00B6342D" w:rsidP="0092526E">
      <w:pPr>
        <w:pStyle w:val="Caption"/>
        <w:jc w:val="center"/>
      </w:pPr>
      <w:r>
        <w:object w:dxaOrig="14731" w:dyaOrig="10186" w14:anchorId="28164DB9">
          <v:shape id="_x0000_i1029" type="#_x0000_t75" style="width:396.85pt;height:266.7pt" o:ole="">
            <v:imagedata r:id="rId52" o:title="" cropbottom="13632f" cropleft="12456f"/>
          </v:shape>
          <o:OLEObject Type="Embed" ProgID="Visio.Drawing.15" ShapeID="_x0000_i1029" DrawAspect="Content" ObjectID="_1477033054"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proofErr w:type="spellStart"/>
            <w:r>
              <w:rPr>
                <w:b w:val="0"/>
              </w:rPr>
              <w:t>processCommand</w:t>
            </w:r>
            <w:proofErr w:type="spellEnd"/>
            <w:r>
              <w:rPr>
                <w:b w:val="0"/>
              </w:rPr>
              <w:t>(String):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proofErr w:type="spellStart"/>
            <w:r>
              <w:rPr>
                <w:b w:val="0"/>
              </w:rPr>
              <w:t>getMessageTyping</w:t>
            </w:r>
            <w:proofErr w:type="spellEnd"/>
            <w:r>
              <w:rPr>
                <w:b w:val="0"/>
              </w:rPr>
              <w:t>(String):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proofErr w:type="spellStart"/>
            <w:r>
              <w:rPr>
                <w:b w:val="0"/>
              </w:rPr>
              <w:t>getDefaultHashtags</w:t>
            </w:r>
            <w:proofErr w:type="spellEnd"/>
            <w:r>
              <w:rPr>
                <w:b w:val="0"/>
              </w:rPr>
              <w:t>():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proofErr w:type="spellStart"/>
            <w:r>
              <w:rPr>
                <w:b w:val="0"/>
              </w:rPr>
              <w:t>getHashtags</w:t>
            </w:r>
            <w:proofErr w:type="spellEnd"/>
            <w:r>
              <w:rPr>
                <w:b w:val="0"/>
              </w:rPr>
              <w:t>():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proofErr w:type="spellStart"/>
            <w:r>
              <w:rPr>
                <w:b w:val="0"/>
              </w:rPr>
              <w:t>getList</w:t>
            </w:r>
            <w:proofErr w:type="spellEnd"/>
            <w:r>
              <w:rPr>
                <w:b w:val="0"/>
              </w:rPr>
              <w: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proofErr w:type="spellStart"/>
            <w:r w:rsidRPr="00E87421">
              <w:rPr>
                <w:b w:val="0"/>
              </w:rPr>
              <w:t>getHashtagsSelected</w:t>
            </w:r>
            <w:proofErr w:type="spellEnd"/>
            <w:r w:rsidRPr="00E87421">
              <w:rPr>
                <w:b w:val="0"/>
              </w:rPr>
              <w:t xml:space="preserve">(): </w:t>
            </w:r>
            <w:proofErr w:type="spellStart"/>
            <w:r w:rsidRPr="00E87421">
              <w:rPr>
                <w:b w:val="0"/>
              </w:rPr>
              <w:t>int</w:t>
            </w:r>
            <w:proofErr w:type="spellEnd"/>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proofErr w:type="spellStart"/>
            <w:r w:rsidRPr="00E87421">
              <w:rPr>
                <w:b w:val="0"/>
              </w:rPr>
              <w:t>getTasksSelected</w:t>
            </w:r>
            <w:proofErr w:type="spellEnd"/>
            <w:r w:rsidRPr="00E87421">
              <w:rPr>
                <w:b w:val="0"/>
              </w:rPr>
              <w:t>():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1016" w:name="_Toc403221034"/>
      <w:bookmarkStart w:id="1017" w:name="_Toc403287956"/>
      <w:r>
        <w:lastRenderedPageBreak/>
        <w:t>4</w:t>
      </w:r>
      <w:r w:rsidR="0092526E" w:rsidRPr="00B9366F">
        <w:t>.2.1 Action and Hint System</w:t>
      </w:r>
      <w:bookmarkEnd w:id="1016"/>
      <w:bookmarkEnd w:id="101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85pt;height:291.45pt" o:ole="">
            <v:imagedata r:id="rId54" o:title="" cropbottom="17375f" cropleft="33354f"/>
          </v:shape>
          <o:OLEObject Type="Embed" ProgID="Visio.Drawing.15" ShapeID="_x0000_i1030" DrawAspect="Content" ObjectID="_1477033055"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1018" w:name="_Toc403221035"/>
      <w:r w:rsidR="00D310F3">
        <w:t>Action Class</w:t>
      </w:r>
      <w:r w:rsidR="004C4690">
        <w:t xml:space="preserve"> </w:t>
      </w:r>
      <w:r w:rsidR="00EA6452">
        <w:t>–</w:t>
      </w:r>
      <w:r w:rsidR="004C4690">
        <w:t xml:space="preserve"> </w:t>
      </w:r>
      <w:r w:rsidRPr="000F6BFC">
        <w:t>Executing Commands</w:t>
      </w:r>
      <w:bookmarkEnd w:id="1018"/>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7.7pt;height:300.65pt" o:ole="">
            <v:imagedata r:id="rId56" o:title="" cropbottom="5175f"/>
          </v:shape>
          <o:OLEObject Type="Embed" ProgID="Visio.Drawing.15" ShapeID="_x0000_i1031" DrawAspect="Content" ObjectID="_1477033056"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15pt;height:300.1pt" o:ole="">
            <v:imagedata r:id="rId58" o:title="" cropbottom="4170f"/>
          </v:shape>
          <o:OLEObject Type="Embed" ProgID="Visio.Drawing.15" ShapeID="_x0000_i1032" DrawAspect="Content" ObjectID="_1477033057"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1019" w:name="_Toc403221036"/>
      <w:r>
        <w:t>Message</w:t>
      </w:r>
      <w:r w:rsidR="00D310F3">
        <w:t xml:space="preserve"> Class</w:t>
      </w:r>
      <w:r>
        <w:t xml:space="preserve"> </w:t>
      </w:r>
      <w:r w:rsidR="00EA6452">
        <w:t>–</w:t>
      </w:r>
      <w:r>
        <w:t xml:space="preserve"> </w:t>
      </w:r>
      <w:r w:rsidR="0092526E" w:rsidRPr="000F6BFC">
        <w:t>Generating Hint and Autocomplete</w:t>
      </w:r>
      <w:bookmarkEnd w:id="1019"/>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7.7pt;height:127.3pt" o:ole="">
            <v:imagedata r:id="rId60" o:title=""/>
          </v:shape>
          <o:OLEObject Type="Embed" ProgID="Visio.Drawing.15" ShapeID="_x0000_i1033" DrawAspect="Content" ObjectID="_1477033058"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7.7pt;height:100.8pt" o:ole="">
            <v:imagedata r:id="rId62" o:title=""/>
          </v:shape>
          <o:OLEObject Type="Embed" ProgID="Visio.Drawing.15" ShapeID="_x0000_i1034" DrawAspect="Content" ObjectID="_1477033059"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020"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020"/>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pt;height:279.95pt" o:ole="">
            <v:imagedata r:id="rId64" o:title="" cropbottom="40164f" cropleft="4650f" cropright="1579f"/>
          </v:shape>
          <o:OLEObject Type="Embed" ProgID="Visio.Drawing.15" ShapeID="_x0000_i1035" DrawAspect="Content" ObjectID="_1477033060"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021" w:name="_Toc403221038"/>
      <w:bookmarkStart w:id="1022" w:name="_Toc403287957"/>
      <w:r>
        <w:lastRenderedPageBreak/>
        <w:t>4</w:t>
      </w:r>
      <w:r w:rsidR="0092526E">
        <w:t>.2.2</w:t>
      </w:r>
      <w:r w:rsidR="0092526E" w:rsidRPr="007D73FE">
        <w:t xml:space="preserve"> Task Manager</w:t>
      </w:r>
      <w:bookmarkEnd w:id="1021"/>
      <w:bookmarkEnd w:id="1022"/>
    </w:p>
    <w:p w14:paraId="3DCF110F" w14:textId="77777777" w:rsidR="0092526E" w:rsidRDefault="0092526E" w:rsidP="0092526E">
      <w:pPr>
        <w:pStyle w:val="Caption"/>
        <w:jc w:val="center"/>
      </w:pPr>
      <w:r>
        <w:object w:dxaOrig="14445" w:dyaOrig="11145" w14:anchorId="59A5F8E8">
          <v:shape id="_x0000_i1036" type="#_x0000_t75" style="width:468.85pt;height:278.2pt" o:ole="">
            <v:imagedata r:id="rId66" o:title="" cropbottom="19783f" cropleft="6060f"/>
          </v:shape>
          <o:OLEObject Type="Embed" ProgID="Visio.Drawing.15" ShapeID="_x0000_i1036" DrawAspect="Content" ObjectID="_1477033061"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023" w:name="_Toc403221039"/>
      <w:bookmarkStart w:id="1024" w:name="_Toc403287958"/>
      <w:r>
        <w:lastRenderedPageBreak/>
        <w:t>4</w:t>
      </w:r>
      <w:r w:rsidR="0092526E">
        <w:t>.2.3 List Processor</w:t>
      </w:r>
      <w:bookmarkEnd w:id="1023"/>
      <w:bookmarkEnd w:id="1024"/>
    </w:p>
    <w:p w14:paraId="5BF03CD4" w14:textId="77777777" w:rsidR="00336288" w:rsidRDefault="00336288" w:rsidP="00336288">
      <w:pPr>
        <w:keepNext/>
        <w:rPr>
          <w:ins w:id="1025" w:author="Lim Wei Jie" w:date="2014-11-09T00:56:00Z"/>
        </w:rPr>
      </w:pPr>
      <w:ins w:id="1026" w:author="Lim Wei Jie" w:date="2014-11-09T00:56:00Z">
        <w:r>
          <w:object w:dxaOrig="9360" w:dyaOrig="3660" w14:anchorId="2F0E8AD1">
            <v:shape id="_x0000_i1037" type="#_x0000_t75" style="width:468.3pt;height:183.15pt" o:ole="">
              <v:imagedata r:id="rId68" o:title=""/>
            </v:shape>
            <o:OLEObject Type="Embed" ProgID="Visio.Drawing.15" ShapeID="_x0000_i1037" DrawAspect="Content" ObjectID="_1477033062" r:id="rId69"/>
          </w:object>
        </w:r>
      </w:ins>
    </w:p>
    <w:p w14:paraId="2A5A871B" w14:textId="77777777" w:rsidR="00336288" w:rsidRDefault="00336288" w:rsidP="00336288">
      <w:pPr>
        <w:pStyle w:val="Caption"/>
        <w:jc w:val="center"/>
        <w:rPr>
          <w:ins w:id="1027" w:author="Lim Wei Jie" w:date="2014-11-09T00:56:00Z"/>
        </w:rPr>
      </w:pPr>
      <w:ins w:id="1028"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1029" w:author="Lim Wei Jie" w:date="2014-11-09T00:56:00Z"/>
          <w:rFonts w:ascii="Cambria" w:eastAsia="MS Mincho" w:hAnsi="Cambria" w:cs="Times New Roman"/>
        </w:rPr>
      </w:pPr>
      <w:proofErr w:type="spellStart"/>
      <w:ins w:id="1030"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031" w:author="Lim Wei Jie" w:date="2014-11-09T00:56:00Z"/>
          <w:rFonts w:ascii="Cambria" w:eastAsia="MS Mincho" w:hAnsi="Cambria" w:cs="Consolas"/>
        </w:rPr>
      </w:pPr>
      <w:ins w:id="1032"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033" w:author="Lim Wei Jie" w:date="2014-11-09T00:56:00Z"/>
          <w:rFonts w:ascii="Cambria" w:eastAsia="MS Mincho" w:hAnsi="Cambria" w:cs="Consolas"/>
        </w:rPr>
      </w:pPr>
      <w:ins w:id="1034"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03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036" w:author="Lim Wei Jie" w:date="2014-11-09T00:56:00Z"/>
                <w:rFonts w:ascii="Cambria" w:hAnsi="Cambria" w:cs="Times New Roman"/>
              </w:rPr>
            </w:pPr>
            <w:ins w:id="1037"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38" w:author="Lim Wei Jie" w:date="2014-11-09T00:56:00Z"/>
                <w:rFonts w:ascii="Cambria" w:hAnsi="Cambria" w:cs="Times New Roman"/>
              </w:rPr>
            </w:pPr>
            <w:ins w:id="1039"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04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041" w:author="Lim Wei Jie" w:date="2014-11-09T00:56:00Z"/>
                <w:rFonts w:ascii="Cambria" w:hAnsi="Cambria" w:cs="Times New Roman"/>
              </w:rPr>
            </w:pPr>
            <w:ins w:id="1042"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43" w:author="Lim Wei Jie" w:date="2014-11-09T00:56:00Z"/>
                <w:rFonts w:ascii="Cambria" w:hAnsi="Cambria" w:cs="Times New Roman"/>
              </w:rPr>
            </w:pPr>
            <w:ins w:id="1044" w:author="Lim Wei Jie" w:date="2014-11-09T00:56:00Z">
              <w:r>
                <w:rPr>
                  <w:rFonts w:ascii="Cambria" w:hAnsi="Cambria" w:cs="Times New Roman"/>
                </w:rPr>
                <w:t xml:space="preserve">4 Nov </w:t>
              </w:r>
            </w:ins>
          </w:p>
        </w:tc>
      </w:tr>
      <w:tr w:rsidR="00336288" w14:paraId="3D1C7AE3" w14:textId="77777777" w:rsidTr="00336288">
        <w:trPr>
          <w:trHeight w:val="260"/>
          <w:ins w:id="104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046" w:author="Lim Wei Jie" w:date="2014-11-09T00:56:00Z"/>
                <w:rFonts w:ascii="Cambria" w:hAnsi="Cambria" w:cs="Times New Roman"/>
              </w:rPr>
            </w:pPr>
            <w:ins w:id="1047"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48" w:author="Lim Wei Jie" w:date="2014-11-09T00:56:00Z"/>
                <w:rFonts w:ascii="Cambria" w:hAnsi="Cambria" w:cs="Times New Roman"/>
              </w:rPr>
            </w:pPr>
            <w:ins w:id="1049"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05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051" w:author="Lim Wei Jie" w:date="2014-11-09T00:56:00Z"/>
                <w:rFonts w:ascii="Cambria" w:hAnsi="Cambria" w:cs="Times New Roman"/>
              </w:rPr>
            </w:pPr>
            <w:ins w:id="1052"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53" w:author="Lim Wei Jie" w:date="2014-11-09T00:56:00Z"/>
                <w:rFonts w:ascii="Cambria" w:hAnsi="Cambria" w:cs="Times New Roman"/>
              </w:rPr>
            </w:pPr>
            <w:ins w:id="1054"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55" w:author="Lim Wei Jie" w:date="2014-11-09T00:56:00Z"/>
                <w:rFonts w:ascii="Cambria" w:hAnsi="Cambria" w:cs="Times New Roman"/>
              </w:rPr>
            </w:pPr>
            <w:ins w:id="1056"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1057" w:author="Lim Wei Jie" w:date="2014-11-09T00:56:00Z"/>
        </w:rPr>
      </w:pPr>
      <w:ins w:id="1058"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w:t>
        </w:r>
        <w:proofErr w:type="gramStart"/>
        <w:r>
          <w:t>By</w:t>
        </w:r>
        <w:proofErr w:type="gramEnd"/>
        <w:r>
          <w:t xml:space="preserve"> Date Examples</w:t>
        </w:r>
      </w:ins>
    </w:p>
    <w:p w14:paraId="7811E093" w14:textId="77777777" w:rsidR="00336288" w:rsidRDefault="00336288" w:rsidP="00336288">
      <w:pPr>
        <w:rPr>
          <w:ins w:id="1059" w:author="Lim Wei Jie" w:date="2014-11-09T00:56:00Z"/>
          <w:rFonts w:ascii="Cambria" w:eastAsia="MS Mincho" w:hAnsi="Cambria" w:cs="Consolas"/>
          <w:i/>
        </w:rPr>
      </w:pPr>
      <w:ins w:id="1060" w:author="Lim Wei Jie" w:date="2014-11-09T00:56:00Z">
        <w:r>
          <w:rPr>
            <w:rFonts w:ascii="Cambria" w:eastAsia="MS Mincho" w:hAnsi="Cambria" w:cs="Consolas"/>
            <w:i/>
          </w:rPr>
          <w:br w:type="page"/>
        </w:r>
      </w:ins>
    </w:p>
    <w:p w14:paraId="60E16FC5" w14:textId="77777777" w:rsidR="00336288" w:rsidRDefault="00336288" w:rsidP="00336288">
      <w:pPr>
        <w:rPr>
          <w:ins w:id="1061" w:author="Lim Wei Jie" w:date="2014-11-09T00:56:00Z"/>
          <w:rFonts w:ascii="Cambria" w:eastAsia="MS Mincho" w:hAnsi="Cambria" w:cs="Times New Roman"/>
        </w:rPr>
      </w:pPr>
      <w:proofErr w:type="spellStart"/>
      <w:ins w:id="1062"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063" w:author="Lim Wei Jie" w:date="2014-11-09T00:56:00Z"/>
          <w:rFonts w:ascii="Cambria" w:eastAsia="MS Mincho" w:hAnsi="Cambria" w:cs="Times New Roman"/>
        </w:rPr>
      </w:pPr>
      <w:ins w:id="1064"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0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066" w:author="Lim Wei Jie" w:date="2014-11-09T00:56:00Z"/>
                <w:rFonts w:ascii="Cambria" w:hAnsi="Cambria" w:cs="Times New Roman"/>
              </w:rPr>
            </w:pPr>
            <w:ins w:id="1067"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68" w:author="Lim Wei Jie" w:date="2014-11-09T00:56:00Z"/>
                <w:rFonts w:ascii="Cambria" w:hAnsi="Cambria" w:cs="Times New Roman"/>
              </w:rPr>
            </w:pPr>
            <w:ins w:id="1069"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0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071" w:author="Lim Wei Jie" w:date="2014-11-09T00:56:00Z"/>
                <w:rFonts w:ascii="Cambria" w:hAnsi="Cambria" w:cs="Times New Roman"/>
              </w:rPr>
            </w:pPr>
            <w:ins w:id="1072"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73" w:author="Lim Wei Jie" w:date="2014-11-09T00:56:00Z"/>
                <w:rFonts w:ascii="Cambria" w:hAnsi="Cambria" w:cs="Times New Roman"/>
              </w:rPr>
            </w:pPr>
            <w:ins w:id="107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0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076" w:author="Lim Wei Jie" w:date="2014-11-09T00:56:00Z"/>
                <w:rFonts w:ascii="Cambria" w:hAnsi="Cambria" w:cs="Times New Roman"/>
              </w:rPr>
            </w:pPr>
            <w:ins w:id="1077"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78" w:author="Lim Wei Jie" w:date="2014-11-09T00:56:00Z"/>
                <w:rFonts w:ascii="Cambria" w:hAnsi="Cambria" w:cs="Times New Roman"/>
              </w:rPr>
            </w:pPr>
            <w:ins w:id="107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08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081" w:author="Lim Wei Jie" w:date="2014-11-09T00:56:00Z"/>
                <w:rFonts w:ascii="Cambria" w:hAnsi="Cambria" w:cs="Times New Roman"/>
              </w:rPr>
            </w:pPr>
            <w:ins w:id="1082"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83" w:author="Lim Wei Jie" w:date="2014-11-09T00:56:00Z"/>
                <w:rFonts w:ascii="Cambria" w:hAnsi="Cambria" w:cs="Times New Roman"/>
              </w:rPr>
            </w:pPr>
            <w:ins w:id="108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08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086" w:author="Lim Wei Jie" w:date="2014-11-09T00:56:00Z"/>
                <w:rFonts w:ascii="Cambria" w:hAnsi="Cambria" w:cs="Times New Roman"/>
              </w:rPr>
            </w:pPr>
            <w:ins w:id="1087"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88" w:author="Lim Wei Jie" w:date="2014-11-09T00:56:00Z"/>
                <w:rFonts w:ascii="Cambria" w:hAnsi="Cambria" w:cs="Times New Roman"/>
              </w:rPr>
            </w:pPr>
            <w:ins w:id="108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09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091" w:author="Lim Wei Jie" w:date="2014-11-09T00:56:00Z"/>
                <w:rFonts w:ascii="Cambria" w:hAnsi="Cambria" w:cs="Times New Roman"/>
              </w:rPr>
            </w:pPr>
            <w:ins w:id="1092"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93" w:author="Lim Wei Jie" w:date="2014-11-09T00:56:00Z"/>
                <w:rFonts w:ascii="Cambria" w:hAnsi="Cambria" w:cs="Times New Roman"/>
              </w:rPr>
            </w:pPr>
            <w:ins w:id="109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09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096" w:author="Lim Wei Jie" w:date="2014-11-09T00:56:00Z"/>
                <w:rFonts w:ascii="Cambria" w:hAnsi="Cambria" w:cs="Times New Roman"/>
              </w:rPr>
            </w:pPr>
            <w:ins w:id="1097"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98" w:author="Lim Wei Jie" w:date="2014-11-09T00:56:00Z"/>
                <w:rFonts w:ascii="Cambria" w:hAnsi="Cambria" w:cs="Times New Roman"/>
              </w:rPr>
            </w:pPr>
            <w:ins w:id="109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10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101" w:author="Lim Wei Jie" w:date="2014-11-09T00:56:00Z"/>
                <w:rFonts w:ascii="Cambria" w:hAnsi="Cambria" w:cs="Times New Roman"/>
              </w:rPr>
            </w:pPr>
            <w:ins w:id="1102"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03" w:author="Lim Wei Jie" w:date="2014-11-09T00:56:00Z"/>
                <w:rFonts w:ascii="Cambria" w:hAnsi="Cambria" w:cs="Times New Roman"/>
              </w:rPr>
            </w:pPr>
            <w:ins w:id="1104"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10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106" w:author="Lim Wei Jie" w:date="2014-11-09T00:56:00Z"/>
                <w:rFonts w:ascii="Cambria" w:hAnsi="Cambria" w:cs="Times New Roman"/>
              </w:rPr>
            </w:pPr>
            <w:ins w:id="1107"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08" w:author="Lim Wei Jie" w:date="2014-11-09T00:56:00Z"/>
                <w:rFonts w:ascii="Cambria" w:hAnsi="Cambria" w:cs="Times New Roman"/>
              </w:rPr>
            </w:pPr>
            <w:ins w:id="110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11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111" w:author="Lim Wei Jie" w:date="2014-11-09T00:56:00Z"/>
                <w:rFonts w:ascii="Cambria" w:hAnsi="Cambria" w:cs="Times New Roman"/>
              </w:rPr>
            </w:pPr>
            <w:ins w:id="1112"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113" w:author="Lim Wei Jie" w:date="2014-11-09T00:56:00Z"/>
                <w:rFonts w:ascii="Cambria" w:hAnsi="Cambria" w:cs="Times New Roman"/>
              </w:rPr>
            </w:pPr>
            <w:ins w:id="111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77777777" w:rsidR="00336288" w:rsidRDefault="00336288" w:rsidP="00336288">
      <w:pPr>
        <w:spacing w:line="240" w:lineRule="auto"/>
        <w:jc w:val="center"/>
        <w:rPr>
          <w:ins w:id="1115" w:author="Lim Wei Jie" w:date="2014-11-09T00:56:00Z"/>
          <w:rFonts w:ascii="Cambria" w:eastAsia="MS Mincho" w:hAnsi="Cambria" w:cs="Times New Roman"/>
          <w:b/>
          <w:bCs/>
          <w:color w:val="1F497D"/>
        </w:rPr>
      </w:pPr>
      <w:ins w:id="1116"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1117" w:author="Lim Wei Jie" w:date="2014-11-09T00:56:00Z"/>
          <w:rFonts w:ascii="Cambria" w:eastAsia="MS Mincho" w:hAnsi="Cambria" w:cs="Times New Roman"/>
        </w:rPr>
      </w:pPr>
      <w:ins w:id="1118"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119" w:author="Lim Wei Jie" w:date="2014-11-09T00:56:00Z"/>
          <w:rFonts w:ascii="Cambria" w:eastAsia="MS Mincho" w:hAnsi="Cambria" w:cs="Times New Roman"/>
        </w:rPr>
      </w:pPr>
      <w:ins w:id="1120"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12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122" w:author="Lim Wei Jie" w:date="2014-11-09T00:56:00Z"/>
                <w:rFonts w:ascii="Cambria" w:hAnsi="Cambria" w:cs="Times New Roman"/>
              </w:rPr>
            </w:pPr>
            <w:ins w:id="1123"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124" w:author="Lim Wei Jie" w:date="2014-11-09T00:56:00Z"/>
                <w:rFonts w:ascii="Cambria" w:hAnsi="Cambria" w:cs="Times New Roman"/>
              </w:rPr>
            </w:pPr>
            <w:ins w:id="1125"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12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127" w:author="Lim Wei Jie" w:date="2014-11-09T00:56:00Z"/>
                <w:rFonts w:ascii="Consolas" w:hAnsi="Consolas" w:cs="Consolas"/>
                <w:sz w:val="20"/>
                <w:szCs w:val="20"/>
              </w:rPr>
            </w:pPr>
            <w:proofErr w:type="spellStart"/>
            <w:ins w:id="1128"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29" w:author="Lim Wei Jie" w:date="2014-11-09T00:56:00Z"/>
                <w:rFonts w:ascii="Cambria" w:hAnsi="Cambria" w:cs="Times New Roman"/>
              </w:rPr>
            </w:pPr>
            <w:ins w:id="113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13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132" w:author="Lim Wei Jie" w:date="2014-11-09T00:56:00Z"/>
                <w:rFonts w:ascii="Consolas" w:hAnsi="Consolas" w:cs="Consolas"/>
                <w:sz w:val="20"/>
                <w:szCs w:val="20"/>
              </w:rPr>
            </w:pPr>
            <w:proofErr w:type="spellStart"/>
            <w:ins w:id="1133"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34" w:author="Lim Wei Jie" w:date="2014-11-09T00:56:00Z"/>
                <w:rFonts w:ascii="Cambria" w:hAnsi="Cambria" w:cs="Times New Roman"/>
              </w:rPr>
            </w:pPr>
            <w:ins w:id="113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77777777" w:rsidR="00336288" w:rsidRDefault="00336288" w:rsidP="00336288">
      <w:pPr>
        <w:pStyle w:val="Caption"/>
        <w:jc w:val="center"/>
        <w:rPr>
          <w:ins w:id="1136" w:author="Lim Wei Jie" w:date="2014-11-09T00:56:00Z"/>
          <w:rFonts w:ascii="Cambria" w:eastAsia="MS Mincho" w:hAnsi="Cambria" w:cs="Times New Roman"/>
        </w:rPr>
      </w:pPr>
      <w:ins w:id="1137"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w:t>
        </w:r>
        <w:proofErr w:type="gramStart"/>
        <w:r>
          <w:t>Of</w:t>
        </w:r>
        <w:proofErr w:type="gramEnd"/>
        <w:r>
          <w:t xml:space="preserve"> Different Overlap Methods</w:t>
        </w:r>
      </w:ins>
    </w:p>
    <w:p w14:paraId="0126B9EF" w14:textId="77777777" w:rsidR="00336288" w:rsidRDefault="00336288" w:rsidP="00336288">
      <w:pPr>
        <w:rPr>
          <w:ins w:id="1138" w:author="Lim Wei Jie" w:date="2014-11-09T00:56:00Z"/>
          <w:rFonts w:ascii="Cambria" w:eastAsia="MS Mincho" w:hAnsi="Cambria" w:cs="Times New Roman"/>
        </w:rPr>
      </w:pPr>
      <w:ins w:id="1139"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140" w:author="Lim Wei Jie" w:date="2014-11-09T00:56:00Z"/>
        </w:rPr>
      </w:pPr>
    </w:p>
    <w:p w14:paraId="354F4502" w14:textId="77777777" w:rsidR="00336288" w:rsidRDefault="00336288" w:rsidP="00336288">
      <w:pPr>
        <w:rPr>
          <w:ins w:id="1141" w:author="Lim Wei Jie" w:date="2014-11-09T00:56:00Z"/>
          <w:rFonts w:asciiTheme="majorHAnsi" w:eastAsiaTheme="majorEastAsia" w:hAnsiTheme="majorHAnsi" w:cstheme="majorBidi"/>
          <w:color w:val="365F91" w:themeColor="accent1" w:themeShade="BF"/>
          <w:sz w:val="48"/>
          <w:szCs w:val="32"/>
        </w:rPr>
      </w:pPr>
      <w:ins w:id="1142" w:author="Lim Wei Jie" w:date="2014-11-09T00:56:00Z">
        <w:r>
          <w:br w:type="page"/>
        </w:r>
      </w:ins>
    </w:p>
    <w:p w14:paraId="2F46A071" w14:textId="1C74FF85" w:rsidR="0092526E" w:rsidDel="00336288" w:rsidRDefault="0092526E" w:rsidP="0092526E">
      <w:pPr>
        <w:keepNext/>
        <w:rPr>
          <w:del w:id="1143" w:author="Lim Wei Jie" w:date="2014-11-09T00:56:00Z"/>
        </w:rPr>
      </w:pPr>
      <w:del w:id="1144" w:author="Lim Wei Jie" w:date="2014-11-09T00:56:00Z">
        <w:r w:rsidDel="00336288">
          <w:object w:dxaOrig="13246" w:dyaOrig="4230" w14:anchorId="4F4AC1BC">
            <v:shape id="_x0000_i1038" type="#_x0000_t75" style="width:467.15pt;height:149.2pt" o:ole="">
              <v:imagedata r:id="rId70" o:title=""/>
            </v:shape>
            <o:OLEObject Type="Embed" ProgID="Visio.Drawing.15" ShapeID="_x0000_i1038" DrawAspect="Content" ObjectID="_1477033063" r:id="rId71"/>
          </w:object>
        </w:r>
      </w:del>
    </w:p>
    <w:p w14:paraId="4385D58F" w14:textId="18D262DA" w:rsidR="0092526E" w:rsidRPr="00F11EBF" w:rsidDel="00336288" w:rsidRDefault="0092526E" w:rsidP="0092526E">
      <w:pPr>
        <w:pStyle w:val="Caption"/>
        <w:jc w:val="center"/>
        <w:rPr>
          <w:del w:id="1145" w:author="Lim Wei Jie" w:date="2014-11-09T00:56:00Z"/>
        </w:rPr>
      </w:pPr>
      <w:del w:id="1146"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147" w:author="Lim Wei Jie" w:date="2014-11-09T00:56:00Z"/>
        </w:rPr>
      </w:pPr>
      <w:del w:id="1148"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149" w:author="Lim Wei Jie" w:date="2014-11-09T00:56:00Z"/>
        </w:rPr>
      </w:pPr>
      <w:del w:id="1150"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151" w:author="Lim Wei Jie" w:date="2014-11-09T00:56:00Z"/>
        </w:rPr>
      </w:pPr>
      <w:del w:id="1152"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153" w:author="Lim Wei Jie" w:date="2014-11-09T00:56:00Z"/>
        </w:rPr>
      </w:pPr>
      <w:del w:id="1154"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1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156" w:author="Lim Wei Jie" w:date="2014-11-09T00:56:00Z"/>
                <w:b w:val="0"/>
              </w:rPr>
            </w:pPr>
            <w:del w:id="1157"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158" w:author="Lim Wei Jie" w:date="2014-11-09T00:56:00Z"/>
                <w:b w:val="0"/>
              </w:rPr>
            </w:pPr>
            <w:del w:id="1159"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16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161" w:author="Lim Wei Jie" w:date="2014-11-09T00:56:00Z"/>
                <w:b w:val="0"/>
              </w:rPr>
            </w:pPr>
            <w:del w:id="1162"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63" w:author="Lim Wei Jie" w:date="2014-11-09T00:56:00Z"/>
              </w:rPr>
            </w:pPr>
            <w:del w:id="1164" w:author="Lim Wei Jie" w:date="2014-11-09T00:56:00Z">
              <w:r w:rsidDel="00336288">
                <w:delText xml:space="preserve">Returns a list of tasks which are not completed. </w:delText>
              </w:r>
            </w:del>
          </w:p>
        </w:tc>
      </w:tr>
      <w:tr w:rsidR="0092526E" w:rsidDel="00336288" w14:paraId="2637818F" w14:textId="2A3E3390" w:rsidTr="000F5FA9">
        <w:trPr>
          <w:del w:id="116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166" w:author="Lim Wei Jie" w:date="2014-11-09T00:56:00Z"/>
                <w:b w:val="0"/>
              </w:rPr>
            </w:pPr>
            <w:del w:id="1167"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68" w:author="Lim Wei Jie" w:date="2014-11-09T00:56:00Z"/>
              </w:rPr>
            </w:pPr>
            <w:del w:id="1169"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17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171" w:author="Lim Wei Jie" w:date="2014-11-09T00:56:00Z"/>
                <w:b w:val="0"/>
              </w:rPr>
            </w:pPr>
            <w:del w:id="1172"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73" w:author="Lim Wei Jie" w:date="2014-11-09T00:56:00Z"/>
              </w:rPr>
            </w:pPr>
            <w:del w:id="1174" w:author="Lim Wei Jie" w:date="2014-11-09T00:56:00Z">
              <w:r w:rsidDel="00336288">
                <w:delText>Returns a list of tasks which are overdue.</w:delText>
              </w:r>
            </w:del>
          </w:p>
        </w:tc>
      </w:tr>
      <w:tr w:rsidR="0092526E" w:rsidDel="00336288" w14:paraId="3CB0ADFE" w14:textId="6B85FDAD" w:rsidTr="000F5FA9">
        <w:trPr>
          <w:del w:id="117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176" w:author="Lim Wei Jie" w:date="2014-11-09T00:56:00Z"/>
                <w:b w:val="0"/>
              </w:rPr>
            </w:pPr>
            <w:del w:id="1177"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78" w:author="Lim Wei Jie" w:date="2014-11-09T00:56:00Z"/>
              </w:rPr>
            </w:pPr>
            <w:del w:id="1179"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18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181" w:author="Lim Wei Jie" w:date="2014-11-09T00:56:00Z"/>
                <w:b w:val="0"/>
              </w:rPr>
            </w:pPr>
            <w:del w:id="1182"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83" w:author="Lim Wei Jie" w:date="2014-11-09T00:56:00Z"/>
              </w:rPr>
            </w:pPr>
            <w:del w:id="1184" w:author="Lim Wei Jie" w:date="2014-11-09T00:56:00Z">
              <w:r w:rsidDel="00336288">
                <w:delText xml:space="preserve">Returns a list of tasks which are due tomorrow. </w:delText>
              </w:r>
            </w:del>
          </w:p>
        </w:tc>
      </w:tr>
      <w:tr w:rsidR="0092526E" w:rsidDel="00336288" w14:paraId="0A24FA1C" w14:textId="02C7E5EC" w:rsidTr="000F5FA9">
        <w:trPr>
          <w:del w:id="118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186" w:author="Lim Wei Jie" w:date="2014-11-09T00:56:00Z"/>
                <w:b w:val="0"/>
              </w:rPr>
            </w:pPr>
            <w:del w:id="1187"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88" w:author="Lim Wei Jie" w:date="2014-11-09T00:56:00Z"/>
              </w:rPr>
            </w:pPr>
            <w:del w:id="1189"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19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191" w:author="Lim Wei Jie" w:date="2014-11-09T00:56:00Z"/>
                <w:b w:val="0"/>
              </w:rPr>
            </w:pPr>
            <w:del w:id="1192"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93" w:author="Lim Wei Jie" w:date="2014-11-09T00:56:00Z"/>
              </w:rPr>
            </w:pPr>
            <w:del w:id="1194" w:author="Lim Wei Jie" w:date="2014-11-09T00:56:00Z">
              <w:r w:rsidDel="00336288">
                <w:delText xml:space="preserve">Returns a list of tasks which do not have due dates. </w:delText>
              </w:r>
            </w:del>
          </w:p>
        </w:tc>
      </w:tr>
      <w:tr w:rsidR="0092526E" w:rsidDel="00336288" w14:paraId="5521E814" w14:textId="1840BD90" w:rsidTr="000F5FA9">
        <w:trPr>
          <w:del w:id="119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196" w:author="Lim Wei Jie" w:date="2014-11-09T00:56:00Z"/>
                <w:b w:val="0"/>
              </w:rPr>
            </w:pPr>
            <w:del w:id="1197"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98" w:author="Lim Wei Jie" w:date="2014-11-09T00:56:00Z"/>
              </w:rPr>
            </w:pPr>
            <w:del w:id="1199"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20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201" w:author="Lim Wei Jie" w:date="2014-11-09T00:56:00Z"/>
                <w:b w:val="0"/>
              </w:rPr>
            </w:pPr>
            <w:del w:id="1202"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203" w:author="Lim Wei Jie" w:date="2014-11-09T00:56:00Z"/>
              </w:rPr>
            </w:pPr>
            <w:del w:id="1204"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205" w:author="Lim Wei Jie" w:date="2014-11-09T00:56:00Z"/>
        </w:rPr>
      </w:pPr>
      <w:del w:id="1206"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207" w:author="Lim Wei Jie" w:date="2014-11-09T00:56:00Z"/>
        </w:rPr>
      </w:pPr>
      <w:del w:id="1208"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209" w:author="Lim Wei Jie" w:date="2014-11-09T00:56:00Z"/>
        </w:rPr>
      </w:pPr>
      <w:del w:id="1210" w:author="Lim Wei Jie" w:date="2014-11-09T00:56:00Z">
        <w:r w:rsidRPr="00667E20" w:rsidDel="00336288">
          <w:br w:type="page"/>
        </w:r>
      </w:del>
    </w:p>
    <w:p w14:paraId="248B5E84" w14:textId="5A861CF7" w:rsidR="0092526E" w:rsidRPr="007958DE" w:rsidRDefault="007958DE" w:rsidP="007958DE">
      <w:pPr>
        <w:pStyle w:val="Heading2"/>
      </w:pPr>
      <w:bookmarkStart w:id="1211" w:name="_Toc403221040"/>
      <w:bookmarkStart w:id="1212" w:name="_Toc403287959"/>
      <w:r w:rsidRPr="007958DE">
        <w:t>4</w:t>
      </w:r>
      <w:r w:rsidR="0092526E" w:rsidRPr="007958DE">
        <w:t>.3 Storage</w:t>
      </w:r>
      <w:bookmarkEnd w:id="1211"/>
      <w:bookmarkEnd w:id="1212"/>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65pt;height:463.7pt" o:ole="">
            <v:imagedata r:id="rId72" o:title="" cropbottom="35787f" cropleft="14895f"/>
          </v:shape>
          <o:OLEObject Type="Embed" ProgID="Visio.Drawing.15" ShapeID="_x0000_i1039" DrawAspect="Content" ObjectID="_1477033064"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9pt;height:276.5pt" o:ole="">
            <v:imagedata r:id="rId74" o:title="" cropbottom="3797f"/>
          </v:shape>
          <o:OLEObject Type="Embed" ProgID="Visio.Drawing.15" ShapeID="_x0000_i1040" DrawAspect="Content" ObjectID="_1477033065"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pt;height:255.75pt" o:ole="">
            <v:imagedata r:id="rId76" o:title="" cropbottom="3612f"/>
          </v:shape>
          <o:OLEObject Type="Embed" ProgID="Visio.Drawing.15" ShapeID="_x0000_i1041" DrawAspect="Content" ObjectID="_1477033066"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213" w:name="_Toc403221041"/>
      <w:bookmarkStart w:id="1214" w:name="_Toc403287960"/>
      <w:r w:rsidRPr="005D4AD9">
        <w:rPr>
          <w:sz w:val="144"/>
          <w:szCs w:val="144"/>
        </w:rPr>
        <w:lastRenderedPageBreak/>
        <w:t>5</w:t>
      </w:r>
      <w:r w:rsidR="0092526E" w:rsidRPr="00667E20">
        <w:t>. Testing the System</w:t>
      </w:r>
      <w:bookmarkEnd w:id="1213"/>
      <w:bookmarkEnd w:id="1214"/>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215" w:name="_Toc403287961"/>
      <w:r w:rsidRPr="00B253F5">
        <w:rPr>
          <w:sz w:val="144"/>
          <w:szCs w:val="144"/>
        </w:rPr>
        <w:lastRenderedPageBreak/>
        <w:t>6</w:t>
      </w:r>
      <w:r>
        <w:t xml:space="preserve">. </w:t>
      </w:r>
      <w:r w:rsidR="009C73CF">
        <w:t>Appendix</w:t>
      </w:r>
      <w:bookmarkEnd w:id="1215"/>
    </w:p>
    <w:p w14:paraId="1AE67DA5" w14:textId="3D6F3F77" w:rsidR="000F5FA9" w:rsidRDefault="009C73CF" w:rsidP="009C73CF">
      <w:pPr>
        <w:pStyle w:val="Heading2"/>
      </w:pPr>
      <w:bookmarkStart w:id="1216" w:name="_Toc403287962"/>
      <w:r>
        <w:t xml:space="preserve">6.1 </w:t>
      </w:r>
      <w:r w:rsidR="00B253F5">
        <w:t>Upcoming Developments</w:t>
      </w:r>
      <w:bookmarkEnd w:id="1216"/>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217" w:name="_Toc403287963"/>
      <w:r>
        <w:rPr>
          <w:szCs w:val="48"/>
        </w:rPr>
        <w:lastRenderedPageBreak/>
        <w:t>6.2</w:t>
      </w:r>
      <w:r w:rsidR="00242FCB" w:rsidRPr="009C73CF">
        <w:rPr>
          <w:szCs w:val="48"/>
        </w:rPr>
        <w:t xml:space="preserve"> Glossary</w:t>
      </w:r>
      <w:bookmarkEnd w:id="1217"/>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38982" w14:textId="77777777" w:rsidR="00CF2EA1" w:rsidRDefault="00CF2EA1" w:rsidP="00EA7A3B">
      <w:pPr>
        <w:spacing w:after="0" w:line="240" w:lineRule="auto"/>
      </w:pPr>
      <w:r>
        <w:separator/>
      </w:r>
    </w:p>
  </w:endnote>
  <w:endnote w:type="continuationSeparator" w:id="0">
    <w:p w14:paraId="66860FFE" w14:textId="77777777" w:rsidR="00CF2EA1" w:rsidRDefault="00CF2EA1"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8B7A96">
          <w:rPr>
            <w:noProof/>
          </w:rPr>
          <w:t>23</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1E4979" w14:textId="77777777" w:rsidR="00CF2EA1" w:rsidRDefault="00CF2EA1" w:rsidP="00EA7A3B">
      <w:pPr>
        <w:spacing w:after="0" w:line="240" w:lineRule="auto"/>
      </w:pPr>
      <w:r>
        <w:separator/>
      </w:r>
    </w:p>
  </w:footnote>
  <w:footnote w:type="continuationSeparator" w:id="0">
    <w:p w14:paraId="3C6A4832" w14:textId="77777777" w:rsidR="00CF2EA1" w:rsidRDefault="00CF2EA1"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5FA9"/>
    <w:rsid w:val="00105273"/>
    <w:rsid w:val="001102C8"/>
    <w:rsid w:val="001205C7"/>
    <w:rsid w:val="001233F1"/>
    <w:rsid w:val="001277ED"/>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2BBC"/>
    <w:rsid w:val="00257675"/>
    <w:rsid w:val="0028376C"/>
    <w:rsid w:val="00290075"/>
    <w:rsid w:val="00290D58"/>
    <w:rsid w:val="002912BB"/>
    <w:rsid w:val="002A332C"/>
    <w:rsid w:val="002B018F"/>
    <w:rsid w:val="002B3DDF"/>
    <w:rsid w:val="002C7A87"/>
    <w:rsid w:val="002C7B78"/>
    <w:rsid w:val="002C7C56"/>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40F5C"/>
    <w:rsid w:val="00550705"/>
    <w:rsid w:val="00552B2B"/>
    <w:rsid w:val="005634FA"/>
    <w:rsid w:val="0057190C"/>
    <w:rsid w:val="00572489"/>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CF2EA1"/>
    <w:rsid w:val="00D10C5A"/>
    <w:rsid w:val="00D126AB"/>
    <w:rsid w:val="00D23816"/>
    <w:rsid w:val="00D25D4F"/>
    <w:rsid w:val="00D310F3"/>
    <w:rsid w:val="00D317B9"/>
    <w:rsid w:val="00D3363D"/>
    <w:rsid w:val="00D45E3B"/>
    <w:rsid w:val="00D56D31"/>
    <w:rsid w:val="00D573AE"/>
    <w:rsid w:val="00D57686"/>
    <w:rsid w:val="00D6615C"/>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27A2"/>
    <w:rsid w:val="00F12E0B"/>
    <w:rsid w:val="00F167B4"/>
    <w:rsid w:val="00F21E21"/>
    <w:rsid w:val="00F23855"/>
    <w:rsid w:val="00F25FB4"/>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952C0-95D1-42C2-A33D-0349EF100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42</Pages>
  <Words>4512</Words>
  <Characters>25719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30171</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198</cp:revision>
  <dcterms:created xsi:type="dcterms:W3CDTF">2014-11-08T06:27:00Z</dcterms:created>
  <dcterms:modified xsi:type="dcterms:W3CDTF">2014-11-09T02:00:00Z</dcterms:modified>
</cp:coreProperties>
</file>