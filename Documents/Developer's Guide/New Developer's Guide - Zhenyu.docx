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5AA131B7" w14:textId="77777777" w:rsidR="009F28D0" w:rsidRDefault="0092526E">
          <w:pPr>
            <w:pStyle w:val="TOC1"/>
            <w:tabs>
              <w:tab w:val="right" w:leader="dot" w:pos="9350"/>
            </w:tabs>
            <w:rPr>
              <w:ins w:id="7" w:author="Kelvin Ang" w:date="2014-11-09T11:41:00Z"/>
              <w:noProof/>
            </w:rPr>
          </w:pPr>
          <w:r>
            <w:fldChar w:fldCharType="begin"/>
          </w:r>
          <w:r>
            <w:instrText xml:space="preserve"> TOC \o "1-3" \h \z \u </w:instrText>
          </w:r>
          <w:r>
            <w:fldChar w:fldCharType="separate"/>
          </w:r>
          <w:ins w:id="8" w:author="Kelvin Ang" w:date="2014-11-09T11:41:00Z">
            <w:r w:rsidR="009F28D0" w:rsidRPr="00D307BB">
              <w:rPr>
                <w:rStyle w:val="Hyperlink"/>
                <w:noProof/>
              </w:rPr>
              <w:fldChar w:fldCharType="begin"/>
            </w:r>
            <w:r w:rsidR="009F28D0" w:rsidRPr="00D307BB">
              <w:rPr>
                <w:rStyle w:val="Hyperlink"/>
                <w:noProof/>
              </w:rPr>
              <w:instrText xml:space="preserve"> </w:instrText>
            </w:r>
            <w:r w:rsidR="009F28D0">
              <w:rPr>
                <w:noProof/>
              </w:rPr>
              <w:instrText>HYPERLINK \l "_Toc403296634"</w:instrText>
            </w:r>
            <w:r w:rsidR="009F28D0" w:rsidRPr="00D307BB">
              <w:rPr>
                <w:rStyle w:val="Hyperlink"/>
                <w:noProof/>
              </w:rPr>
              <w:instrText xml:space="preserve"> </w:instrText>
            </w:r>
            <w:r w:rsidR="009F28D0" w:rsidRPr="00D307BB">
              <w:rPr>
                <w:rStyle w:val="Hyperlink"/>
                <w:noProof/>
              </w:rPr>
            </w:r>
            <w:r w:rsidR="009F28D0" w:rsidRPr="00D307BB">
              <w:rPr>
                <w:rStyle w:val="Hyperlink"/>
                <w:noProof/>
              </w:rPr>
              <w:fldChar w:fldCharType="separate"/>
            </w:r>
            <w:r w:rsidR="009F28D0" w:rsidRPr="00D307BB">
              <w:rPr>
                <w:rStyle w:val="Hyperlink"/>
                <w:noProof/>
              </w:rPr>
              <w:t>1. User Guide</w:t>
            </w:r>
            <w:r w:rsidR="009F28D0">
              <w:rPr>
                <w:noProof/>
                <w:webHidden/>
              </w:rPr>
              <w:tab/>
            </w:r>
            <w:r w:rsidR="009F28D0">
              <w:rPr>
                <w:noProof/>
                <w:webHidden/>
              </w:rPr>
              <w:fldChar w:fldCharType="begin"/>
            </w:r>
            <w:r w:rsidR="009F28D0">
              <w:rPr>
                <w:noProof/>
                <w:webHidden/>
              </w:rPr>
              <w:instrText xml:space="preserve"> PAGEREF _Toc403296634 \h </w:instrText>
            </w:r>
            <w:r w:rsidR="009F28D0">
              <w:rPr>
                <w:noProof/>
                <w:webHidden/>
              </w:rPr>
            </w:r>
          </w:ins>
          <w:r w:rsidR="009F28D0">
            <w:rPr>
              <w:noProof/>
              <w:webHidden/>
            </w:rPr>
            <w:fldChar w:fldCharType="separate"/>
          </w:r>
          <w:ins w:id="9" w:author="Kelvin Ang" w:date="2014-11-09T11:41:00Z">
            <w:r w:rsidR="009F28D0">
              <w:rPr>
                <w:noProof/>
                <w:webHidden/>
              </w:rPr>
              <w:t>2</w:t>
            </w:r>
            <w:r w:rsidR="009F28D0">
              <w:rPr>
                <w:noProof/>
                <w:webHidden/>
              </w:rPr>
              <w:fldChar w:fldCharType="end"/>
            </w:r>
            <w:r w:rsidR="009F28D0" w:rsidRPr="00D307BB">
              <w:rPr>
                <w:rStyle w:val="Hyperlink"/>
                <w:noProof/>
              </w:rPr>
              <w:fldChar w:fldCharType="end"/>
            </w:r>
          </w:ins>
        </w:p>
        <w:p w14:paraId="74FD2141" w14:textId="77777777" w:rsidR="009F28D0" w:rsidRDefault="009F28D0">
          <w:pPr>
            <w:pStyle w:val="TOC1"/>
            <w:tabs>
              <w:tab w:val="right" w:leader="dot" w:pos="9350"/>
            </w:tabs>
            <w:rPr>
              <w:ins w:id="10" w:author="Kelvin Ang" w:date="2014-11-09T11:41:00Z"/>
              <w:noProof/>
            </w:rPr>
          </w:pPr>
          <w:ins w:id="11"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"_Toc403296635"</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2. Introducing the Developer’s Guide</w:t>
            </w:r>
            <w:r>
              <w:rPr>
                <w:noProof/>
                <w:webHidden/>
              </w:rPr>
              <w:tab/>
            </w:r>
            <w:r>
              <w:rPr>
                <w:noProof/>
                <w:webHidden/>
              </w:rPr>
              <w:fldChar w:fldCharType="begin"/>
            </w:r>
            <w:r>
              <w:rPr>
                <w:noProof/>
                <w:webHidden/>
              </w:rPr>
              <w:instrText xml:space="preserve"> PAGEREF _Toc403296635 \h </w:instrText>
            </w:r>
            <w:r>
              <w:rPr>
                <w:noProof/>
                <w:webHidden/>
              </w:rPr>
            </w:r>
          </w:ins>
          <w:r>
            <w:rPr>
              <w:noProof/>
              <w:webHidden/>
            </w:rPr>
            <w:fldChar w:fldCharType="separate"/>
          </w:r>
          <w:ins w:id="12" w:author="Kelvin Ang" w:date="2014-11-09T11:41:00Z">
            <w:r>
              <w:rPr>
                <w:noProof/>
                <w:webHidden/>
              </w:rPr>
              <w:t>19</w:t>
            </w:r>
            <w:r>
              <w:rPr>
                <w:noProof/>
                <w:webHidden/>
              </w:rPr>
              <w:fldChar w:fldCharType="end"/>
            </w:r>
            <w:r w:rsidRPr="00D307BB">
              <w:rPr>
                <w:rStyle w:val="Hyperlink"/>
                <w:noProof/>
              </w:rPr>
              <w:fldChar w:fldCharType="end"/>
            </w:r>
          </w:ins>
        </w:p>
        <w:p w14:paraId="2DF1AA68" w14:textId="77777777" w:rsidR="009F28D0" w:rsidRDefault="009F28D0">
          <w:pPr>
            <w:pStyle w:val="TOC1"/>
            <w:tabs>
              <w:tab w:val="right" w:leader="dot" w:pos="9350"/>
            </w:tabs>
            <w:rPr>
              <w:ins w:id="13" w:author="Kelvin Ang" w:date="2014-11-09T11:41:00Z"/>
              <w:noProof/>
            </w:rPr>
          </w:pPr>
          <w:ins w:id="14"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"_Toc403296636"</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3. Defining the Architecture</w:t>
            </w:r>
            <w:r>
              <w:rPr>
                <w:noProof/>
                <w:webHidden/>
              </w:rPr>
              <w:tab/>
            </w:r>
            <w:r>
              <w:rPr>
                <w:noProof/>
                <w:webHidden/>
              </w:rPr>
              <w:fldChar w:fldCharType="begin"/>
            </w:r>
            <w:r>
              <w:rPr>
                <w:noProof/>
                <w:webHidden/>
              </w:rPr>
              <w:instrText xml:space="preserve"> PAGEREF _Toc403296636 \h </w:instrText>
            </w:r>
            <w:r>
              <w:rPr>
                <w:noProof/>
                <w:webHidden/>
              </w:rPr>
            </w:r>
          </w:ins>
          <w:r>
            <w:rPr>
              <w:noProof/>
              <w:webHidden/>
            </w:rPr>
            <w:fldChar w:fldCharType="separate"/>
          </w:r>
          <w:ins w:id="15" w:author="Kelvin Ang" w:date="2014-11-09T11:41:00Z">
            <w:r>
              <w:rPr>
                <w:noProof/>
                <w:webHidden/>
              </w:rPr>
              <w:t>20</w:t>
            </w:r>
            <w:r>
              <w:rPr>
                <w:noProof/>
                <w:webHidden/>
              </w:rPr>
              <w:fldChar w:fldCharType="end"/>
            </w:r>
            <w:r w:rsidRPr="00D307BB">
              <w:rPr>
                <w:rStyle w:val="Hyperlink"/>
                <w:noProof/>
              </w:rPr>
              <w:fldChar w:fldCharType="end"/>
            </w:r>
          </w:ins>
        </w:p>
        <w:p w14:paraId="2B2331EC" w14:textId="77777777" w:rsidR="009F28D0" w:rsidRDefault="009F28D0">
          <w:pPr>
            <w:pStyle w:val="TOC1"/>
            <w:tabs>
              <w:tab w:val="right" w:leader="dot" w:pos="9350"/>
            </w:tabs>
            <w:rPr>
              <w:ins w:id="16" w:author="Kelvin Ang" w:date="2014-11-09T11:41:00Z"/>
              <w:noProof/>
            </w:rPr>
          </w:pPr>
          <w:ins w:id="17"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"_Toc403296637"</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 Developing the Components</w:t>
            </w:r>
            <w:r>
              <w:rPr>
                <w:noProof/>
                <w:webHidden/>
              </w:rPr>
              <w:tab/>
            </w:r>
            <w:r>
              <w:rPr>
                <w:noProof/>
                <w:webHidden/>
              </w:rPr>
              <w:fldChar w:fldCharType="begin"/>
            </w:r>
            <w:r>
              <w:rPr>
                <w:noProof/>
                <w:webHidden/>
              </w:rPr>
              <w:instrText xml:space="preserve"> PAGEREF _Toc403296637 \h </w:instrText>
            </w:r>
            <w:r>
              <w:rPr>
                <w:noProof/>
                <w:webHidden/>
              </w:rPr>
            </w:r>
          </w:ins>
          <w:r>
            <w:rPr>
              <w:noProof/>
              <w:webHidden/>
            </w:rPr>
            <w:fldChar w:fldCharType="separate"/>
          </w:r>
          <w:ins w:id="18" w:author="Kelvin Ang" w:date="2014-11-09T11:41:00Z">
            <w:r>
              <w:rPr>
                <w:noProof/>
                <w:webHidden/>
              </w:rPr>
              <w:t>21</w:t>
            </w:r>
            <w:r>
              <w:rPr>
                <w:noProof/>
                <w:webHidden/>
              </w:rPr>
              <w:fldChar w:fldCharType="end"/>
            </w:r>
            <w:r w:rsidRPr="00D307BB">
              <w:rPr>
                <w:rStyle w:val="Hyperlink"/>
                <w:noProof/>
              </w:rPr>
              <w:fldChar w:fldCharType="end"/>
            </w:r>
          </w:ins>
        </w:p>
        <w:p w14:paraId="003EF1EC" w14:textId="77777777" w:rsidR="009F28D0" w:rsidRDefault="009F28D0">
          <w:pPr>
            <w:pStyle w:val="TOC2"/>
            <w:tabs>
              <w:tab w:val="right" w:leader="dot" w:pos="9350"/>
            </w:tabs>
            <w:rPr>
              <w:ins w:id="19" w:author="Kelvin Ang" w:date="2014-11-09T11:41:00Z"/>
              <w:noProof/>
            </w:rPr>
          </w:pPr>
          <w:ins w:id="20"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"_Toc403296638"</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4.1 Graphical User Interface</w:t>
            </w:r>
            <w:r>
              <w:rPr>
                <w:noProof/>
                <w:webHidden/>
              </w:rPr>
              <w:tab/>
            </w:r>
            <w:r>
              <w:rPr>
                <w:noProof/>
                <w:webHidden/>
              </w:rPr>
              <w:fldChar w:fldCharType="begin"/>
            </w:r>
            <w:r>
              <w:rPr>
                <w:noProof/>
                <w:webHidden/>
              </w:rPr>
              <w:instrText xml:space="preserve"> PAGEREF _Toc403296638 \h </w:instrText>
            </w:r>
            <w:r>
              <w:rPr>
                <w:noProof/>
                <w:webHidden/>
              </w:rPr>
            </w:r>
          </w:ins>
          <w:r>
            <w:rPr>
              <w:noProof/>
              <w:webHidden/>
            </w:rPr>
            <w:fldChar w:fldCharType="separate"/>
          </w:r>
          <w:ins w:id="21" w:author="Kelvin Ang" w:date="2014-11-09T11:41:00Z">
            <w:r>
              <w:rPr>
                <w:noProof/>
                <w:webHidden/>
              </w:rPr>
              <w:t>21</w:t>
            </w:r>
            <w:r>
              <w:rPr>
                <w:noProof/>
                <w:webHidden/>
              </w:rPr>
              <w:fldChar w:fldCharType="end"/>
            </w:r>
            <w:r w:rsidRPr="00D307BB">
              <w:rPr>
                <w:rStyle w:val="Hyperlink"/>
                <w:noProof/>
              </w:rPr>
              <w:fldChar w:fldCharType="end"/>
            </w:r>
          </w:ins>
        </w:p>
        <w:p w14:paraId="09D38D48" w14:textId="77777777" w:rsidR="009F28D0" w:rsidRDefault="009F28D0">
          <w:pPr>
            <w:pStyle w:val="TOC2"/>
            <w:tabs>
              <w:tab w:val="right" w:leader="dot" w:pos="9350"/>
            </w:tabs>
            <w:rPr>
              <w:ins w:id="22" w:author="Kelvin Ang" w:date="2014-11-09T11:41:00Z"/>
              <w:noProof/>
            </w:rPr>
          </w:pPr>
          <w:ins w:id="23"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"_Toc403296639"</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 Logic</w:t>
            </w:r>
            <w:r>
              <w:rPr>
                <w:noProof/>
                <w:webHidden/>
              </w:rPr>
              <w:tab/>
            </w:r>
            <w:r>
              <w:rPr>
                <w:noProof/>
                <w:webHidden/>
              </w:rPr>
              <w:fldChar w:fldCharType="begin"/>
            </w:r>
            <w:r>
              <w:rPr>
                <w:noProof/>
                <w:webHidden/>
              </w:rPr>
              <w:instrText xml:space="preserve"> PAGEREF _Toc403296639 \h </w:instrText>
            </w:r>
            <w:r>
              <w:rPr>
                <w:noProof/>
                <w:webHidden/>
              </w:rPr>
            </w:r>
          </w:ins>
          <w:r>
            <w:rPr>
              <w:noProof/>
              <w:webHidden/>
            </w:rPr>
            <w:fldChar w:fldCharType="separate"/>
          </w:r>
          <w:ins w:id="24" w:author="Kelvin Ang" w:date="2014-11-09T11:41:00Z">
            <w:r>
              <w:rPr>
                <w:noProof/>
                <w:webHidden/>
              </w:rPr>
              <w:t>23</w:t>
            </w:r>
            <w:r>
              <w:rPr>
                <w:noProof/>
                <w:webHidden/>
              </w:rPr>
              <w:fldChar w:fldCharType="end"/>
            </w:r>
            <w:r w:rsidRPr="00D307BB">
              <w:rPr>
                <w:rStyle w:val="Hyperlink"/>
                <w:noProof/>
              </w:rPr>
              <w:fldChar w:fldCharType="end"/>
            </w:r>
          </w:ins>
        </w:p>
        <w:p w14:paraId="13DFAC85" w14:textId="77777777" w:rsidR="009F28D0" w:rsidRDefault="009F28D0">
          <w:pPr>
            <w:pStyle w:val="TOC3"/>
            <w:tabs>
              <w:tab w:val="right" w:leader="dot" w:pos="9350"/>
            </w:tabs>
            <w:rPr>
              <w:ins w:id="25" w:author="Kelvin Ang" w:date="2014-11-09T11:41:00Z"/>
              <w:noProof/>
            </w:rPr>
          </w:pPr>
          <w:ins w:id="26"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"_Toc403296640"</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4.2.1 Action and Hint System</w:t>
            </w:r>
            <w:r>
              <w:rPr>
                <w:noProof/>
                <w:webHidden/>
              </w:rPr>
              <w:tab/>
            </w:r>
            <w:r>
              <w:rPr>
                <w:noProof/>
                <w:webHidden/>
              </w:rPr>
              <w:fldChar w:fldCharType="begin"/>
            </w:r>
            <w:r>
              <w:rPr>
                <w:noProof/>
                <w:webHidden/>
              </w:rPr>
              <w:instrText xml:space="preserve"> PAGEREF _Toc403296640 \h </w:instrText>
            </w:r>
            <w:r>
              <w:rPr>
                <w:noProof/>
                <w:webHidden/>
              </w:rPr>
            </w:r>
          </w:ins>
          <w:r>
            <w:rPr>
              <w:noProof/>
              <w:webHidden/>
            </w:rPr>
            <w:fldChar w:fldCharType="separate"/>
          </w:r>
          <w:ins w:id="27" w:author="Kelvin Ang" w:date="2014-11-09T11:41:00Z">
            <w:r>
              <w:rPr>
                <w:noProof/>
                <w:webHidden/>
              </w:rPr>
              <w:t>24</w:t>
            </w:r>
            <w:r>
              <w:rPr>
                <w:noProof/>
                <w:webHidden/>
              </w:rPr>
              <w:fldChar w:fldCharType="end"/>
            </w:r>
            <w:r w:rsidRPr="00D307BB">
              <w:rPr>
                <w:rStyle w:val="Hyperlink"/>
                <w:noProof/>
              </w:rPr>
              <w:fldChar w:fldCharType="end"/>
            </w:r>
          </w:ins>
        </w:p>
        <w:p w14:paraId="06EA365D" w14:textId="77777777" w:rsidR="009F28D0" w:rsidRDefault="009F28D0">
          <w:pPr>
            <w:pStyle w:val="TOC3"/>
            <w:tabs>
              <w:tab w:val="right" w:leader="dot" w:pos="9350"/>
            </w:tabs>
            <w:rPr>
              <w:ins w:id="28" w:author="Kelvin Ang" w:date="2014-11-09T11:41:00Z"/>
              <w:noProof/>
            </w:rPr>
          </w:pPr>
          <w:ins w:id="29"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"_Toc403296641"</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4.2.2 Task Manager</w:t>
            </w:r>
            <w:r>
              <w:rPr>
                <w:noProof/>
                <w:webHidden/>
              </w:rPr>
              <w:tab/>
            </w:r>
            <w:r>
              <w:rPr>
                <w:noProof/>
                <w:webHidden/>
              </w:rPr>
              <w:fldChar w:fldCharType="begin"/>
            </w:r>
            <w:r>
              <w:rPr>
                <w:noProof/>
                <w:webHidden/>
              </w:rPr>
              <w:instrText xml:space="preserve"> PAGEREF _Toc403296641 \h </w:instrText>
            </w:r>
            <w:r>
              <w:rPr>
                <w:noProof/>
                <w:webHidden/>
              </w:rPr>
            </w:r>
          </w:ins>
          <w:r>
            <w:rPr>
              <w:noProof/>
              <w:webHidden/>
            </w:rPr>
            <w:fldChar w:fldCharType="separate"/>
          </w:r>
          <w:ins w:id="30" w:author="Kelvin Ang" w:date="2014-11-09T11:41:00Z">
            <w:r>
              <w:rPr>
                <w:noProof/>
                <w:webHidden/>
              </w:rPr>
              <w:t>33</w:t>
            </w:r>
            <w:r>
              <w:rPr>
                <w:noProof/>
                <w:webHidden/>
              </w:rPr>
              <w:fldChar w:fldCharType="end"/>
            </w:r>
            <w:r w:rsidRPr="00D307BB">
              <w:rPr>
                <w:rStyle w:val="Hyperlink"/>
                <w:noProof/>
              </w:rPr>
              <w:fldChar w:fldCharType="end"/>
            </w:r>
          </w:ins>
        </w:p>
        <w:p w14:paraId="62344006" w14:textId="77777777" w:rsidR="009F28D0" w:rsidRDefault="009F28D0">
          <w:pPr>
            <w:pStyle w:val="TOC3"/>
            <w:tabs>
              <w:tab w:val="right" w:leader="dot" w:pos="9350"/>
            </w:tabs>
            <w:rPr>
              <w:ins w:id="31" w:author="Kelvin Ang" w:date="2014-11-09T11:41:00Z"/>
              <w:noProof/>
            </w:rPr>
          </w:pPr>
          <w:ins w:id="32"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"_Toc403296642"</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4.2.3 List Processor</w:t>
            </w:r>
            <w:r>
              <w:rPr>
                <w:noProof/>
                <w:webHidden/>
              </w:rPr>
              <w:tab/>
            </w:r>
            <w:r>
              <w:rPr>
                <w:noProof/>
                <w:webHidden/>
              </w:rPr>
              <w:fldChar w:fldCharType="begin"/>
            </w:r>
            <w:r>
              <w:rPr>
                <w:noProof/>
                <w:webHidden/>
              </w:rPr>
              <w:instrText xml:space="preserve"> PAGEREF _Toc403296642 \h </w:instrText>
            </w:r>
            <w:r>
              <w:rPr>
                <w:noProof/>
                <w:webHidden/>
              </w:rPr>
            </w:r>
          </w:ins>
          <w:r>
            <w:rPr>
              <w:noProof/>
              <w:webHidden/>
            </w:rPr>
            <w:fldChar w:fldCharType="separate"/>
          </w:r>
          <w:ins w:id="33" w:author="Kelvin Ang" w:date="2014-11-09T11:41:00Z">
            <w:r>
              <w:rPr>
                <w:noProof/>
                <w:webHidden/>
              </w:rPr>
              <w:t>34</w:t>
            </w:r>
            <w:r>
              <w:rPr>
                <w:noProof/>
                <w:webHidden/>
              </w:rPr>
              <w:fldChar w:fldCharType="end"/>
            </w:r>
            <w:r w:rsidRPr="00D307BB">
              <w:rPr>
                <w:rStyle w:val="Hyperlink"/>
                <w:noProof/>
              </w:rPr>
              <w:fldChar w:fldCharType="end"/>
            </w:r>
          </w:ins>
        </w:p>
        <w:p w14:paraId="09890B26" w14:textId="77777777" w:rsidR="009F28D0" w:rsidRDefault="009F28D0">
          <w:pPr>
            <w:pStyle w:val="TOC2"/>
            <w:tabs>
              <w:tab w:val="right" w:leader="dot" w:pos="9350"/>
            </w:tabs>
            <w:rPr>
              <w:ins w:id="34" w:author="Kelvin Ang" w:date="2014-11-09T11:41:00Z"/>
              <w:noProof/>
            </w:rPr>
          </w:pPr>
          <w:ins w:id="35"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"_Toc403296643"</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4.3 Storage</w:t>
            </w:r>
            <w:r>
              <w:rPr>
                <w:noProof/>
                <w:webHidden/>
              </w:rPr>
              <w:tab/>
            </w:r>
            <w:r>
              <w:rPr>
                <w:noProof/>
                <w:webHidden/>
              </w:rPr>
              <w:fldChar w:fldCharType="begin"/>
            </w:r>
            <w:r>
              <w:rPr>
                <w:noProof/>
                <w:webHidden/>
              </w:rPr>
              <w:instrText xml:space="preserve"> PAGEREF _Toc403296643 \h </w:instrText>
            </w:r>
            <w:r>
              <w:rPr>
                <w:noProof/>
                <w:webHidden/>
              </w:rPr>
            </w:r>
          </w:ins>
          <w:r>
            <w:rPr>
              <w:noProof/>
              <w:webHidden/>
            </w:rPr>
            <w:fldChar w:fldCharType="separate"/>
          </w:r>
          <w:ins w:id="36" w:author="Kelvin Ang" w:date="2014-11-09T11:41:00Z">
            <w:r>
              <w:rPr>
                <w:noProof/>
                <w:webHidden/>
              </w:rPr>
              <w:t>36</w:t>
            </w:r>
            <w:r>
              <w:rPr>
                <w:noProof/>
                <w:webHidden/>
              </w:rPr>
              <w:fldChar w:fldCharType="end"/>
            </w:r>
            <w:r w:rsidRPr="00D307BB">
              <w:rPr>
                <w:rStyle w:val="Hyperlink"/>
                <w:noProof/>
              </w:rPr>
              <w:fldChar w:fldCharType="end"/>
            </w:r>
          </w:ins>
        </w:p>
        <w:p w14:paraId="697D6E3E" w14:textId="77777777" w:rsidR="009F28D0" w:rsidRDefault="009F28D0">
          <w:pPr>
            <w:pStyle w:val="TOC1"/>
            <w:tabs>
              <w:tab w:val="right" w:leader="dot" w:pos="9350"/>
            </w:tabs>
            <w:rPr>
              <w:ins w:id="37" w:author="Kelvin Ang" w:date="2014-11-09T11:41:00Z"/>
              <w:noProof/>
            </w:rPr>
          </w:pPr>
          <w:ins w:id="38"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"_Toc403296644"</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5. Testing the System</w:t>
            </w:r>
            <w:r>
              <w:rPr>
                <w:noProof/>
                <w:webHidden/>
              </w:rPr>
              <w:tab/>
            </w:r>
            <w:r>
              <w:rPr>
                <w:noProof/>
                <w:webHidden/>
              </w:rPr>
              <w:fldChar w:fldCharType="begin"/>
            </w:r>
            <w:r>
              <w:rPr>
                <w:noProof/>
                <w:webHidden/>
              </w:rPr>
              <w:instrText xml:space="preserve"> PAGEREF _Toc403296644 \h </w:instrText>
            </w:r>
            <w:r>
              <w:rPr>
                <w:noProof/>
                <w:webHidden/>
              </w:rPr>
            </w:r>
          </w:ins>
          <w:r>
            <w:rPr>
              <w:noProof/>
              <w:webHidden/>
            </w:rPr>
            <w:fldChar w:fldCharType="separate"/>
          </w:r>
          <w:ins w:id="39" w:author="Kelvin Ang" w:date="2014-11-09T11:41:00Z">
            <w:r>
              <w:rPr>
                <w:noProof/>
                <w:webHidden/>
              </w:rPr>
              <w:t>38</w:t>
            </w:r>
            <w:r>
              <w:rPr>
                <w:noProof/>
                <w:webHidden/>
              </w:rPr>
              <w:fldChar w:fldCharType="end"/>
            </w:r>
            <w:r w:rsidRPr="00D307BB">
              <w:rPr>
                <w:rStyle w:val="Hyperlink"/>
                <w:noProof/>
              </w:rPr>
              <w:fldChar w:fldCharType="end"/>
            </w:r>
          </w:ins>
        </w:p>
        <w:p w14:paraId="0BFB3EA2" w14:textId="77777777" w:rsidR="009F28D0" w:rsidRDefault="009F28D0">
          <w:pPr>
            <w:pStyle w:val="TOC1"/>
            <w:tabs>
              <w:tab w:val="right" w:leader="dot" w:pos="9350"/>
            </w:tabs>
            <w:rPr>
              <w:ins w:id="40" w:author="Kelvin Ang" w:date="2014-11-09T11:41:00Z"/>
              <w:noProof/>
            </w:rPr>
          </w:pPr>
          <w:ins w:id="41"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"_Toc403296645"</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 Appendix</w:t>
            </w:r>
            <w:r>
              <w:rPr>
                <w:noProof/>
                <w:webHidden/>
              </w:rPr>
              <w:tab/>
            </w:r>
            <w:r>
              <w:rPr>
                <w:noProof/>
                <w:webHidden/>
              </w:rPr>
              <w:fldChar w:fldCharType="begin"/>
            </w:r>
            <w:r>
              <w:rPr>
                <w:noProof/>
                <w:webHidden/>
              </w:rPr>
              <w:instrText xml:space="preserve"> PAGEREF _Toc403296645 \h </w:instrText>
            </w:r>
            <w:r>
              <w:rPr>
                <w:noProof/>
                <w:webHidden/>
              </w:rPr>
            </w:r>
          </w:ins>
          <w:r>
            <w:rPr>
              <w:noProof/>
              <w:webHidden/>
            </w:rPr>
            <w:fldChar w:fldCharType="separate"/>
          </w:r>
          <w:ins w:id="42" w:author="Kelvin Ang" w:date="2014-11-09T11:41:00Z">
            <w:r>
              <w:rPr>
                <w:noProof/>
                <w:webHidden/>
              </w:rPr>
              <w:t>41</w:t>
            </w:r>
            <w:r>
              <w:rPr>
                <w:noProof/>
                <w:webHidden/>
              </w:rPr>
              <w:fldChar w:fldCharType="end"/>
            </w:r>
            <w:r w:rsidRPr="00D307BB">
              <w:rPr>
                <w:rStyle w:val="Hyperlink"/>
                <w:noProof/>
              </w:rPr>
              <w:fldChar w:fldCharType="end"/>
            </w:r>
          </w:ins>
        </w:p>
        <w:p w14:paraId="409E74DD" w14:textId="77777777" w:rsidR="009F28D0" w:rsidRDefault="009F28D0">
          <w:pPr>
            <w:pStyle w:val="TOC2"/>
            <w:tabs>
              <w:tab w:val="right" w:leader="dot" w:pos="9350"/>
            </w:tabs>
            <w:rPr>
              <w:ins w:id="43" w:author="Kelvin Ang" w:date="2014-11-09T11:41:00Z"/>
              <w:noProof/>
            </w:rPr>
          </w:pPr>
          <w:ins w:id="44"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"_Toc403296646"</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6.1 Upcoming Developments</w:t>
            </w:r>
            <w:r>
              <w:rPr>
                <w:noProof/>
                <w:webHidden/>
              </w:rPr>
              <w:tab/>
            </w:r>
            <w:r>
              <w:rPr>
                <w:noProof/>
                <w:webHidden/>
              </w:rPr>
              <w:fldChar w:fldCharType="begin"/>
            </w:r>
            <w:r>
              <w:rPr>
                <w:noProof/>
                <w:webHidden/>
              </w:rPr>
              <w:instrText xml:space="preserve"> PAGEREF _Toc403296646 \h </w:instrText>
            </w:r>
            <w:r>
              <w:rPr>
                <w:noProof/>
                <w:webHidden/>
              </w:rPr>
            </w:r>
          </w:ins>
          <w:r>
            <w:rPr>
              <w:noProof/>
              <w:webHidden/>
            </w:rPr>
            <w:fldChar w:fldCharType="separate"/>
          </w:r>
          <w:ins w:id="45" w:author="Kelvin Ang" w:date="2014-11-09T11:41:00Z">
            <w:r>
              <w:rPr>
                <w:noProof/>
                <w:webHidden/>
              </w:rPr>
              <w:t>41</w:t>
            </w:r>
            <w:r>
              <w:rPr>
                <w:noProof/>
                <w:webHidden/>
              </w:rPr>
              <w:fldChar w:fldCharType="end"/>
            </w:r>
            <w:r w:rsidRPr="00D307BB">
              <w:rPr>
                <w:rStyle w:val="Hyperlink"/>
                <w:noProof/>
              </w:rPr>
              <w:fldChar w:fldCharType="end"/>
            </w:r>
          </w:ins>
        </w:p>
        <w:p w14:paraId="19F61BFA" w14:textId="77777777" w:rsidR="009F28D0" w:rsidRDefault="009F28D0">
          <w:pPr>
            <w:pStyle w:val="TOC2"/>
            <w:tabs>
              <w:tab w:val="right" w:leader="dot" w:pos="9350"/>
            </w:tabs>
            <w:rPr>
              <w:ins w:id="46" w:author="Kelvin Ang" w:date="2014-11-09T11:41:00Z"/>
              <w:noProof/>
            </w:rPr>
          </w:pPr>
          <w:ins w:id="47" w:author="Kelvin Ang" w:date="2014-11-09T11:41:00Z">
            <w:r w:rsidRPr="00D307BB">
              <w:rPr>
                <w:rStyle w:val="Hyperlink"/>
                <w:noProof/>
              </w:rPr>
              <w:fldChar w:fldCharType="begin"/>
            </w:r>
            <w:r w:rsidRPr="00D307BB">
              <w:rPr>
                <w:rStyle w:val="Hyperlink"/>
                <w:noProof/>
              </w:rPr>
              <w:instrText xml:space="preserve"> </w:instrText>
            </w:r>
            <w:r>
              <w:rPr>
                <w:noProof/>
              </w:rPr>
              <w:instrText>HYPERLINK \l "_Toc403296647"</w:instrText>
            </w:r>
            <w:r w:rsidRPr="00D307BB">
              <w:rPr>
                <w:rStyle w:val="Hyperlink"/>
                <w:noProof/>
              </w:rPr>
              <w:instrText xml:space="preserve"> </w:instrText>
            </w:r>
            <w:r w:rsidRPr="00D307BB">
              <w:rPr>
                <w:rStyle w:val="Hyperlink"/>
                <w:noProof/>
              </w:rPr>
            </w:r>
            <w:r w:rsidRPr="00D307BB">
              <w:rPr>
                <w:rStyle w:val="Hyperlink"/>
                <w:noProof/>
              </w:rPr>
              <w:fldChar w:fldCharType="separate"/>
            </w:r>
            <w:r w:rsidRPr="00D307BB">
              <w:rPr>
                <w:rStyle w:val="Hyperlink"/>
                <w:noProof/>
              </w:rPr>
              <w:t>6.2 Glossary</w:t>
            </w:r>
            <w:r>
              <w:rPr>
                <w:noProof/>
                <w:webHidden/>
              </w:rPr>
              <w:tab/>
            </w:r>
            <w:r>
              <w:rPr>
                <w:noProof/>
                <w:webHidden/>
              </w:rPr>
              <w:fldChar w:fldCharType="begin"/>
            </w:r>
            <w:r>
              <w:rPr>
                <w:noProof/>
                <w:webHidden/>
              </w:rPr>
              <w:instrText xml:space="preserve"> PAGEREF _Toc403296647 \h </w:instrText>
            </w:r>
            <w:r>
              <w:rPr>
                <w:noProof/>
                <w:webHidden/>
              </w:rPr>
            </w:r>
          </w:ins>
          <w:r>
            <w:rPr>
              <w:noProof/>
              <w:webHidden/>
            </w:rPr>
            <w:fldChar w:fldCharType="separate"/>
          </w:r>
          <w:ins w:id="48" w:author="Kelvin Ang" w:date="2014-11-09T11:41:00Z">
            <w:r>
              <w:rPr>
                <w:noProof/>
                <w:webHidden/>
              </w:rPr>
              <w:t>42</w:t>
            </w:r>
            <w:r>
              <w:rPr>
                <w:noProof/>
                <w:webHidden/>
              </w:rPr>
              <w:fldChar w:fldCharType="end"/>
            </w:r>
            <w:r w:rsidRPr="00D307BB">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29663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776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776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827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87904"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93024"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043B6C2" id="Group 133" o:spid="_x0000_s1026" style="position:absolute;margin-left:0;margin-top:258.25pt;width:323.95pt;height:246.9pt;z-index:251393024;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276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E50C1F" id="AutoShape 71" o:spid="_x0000_s1026" type="#_x0000_t32" style="position:absolute;margin-left:159pt;margin-top:253.65pt;width:30.75pt;height:134.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30F5B87E"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5664"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39456"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FAE0CCF" id="Rectangle 5" o:spid="_x0000_s1026" style="position:absolute;margin-left:59.25pt;margin-top:107.4pt;width:243.75pt;height:58.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9132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11373D" w:rsidDel="009373E0" w:rsidRDefault="0011373D"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11373D" w:rsidDel="009373E0" w:rsidRDefault="0011373D"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7472"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18624"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0838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AF13246" id="Group 193" o:spid="_x0000_s1026" style="position:absolute;margin-left:-.65pt;margin-top:247pt;width:310.4pt;height:146.35pt;z-index:25140838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0326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47296"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CBE43EF" id="AutoShape 71" o:spid="_x0000_s1026" type="#_x0000_t32" style="position:absolute;margin-left:165.7pt;margin-top:261.55pt;width:3.6pt;height:247.9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2579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D7A08E6" id="AutoShape 71" o:spid="_x0000_s1026" type="#_x0000_t32" style="position:absolute;margin-left:126.7pt;margin-top:260.4pt;width:3.6pt;height:155.3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9824"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13504"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ADF7657" id="Group 197" o:spid="_x0000_s1026" style="position:absolute;margin-left:.05pt;margin-top:244.3pt;width:311.7pt;height:115.75pt;z-index:251413504;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3603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5241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27E6655" id="Rectangle 5" o:spid="_x0000_s1026" style="position:absolute;margin-left:64.55pt;margin-top:215.15pt;width:236.4pt;height:28.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41152"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CC88F6C" id="Rectangle 5" o:spid="_x0000_s1026" style="position:absolute;margin-left:65.9pt;margin-top:124.15pt;width:233pt;height:28.5pt;z-index:25144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5753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368"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394"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11373D" w:rsidRDefault="0011373D"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6265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C6CB2B" id="Group 134" o:spid="_x0000_s1026" style="position:absolute;margin-left:0;margin-top:250.4pt;width:312.95pt;height:177.9pt;z-index:25146265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3091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74944"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11373D" w:rsidRDefault="0011373D"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11373D" w:rsidRDefault="0011373D"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8006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460" w:author="zhen yu" w:date="2014-11-08T22:39:00Z"/>
                                </w:rPr>
                              </w:pPr>
                            </w:p>
                            <w:p w14:paraId="4A7BC056" w14:textId="57F2A88C" w:rsidR="0011373D" w:rsidDel="00432946" w:rsidRDefault="0011373D" w:rsidP="009D3E48">
                              <w:pPr>
                                <w:rPr>
                                  <w:del w:id="461" w:author="zhen yu" w:date="2014-11-08T22:40:00Z"/>
                                </w:rPr>
                              </w:pPr>
                            </w:p>
                            <w:p w14:paraId="68404048" w14:textId="4504FBB1" w:rsidR="0011373D" w:rsidDel="00387117" w:rsidRDefault="0011373D"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11373D" w:rsidRDefault="0011373D" w:rsidP="009D3E48">
                              <w:pPr>
                                <w:rPr>
                                  <w:ins w:id="469" w:author="Kelvin Ang" w:date="2014-11-09T07:51:00Z"/>
                                </w:rPr>
                              </w:pPr>
                            </w:p>
                            <w:p w14:paraId="422FC4C4" w14:textId="0F7913CE" w:rsidR="0011373D" w:rsidRDefault="0011373D"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11373D" w:rsidRDefault="0011373D"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05" w:author="zhen yu" w:date="2014-11-08T22:39:00Z"/>
                          </w:rPr>
                        </w:pPr>
                      </w:p>
                      <w:p w14:paraId="4A7BC056" w14:textId="57F2A88C" w:rsidR="0011373D" w:rsidDel="00432946" w:rsidRDefault="0011373D" w:rsidP="009D3E48">
                        <w:pPr>
                          <w:rPr>
                            <w:del w:id="506" w:author="zhen yu" w:date="2014-11-08T22:40:00Z"/>
                          </w:rPr>
                        </w:pPr>
                      </w:p>
                      <w:p w14:paraId="68404048" w14:textId="4504FBB1" w:rsidR="0011373D" w:rsidDel="00387117" w:rsidRDefault="0011373D"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11373D" w:rsidRDefault="0011373D" w:rsidP="009D3E48">
                        <w:pPr>
                          <w:rPr>
                            <w:ins w:id="514" w:author="Kelvin Ang" w:date="2014-11-09T07:51:00Z"/>
                          </w:rPr>
                        </w:pPr>
                      </w:p>
                      <w:p w14:paraId="422FC4C4" w14:textId="0F7913CE" w:rsidR="0011373D" w:rsidRDefault="0011373D"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11373D" w:rsidRDefault="0011373D"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8518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556" w:author="zhen yu" w:date="2014-11-08T22:44:00Z"/>
                                </w:rPr>
                              </w:pPr>
                            </w:p>
                            <w:p w14:paraId="73F72D31" w14:textId="77777777" w:rsidR="0011373D" w:rsidRDefault="0011373D" w:rsidP="00432946">
                              <w:pPr>
                                <w:rPr>
                                  <w:ins w:id="557" w:author="zhen yu" w:date="2014-11-08T23:04:00Z"/>
                                </w:rPr>
                              </w:pPr>
                            </w:p>
                            <w:p w14:paraId="12301019" w14:textId="52CD4D10" w:rsidR="0011373D" w:rsidRDefault="0011373D"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11373D" w:rsidRDefault="0011373D"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11373D" w:rsidRDefault="0011373D"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573" w:author="zhen yu" w:date="2014-11-08T22:44:00Z"/>
                          </w:rPr>
                        </w:pPr>
                      </w:p>
                      <w:p w14:paraId="73F72D31" w14:textId="77777777" w:rsidR="0011373D" w:rsidRDefault="0011373D" w:rsidP="00432946">
                        <w:pPr>
                          <w:rPr>
                            <w:ins w:id="574" w:author="zhen yu" w:date="2014-11-08T23:04:00Z"/>
                          </w:rPr>
                        </w:pPr>
                      </w:p>
                      <w:p w14:paraId="12301019" w14:textId="52CD4D10" w:rsidR="0011373D" w:rsidRDefault="0011373D"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11373D" w:rsidRDefault="0011373D"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11373D" w:rsidRDefault="0011373D"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446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11373D" w:rsidRDefault="0011373D"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11373D" w:rsidRDefault="0011373D"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9814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457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60BAD89" id="Group 146" o:spid="_x0000_s1026" style="position:absolute;margin-left:.7pt;margin-top:289.35pt;width:320.75pt;height:176.6pt;z-index:25154457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3312"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300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8814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7155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ECC531C" id="AutoShape 71" o:spid="_x0000_s1026" type="#_x0000_t32" style="position:absolute;margin-left:59.75pt;margin-top:256.45pt;width:118.2pt;height:17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6576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8358" id="Rectangle 11" o:spid="_x0000_s1026" style="position:absolute;margin-left:0;margin-top:240.15pt;width:130.4pt;height:1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0176"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026C8" id="Rectangle 11" o:spid="_x0000_s1026" style="position:absolute;margin-left:63.15pt;margin-top:144.8pt;width:226.85pt;height:44.1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77344"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7292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83168"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077B00" id="Group 164" o:spid="_x0000_s1026" style="position:absolute;margin-left:-2.15pt;margin-top:241.95pt;width:235.35pt;height:317.15pt;z-index:251783168;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78048"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78828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79852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4FA47FE4" id="Group 170" o:spid="_x0000_s1026" style="position:absolute;margin-left:0;margin-top:250.55pt;width:315pt;height:267.3pt;z-index:25179852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9340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03648"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ABA8DF" id="Group 181" o:spid="_x0000_s1026" style="position:absolute;margin-left:0;margin-top:267.95pt;width:300.95pt;height:308.9pt;z-index:251803648;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08768"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1388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34368"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2412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B2F2044" id="AutoShape 71" o:spid="_x0000_s1026" type="#_x0000_t32" style="position:absolute;margin-left:131.75pt;margin-top:264.8pt;width:56.4pt;height:58.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29248"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414C7" id="Rectangle 11" o:spid="_x0000_s1026" style="position:absolute;margin-left:0;margin-top:253.25pt;width:129.75pt;height: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394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1900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095BC" id="Rectangle 11" o:spid="_x0000_s1026" style="position:absolute;margin-left:70.65pt;margin-top:21.2pt;width:243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730" w:author="zhen yu" w:date="2014-11-09T00:27:00Z"/>
                                </w:rPr>
                              </w:pPr>
                              <w:del w:id="731" w:author="zhen yu" w:date="2014-11-09T00:27:00Z">
                                <w:r w:rsidDel="00F8734D">
                                  <w:delText>Priority tasks are automatically labelled.</w:delText>
                                </w:r>
                              </w:del>
                            </w:p>
                            <w:p w14:paraId="0AA83B1D" w14:textId="4B8CD7E2" w:rsidR="0011373D" w:rsidRDefault="0011373D"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11373D" w:rsidDel="00061E77" w:rsidRDefault="0011373D"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11373D" w:rsidRDefault="0011373D"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759" w:author="zhen yu" w:date="2014-11-09T00:27:00Z"/>
                          </w:rPr>
                        </w:pPr>
                        <w:del w:id="760" w:author="zhen yu" w:date="2014-11-09T00:27:00Z">
                          <w:r w:rsidDel="00F8734D">
                            <w:delText>Priority tasks are automatically labelled.</w:delText>
                          </w:r>
                        </w:del>
                      </w:p>
                      <w:p w14:paraId="0AA83B1D" w14:textId="4B8CD7E2" w:rsidR="0011373D" w:rsidRDefault="0011373D"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11373D" w:rsidDel="00061E77" w:rsidRDefault="0011373D"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11373D" w:rsidRDefault="0011373D"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29663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29663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1759" r:id="rId45"/>
        </w:object>
      </w:r>
    </w:p>
    <w:p w14:paraId="540B6CD0" w14:textId="77777777" w:rsidR="0092526E" w:rsidRPr="00B9366F" w:rsidRDefault="0092526E" w:rsidP="0092526E">
      <w:pPr>
        <w:pStyle w:val="Caption"/>
        <w:jc w:val="center"/>
      </w:pPr>
      <w:r w:rsidRPr="00B9366F">
        <w:t xml:space="preserve">Figure </w:t>
      </w:r>
      <w:fldSimple w:instr=" SEQ Figure \* ARABIC ">
        <w:r w:rsidR="009F28D0">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29663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29663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1760"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F28D0">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1761" r:id="rId49"/>
        </w:object>
      </w:r>
    </w:p>
    <w:p w14:paraId="73E1D308" w14:textId="77777777" w:rsidR="0092526E" w:rsidRPr="00667E20" w:rsidRDefault="0092526E" w:rsidP="0092526E">
      <w:pPr>
        <w:pStyle w:val="Caption"/>
        <w:jc w:val="center"/>
      </w:pPr>
      <w:r>
        <w:t xml:space="preserve">Figure </w:t>
      </w:r>
      <w:fldSimple w:instr=" SEQ Figure \* ARABIC ">
        <w:r w:rsidR="009F28D0">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1762" r:id="rId51"/>
        </w:object>
      </w:r>
      <w:r>
        <w:t xml:space="preserve">Figure </w:t>
      </w:r>
      <w:fldSimple w:instr=" SEQ Figure \* ARABIC ">
        <w:r w:rsidR="009F28D0">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29663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1763" r:id="rId53"/>
        </w:object>
      </w:r>
    </w:p>
    <w:p w14:paraId="7627F4B0" w14:textId="0FD3CADD" w:rsidR="0092526E" w:rsidRPr="00B9366F" w:rsidRDefault="0092526E" w:rsidP="0092526E">
      <w:pPr>
        <w:pStyle w:val="Caption"/>
        <w:jc w:val="center"/>
      </w:pPr>
      <w:r w:rsidRPr="00B9366F">
        <w:t xml:space="preserve">Figure </w:t>
      </w:r>
      <w:fldSimple w:instr=" SEQ Figure \* ARABIC ">
        <w:r w:rsidR="009F28D0">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1:41:00Z">
        <w:r w:rsidR="009F28D0">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29664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1764"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1BE8330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369D0C88"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2A0CD4F8"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1765"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1766"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w:t>
              </w:r>
              <w:r w:rsidRPr="000A284B">
                <w:rPr>
                  <w:i/>
                  <w:rPrChange w:id="1288" w:author="Kelvin Ang" w:date="2014-11-09T11:05:00Z">
                    <w:rPr/>
                  </w:rPrChange>
                </w:rPr>
                <w:t>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9" w:author="Kelvin Ang" w:date="2014-11-09T11:02:00Z"/>
        </w:rPr>
      </w:pPr>
      <w:r w:rsidRPr="000F6BFC">
        <w:t xml:space="preserve"> </w:t>
      </w:r>
    </w:p>
    <w:p w14:paraId="68745731" w14:textId="77777777" w:rsidR="00396506" w:rsidRDefault="00396506" w:rsidP="00396506">
      <w:pPr>
        <w:pStyle w:val="Heading4"/>
        <w:rPr>
          <w:ins w:id="1290" w:author="Kelvin Ang" w:date="2014-11-09T11:02:00Z"/>
        </w:rPr>
      </w:pPr>
      <w:bookmarkStart w:id="1291" w:name="_Toc403221036"/>
      <w:ins w:id="1292" w:author="Kelvin Ang" w:date="2014-11-09T11:02:00Z">
        <w:r>
          <w:br/>
        </w:r>
      </w:ins>
    </w:p>
    <w:p w14:paraId="456DB20C" w14:textId="77777777" w:rsidR="00396506" w:rsidRDefault="00396506">
      <w:pPr>
        <w:rPr>
          <w:ins w:id="1293" w:author="Kelvin Ang" w:date="2014-11-09T11:02:00Z"/>
          <w:rFonts w:asciiTheme="majorHAnsi" w:eastAsiaTheme="majorEastAsia" w:hAnsiTheme="majorHAnsi" w:cstheme="majorBidi"/>
          <w:color w:val="365F91" w:themeColor="accent1" w:themeShade="BF"/>
          <w:sz w:val="36"/>
          <w:szCs w:val="24"/>
        </w:rPr>
      </w:pPr>
      <w:ins w:id="1294"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5" w:author="Kelvin Ang" w:date="2014-11-09T11:19:00Z">
        <w:r w:rsidDel="00835961">
          <w:delText xml:space="preserve"> </w:delText>
        </w:r>
        <w:r w:rsidR="0092526E" w:rsidRPr="000F6BFC" w:rsidDel="00835961">
          <w:delText xml:space="preserve">Generating </w:delText>
        </w:r>
      </w:del>
      <w:ins w:id="1296" w:author="Kelvin Ang" w:date="2014-11-09T11:19:00Z">
        <w:r w:rsidR="00835961">
          <w:t xml:space="preserve"> </w:t>
        </w:r>
        <w:r w:rsidR="00010FEE">
          <w:t xml:space="preserve">Status Messages, </w:t>
        </w:r>
      </w:ins>
      <w:r w:rsidR="0092526E" w:rsidRPr="000F6BFC">
        <w:t>Hint</w:t>
      </w:r>
      <w:ins w:id="1297" w:author="Kelvin Ang" w:date="2014-11-09T11:19:00Z">
        <w:r w:rsidR="003B4B3D">
          <w:t>s</w:t>
        </w:r>
      </w:ins>
      <w:r w:rsidR="0092526E" w:rsidRPr="000F6BFC">
        <w:t xml:space="preserve"> and Autocomplete</w:t>
      </w:r>
      <w:bookmarkEnd w:id="1291"/>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8" w:author="Kelvin Ang" w:date="2014-11-09T11:00:00Z">
        <w:r w:rsidRPr="00986589" w:rsidDel="00863776">
          <w:rPr>
            <w:i/>
          </w:rPr>
          <w:delText>ActionHintSystem</w:delText>
        </w:r>
        <w:r w:rsidDel="00863776">
          <w:delText xml:space="preserve"> which</w:delText>
        </w:r>
      </w:del>
      <w:proofErr w:type="spellStart"/>
      <w:ins w:id="1299" w:author="Kelvin Ang" w:date="2014-11-09T11:00:00Z">
        <w:r w:rsidR="00863776" w:rsidRPr="00986589">
          <w:rPr>
            <w:i/>
          </w:rPr>
          <w:t>ActionHintSystem</w:t>
        </w:r>
        <w:proofErr w:type="spellEnd"/>
        <w:r w:rsidR="00863776">
          <w:t xml:space="preserve"> to do</w:t>
        </w:r>
      </w:ins>
      <w:del w:id="1300" w:author="Kelvin Ang" w:date="2014-11-09T11:00:00Z">
        <w:r w:rsidDel="00863776">
          <w:delText xml:space="preserve"> does</w:delText>
        </w:r>
      </w:del>
      <w:r>
        <w:t xml:space="preserve"> the actual processing.</w:t>
      </w:r>
      <w:r w:rsidRPr="000F6BFC">
        <w:t xml:space="preserve"> </w:t>
      </w:r>
      <w:r>
        <w:t>By moving the user input through a decision tree,</w:t>
      </w:r>
      <w:ins w:id="1301" w:author="Kelvin Ang" w:date="2014-11-09T11:01:00Z">
        <w:r w:rsidR="00863776">
          <w:t xml:space="preserve"> </w:t>
        </w:r>
      </w:ins>
      <w:del w:id="1302"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3" w:author="Kelvin Ang" w:date="2014-11-09T11:01:00Z">
        <w:r w:rsidDel="00863776">
          <w:delText xml:space="preserve">will </w:delText>
        </w:r>
      </w:del>
      <w:r w:rsidRPr="000F6BFC">
        <w:t>generate</w:t>
      </w:r>
      <w:ins w:id="1304"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5" w:author="Kelvin Ang" w:date="2014-11-09T11:04:00Z">
        <w:r w:rsidR="007415A4">
          <w:t>s</w:t>
        </w:r>
      </w:ins>
      <w:r w:rsidRPr="000F6BFC">
        <w:t xml:space="preserve"> the </w:t>
      </w:r>
      <w:del w:id="1306" w:author="Kelvin Ang" w:date="2014-11-09T11:18:00Z">
        <w:r w:rsidDel="000D1AD0">
          <w:delText xml:space="preserve">information </w:delText>
        </w:r>
      </w:del>
      <w:ins w:id="1307" w:author="Kelvin Ang" w:date="2014-11-09T11:18:00Z">
        <w:r w:rsidR="000D1AD0">
          <w:t>methods and fields</w:t>
        </w:r>
        <w:r w:rsidR="000D1AD0">
          <w:t xml:space="preserve"> </w:t>
        </w:r>
      </w:ins>
      <w:r>
        <w:t>shown</w:t>
      </w:r>
      <w:ins w:id="1308" w:author="Kelvin Ang" w:date="2014-11-09T11:03:00Z">
        <w:r w:rsidR="007415A4">
          <w:t xml:space="preserve"> below</w:t>
        </w:r>
      </w:ins>
      <w:del w:id="1309" w:author="Kelvin Ang" w:date="2014-11-09T11:03:00Z">
        <w:r w:rsidDel="007415A4">
          <w:delText xml:space="preserve"> in </w:delText>
        </w:r>
        <w:r w:rsidRPr="00BF6C38" w:rsidDel="007415A4">
          <w:rPr>
            <w:b/>
          </w:rPr>
          <w:delText>Figure 11</w:delText>
        </w:r>
        <w:r w:rsidDel="007415A4">
          <w:delText>.</w:delText>
        </w:r>
      </w:del>
      <w:ins w:id="1310"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1" w:author="Kelvin Ang" w:date="2014-11-09T11:03:00Z"/>
        </w:rPr>
      </w:pPr>
      <w:ins w:id="1312" w:author="Kelvin Ang" w:date="2014-11-09T11:03:00Z">
        <w:r>
          <w:br/>
        </w:r>
      </w:ins>
      <w:del w:id="1313"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4" w:author="Kelvin Ang" w:date="2014-11-09T10:12:00Z">
        <w:r w:rsidR="0092526E" w:rsidDel="00E02FC6">
          <w:rPr>
            <w:noProof/>
          </w:rPr>
          <w:delText>11</w:delText>
        </w:r>
      </w:del>
      <w:del w:id="1315"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6" w:author="Kelvin Ang" w:date="2014-11-09T11:06:00Z">
            <w:rPr>
              <w:i/>
            </w:rPr>
          </w:rPrChange>
        </w:rPr>
        <w:t>ERROR</w:t>
      </w:r>
      <w:r>
        <w:t xml:space="preserve"> or </w:t>
      </w:r>
      <w:r w:rsidRPr="000A284B">
        <w:rPr>
          <w:rFonts w:ascii="Consolas" w:hAnsi="Consolas" w:cs="Consolas"/>
          <w:sz w:val="20"/>
          <w:szCs w:val="20"/>
          <w:rPrChange w:id="1317"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8" w:author="Kelvin Ang" w:date="2014-11-09T11:06:00Z">
        <w:r w:rsidRPr="000F6BFC" w:rsidDel="000A284B">
          <w:delText>On the other hand, t</w:delText>
        </w:r>
      </w:del>
      <w:ins w:id="1319"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20"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1" w:author="Kelvin Ang" w:date="2014-11-09T11:07:00Z">
            <w:rPr>
              <w:i/>
            </w:rPr>
          </w:rPrChange>
        </w:rPr>
        <w:t>HINT</w:t>
      </w:r>
      <w:r w:rsidRPr="000F6BFC">
        <w:t xml:space="preserve"> and </w:t>
      </w:r>
      <w:r w:rsidRPr="000A284B">
        <w:rPr>
          <w:rFonts w:ascii="Consolas" w:hAnsi="Consolas" w:cs="Consolas"/>
          <w:sz w:val="20"/>
          <w:szCs w:val="20"/>
          <w:rPrChange w:id="1322"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3" w:author="Kelvin Ang" w:date="2014-11-09T11:07:00Z">
            <w:rPr>
              <w:i/>
            </w:rPr>
          </w:rPrChange>
        </w:rPr>
        <w:t>SUCCESS</w:t>
      </w:r>
      <w:r>
        <w:t xml:space="preserve"> </w:t>
      </w:r>
      <w:r w:rsidRPr="000F6BFC">
        <w:t xml:space="preserve">and </w:t>
      </w:r>
      <w:r w:rsidRPr="000A284B">
        <w:rPr>
          <w:rFonts w:ascii="Consolas" w:hAnsi="Consolas" w:cs="Consolas"/>
          <w:sz w:val="20"/>
          <w:szCs w:val="20"/>
          <w:rPrChange w:id="1324" w:author="Kelvin Ang" w:date="2014-11-09T11:07:00Z">
            <w:rPr>
              <w:i/>
            </w:rPr>
          </w:rPrChange>
        </w:rPr>
        <w:t>ERROR</w:t>
      </w:r>
      <w:r>
        <w:t xml:space="preserve"> </w:t>
      </w:r>
      <w:del w:id="1325" w:author="Kelvin Ang" w:date="2014-11-09T11:07:00Z">
        <w:r w:rsidRPr="000A284B" w:rsidDel="000A284B">
          <w:rPr>
            <w:i/>
            <w:rPrChange w:id="1326" w:author="Kelvin Ang" w:date="2014-11-09T11:07:00Z">
              <w:rPr/>
            </w:rPrChange>
          </w:rPr>
          <w:delText>messages</w:delText>
        </w:r>
      </w:del>
      <w:ins w:id="1327" w:author="Kelvin Ang" w:date="2014-11-09T11:07:00Z">
        <w:r w:rsidR="000A284B" w:rsidRPr="000A284B">
          <w:rPr>
            <w:i/>
            <w:rPrChange w:id="1328" w:author="Kelvin Ang" w:date="2014-11-09T11:07:00Z">
              <w:rPr/>
            </w:rPrChange>
          </w:rPr>
          <w:t>M</w:t>
        </w:r>
        <w:r w:rsidR="000A284B" w:rsidRPr="000A284B">
          <w:rPr>
            <w:i/>
            <w:rPrChange w:id="1329" w:author="Kelvin Ang" w:date="2014-11-09T11:07:00Z">
              <w:rPr/>
            </w:rPrChange>
          </w:rPr>
          <w:t>essages</w:t>
        </w:r>
      </w:ins>
      <w:r w:rsidRPr="000F6BFC">
        <w:t xml:space="preserve">, while </w:t>
      </w:r>
      <w:r w:rsidRPr="000A284B">
        <w:rPr>
          <w:rFonts w:ascii="Consolas" w:hAnsi="Consolas" w:cs="Consolas"/>
          <w:sz w:val="20"/>
          <w:szCs w:val="20"/>
          <w:rPrChange w:id="1330" w:author="Kelvin Ang" w:date="2014-11-09T11:07:00Z">
            <w:rPr>
              <w:i/>
            </w:rPr>
          </w:rPrChange>
        </w:rPr>
        <w:t>AUTOCOMPLETE</w:t>
      </w:r>
      <w:r>
        <w:t xml:space="preserve"> </w:t>
      </w:r>
      <w:ins w:id="1331" w:author="Kelvin Ang" w:date="2014-11-09T11:07:00Z">
        <w:r w:rsidR="000A284B" w:rsidRPr="000A284B">
          <w:rPr>
            <w:i/>
            <w:rPrChange w:id="1332" w:author="Kelvin Ang" w:date="2014-11-09T11:07:00Z">
              <w:rPr/>
            </w:rPrChange>
          </w:rPr>
          <w:t>Messages</w:t>
        </w:r>
        <w:r w:rsidR="000A284B">
          <w:t xml:space="preserve"> </w:t>
        </w:r>
      </w:ins>
      <w:r w:rsidRPr="000F6BFC">
        <w:t>prompt</w:t>
      </w:r>
      <w:del w:id="1333" w:author="Kelvin Ang" w:date="2014-11-09T11:07:00Z">
        <w:r w:rsidRPr="000F6BFC" w:rsidDel="000A284B">
          <w:delText>s</w:delText>
        </w:r>
      </w:del>
      <w:r w:rsidRPr="000F6BFC">
        <w:t xml:space="preserve"> the </w:t>
      </w:r>
      <w:r w:rsidRPr="000A284B">
        <w:rPr>
          <w:rFonts w:ascii="Consolas" w:hAnsi="Consolas" w:cs="Consolas"/>
          <w:sz w:val="20"/>
          <w:szCs w:val="20"/>
          <w:rPrChange w:id="1334"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5" w:author="Kelvin Ang" w:date="2014-11-09T11:08:00Z">
        <w:r w:rsidR="00F53225">
          <w:rPr>
            <w:b/>
          </w:rPr>
          <w:t>3</w:t>
        </w:r>
      </w:ins>
      <w:del w:id="1336" w:author="Kelvin Ang" w:date="2014-11-09T11:08:00Z">
        <w:r w:rsidRPr="00591BCD" w:rsidDel="00F53225">
          <w:rPr>
            <w:b/>
          </w:rPr>
          <w:delText>2</w:delText>
        </w:r>
      </w:del>
      <w:r w:rsidRPr="000F6BFC">
        <w:t xml:space="preserve"> illustrates the hint generation process</w:t>
      </w:r>
      <w:ins w:id="1337" w:author="Kelvin Ang" w:date="2014-11-09T11:20:00Z">
        <w:r w:rsidR="0094355B">
          <w:t>.</w:t>
        </w:r>
      </w:ins>
      <w:del w:id="1338"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9" w:author="Kelvin Ang" w:date="2014-11-09T11:19:00Z"/>
        </w:rPr>
        <w:pPrChange w:id="1340" w:author="Kelvin Ang" w:date="2014-11-09T11:19:00Z">
          <w:pPr>
            <w:keepNext/>
          </w:pPr>
        </w:pPrChange>
      </w:pPr>
      <w:del w:id="1341"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1767" r:id="rId61"/>
          </w:object>
        </w:r>
      </w:del>
      <w:ins w:id="1342"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1768" r:id="rId63"/>
          </w:object>
        </w:r>
      </w:ins>
      <w:ins w:id="1343"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4" w:author="Kelvin Ang" w:date="2014-11-09T10:12:00Z">
          <w:r w:rsidR="00E02FC6">
            <w:rPr>
              <w:noProof/>
            </w:rPr>
            <w:t>13</w:t>
          </w:r>
        </w:ins>
        <w:del w:id="1345"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6" w:author="Kelvin Ang" w:date="2014-11-09T11:14:00Z"/>
        </w:rPr>
      </w:pPr>
      <w:ins w:id="1347"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8" w:author="Kelvin Ang" w:date="2014-11-09T11:10:00Z">
        <w:r w:rsidR="00F4578B">
          <w:t xml:space="preserve">The </w:t>
        </w:r>
      </w:ins>
      <w:r w:rsidRPr="00F9725F">
        <w:rPr>
          <w:i/>
        </w:rPr>
        <w:t>Edit</w:t>
      </w:r>
      <w:ins w:id="1349" w:author="Kelvin Ang" w:date="2014-11-09T11:10:00Z">
        <w:r w:rsidR="00F4578B">
          <w:rPr>
            <w:i/>
          </w:rPr>
          <w:t xml:space="preserve"> </w:t>
        </w:r>
        <w:r w:rsidR="00F4578B" w:rsidRPr="00F4578B">
          <w:rPr>
            <w:rPrChange w:id="1350" w:author="Kelvin Ang" w:date="2014-11-09T11:10:00Z">
              <w:rPr>
                <w:i/>
              </w:rPr>
            </w:rPrChange>
          </w:rPr>
          <w:t xml:space="preserve">hint generation process is depicted in </w:t>
        </w:r>
        <w:r w:rsidR="00F4578B" w:rsidRPr="00F4578B">
          <w:rPr>
            <w:b/>
            <w:rPrChange w:id="1351" w:author="Kelvin Ang" w:date="2014-11-09T11:10:00Z">
              <w:rPr>
                <w:i/>
              </w:rPr>
            </w:rPrChange>
          </w:rPr>
          <w:t>Figure 14</w:t>
        </w:r>
        <w:r w:rsidR="00F4578B" w:rsidRPr="00F4578B">
          <w:rPr>
            <w:rPrChange w:id="1352" w:author="Kelvin Ang" w:date="2014-11-09T11:10:00Z">
              <w:rPr>
                <w:i/>
              </w:rPr>
            </w:rPrChange>
          </w:rPr>
          <w:t>. It</w:t>
        </w:r>
        <w:r w:rsidR="00F4578B">
          <w:rPr>
            <w:i/>
          </w:rPr>
          <w:t xml:space="preserve"> </w:t>
        </w:r>
      </w:ins>
      <w:del w:id="1353"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4" w:author="Kelvin Ang" w:date="2014-11-09T11:12:00Z">
            <w:rPr/>
          </w:rPrChange>
        </w:rPr>
        <w:t>AUTOCOMPLETE</w:t>
      </w:r>
      <w:r w:rsidRPr="000F6BFC">
        <w:t xml:space="preserve"> </w:t>
      </w:r>
      <w:r>
        <w:rPr>
          <w:i/>
        </w:rPr>
        <w:t>M</w:t>
      </w:r>
      <w:r w:rsidRPr="00F9725F">
        <w:rPr>
          <w:i/>
        </w:rPr>
        <w:t>essages</w:t>
      </w:r>
      <w:r w:rsidRPr="000F6BFC">
        <w:t xml:space="preserve">, </w:t>
      </w:r>
      <w:del w:id="1355"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6" w:author="Kelvin Ang" w:date="2014-11-09T11:11:00Z">
        <w:r w:rsidR="0074158C">
          <w:t xml:space="preserve">and provide </w:t>
        </w:r>
      </w:ins>
      <w:del w:id="1357" w:author="Kelvin Ang" w:date="2014-11-09T11:11:00Z">
        <w:r w:rsidRPr="0074158C" w:rsidDel="0074158C">
          <w:rPr>
            <w:i/>
            <w:rPrChange w:id="1358" w:author="Kelvin Ang" w:date="2014-11-09T11:11:00Z">
              <w:rPr/>
            </w:rPrChange>
          </w:rPr>
          <w:delText xml:space="preserve">the </w:delText>
        </w:r>
      </w:del>
      <w:r w:rsidRPr="00CC5F57">
        <w:rPr>
          <w:i/>
        </w:rPr>
        <w:t>Live Task Preview</w:t>
      </w:r>
      <w:del w:id="1359" w:author="Kelvin Ang" w:date="2014-11-09T11:11:00Z">
        <w:r w:rsidRPr="000F6BFC" w:rsidDel="0074158C">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1769"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1770"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1771"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CC5F57">
          <w:rPr>
            <w:i/>
          </w:rPr>
          <w:t>Live Task Preview</w:t>
        </w:r>
        <w:r w:rsidR="00511135" w:rsidRPr="00511135">
          <w:rPr>
            <w:rPrChange w:id="1414"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5" w:author="Kelvin Ang" w:date="2014-11-09T11:34:00Z">
        <w:r>
          <w:t xml:space="preserve">When the user wants to add a task, </w:t>
        </w:r>
      </w:ins>
      <w:del w:id="1416" w:author="Kelvin Ang" w:date="2014-11-09T11:34:00Z">
        <w:r w:rsidR="0092526E" w:rsidRPr="000F6BFC" w:rsidDel="00511135">
          <w:delText>An</w:delText>
        </w:r>
      </w:del>
      <w:ins w:id="1417"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8"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19" w:author="Kelvin Ang" w:date="2014-11-09T11:34:00Z">
        <w:r w:rsidR="0092526E" w:rsidRPr="000F6BFC" w:rsidDel="00511135">
          <w:delText xml:space="preserve">sends it to </w:delText>
        </w:r>
        <w:r w:rsidR="0092526E" w:rsidRPr="007A6022" w:rsidDel="00511135">
          <w:rPr>
            <w:i/>
          </w:rPr>
          <w:delText>TaskCatalystCommons</w:delText>
        </w:r>
      </w:del>
      <w:ins w:id="1420" w:author="Kelvin Ang" w:date="2014-11-09T11:34:00Z">
        <w:r>
          <w:t xml:space="preserve">uses the parsing libraries in </w:t>
        </w:r>
        <w:proofErr w:type="spellStart"/>
        <w:r w:rsidRPr="00511135">
          <w:rPr>
            <w:i/>
            <w:rPrChange w:id="1421" w:author="Kelvin Ang" w:date="2014-11-09T11:34:00Z">
              <w:rPr/>
            </w:rPrChange>
          </w:rPr>
          <w:t>TaskCatalystCommons</w:t>
        </w:r>
      </w:ins>
      <w:proofErr w:type="spellEnd"/>
      <w:del w:id="1422"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3" w:author="Kelvin Ang" w:date="2014-11-09T11:35:00Z">
            <w:rPr/>
          </w:rPrChange>
        </w:rPr>
        <w:t xml:space="preserve">Interpreted </w:t>
      </w:r>
      <w:del w:id="1424" w:author="Kelvin Ang" w:date="2014-11-09T11:35:00Z">
        <w:r w:rsidRPr="00511135" w:rsidDel="00511135">
          <w:rPr>
            <w:i/>
            <w:rPrChange w:id="1425" w:author="Kelvin Ang" w:date="2014-11-09T11:35:00Z">
              <w:rPr/>
            </w:rPrChange>
          </w:rPr>
          <w:delText xml:space="preserve">Input </w:delText>
        </w:r>
      </w:del>
      <w:ins w:id="1426" w:author="Kelvin Ang" w:date="2014-11-09T11:35:00Z">
        <w:r w:rsidR="00511135" w:rsidRPr="00511135">
          <w:rPr>
            <w:i/>
            <w:rPrChange w:id="1427" w:author="Kelvin Ang" w:date="2014-11-09T11:35:00Z">
              <w:rPr/>
            </w:rPrChange>
          </w:rPr>
          <w:t>String</w:t>
        </w:r>
        <w:r w:rsidR="00511135">
          <w:t xml:space="preserve"> </w:t>
        </w:r>
      </w:ins>
      <w:r>
        <w:t xml:space="preserve">can be converted into a </w:t>
      </w:r>
      <w:r w:rsidRPr="00511135">
        <w:rPr>
          <w:i/>
          <w:rPrChange w:id="1428" w:author="Kelvin Ang" w:date="2014-11-09T11:35:00Z">
            <w:rPr/>
          </w:rPrChange>
        </w:rPr>
        <w:t>Relative String</w:t>
      </w:r>
      <w:r>
        <w:t xml:space="preserve"> for further manipulation or a </w:t>
      </w:r>
      <w:r w:rsidRPr="00511135">
        <w:rPr>
          <w:i/>
          <w:rPrChange w:id="1429" w:author="Kelvin Ang" w:date="2014-11-09T11:35:00Z">
            <w:rPr/>
          </w:rPrChange>
        </w:rPr>
        <w:t>Display String</w:t>
      </w:r>
      <w:r>
        <w:t xml:space="preserve"> for displaying.</w:t>
      </w:r>
    </w:p>
    <w:p w14:paraId="3D07D17B" w14:textId="61A8B267" w:rsidR="00D17F4A" w:rsidRDefault="00D17F4A">
      <w:pPr>
        <w:rPr>
          <w:ins w:id="1430" w:author="Kelvin Ang" w:date="2014-11-09T11:56:00Z"/>
        </w:rPr>
      </w:pPr>
      <w:ins w:id="1431" w:author="Kelvin Ang" w:date="2014-11-09T11:56:00Z">
        <w:r>
          <w:rPr>
            <w:b/>
            <w:bCs/>
          </w:rPr>
          <w:br w:type="page"/>
        </w:r>
        <w:r w:rsidRPr="00D17F4A">
          <w:rPr>
            <w:bCs/>
            <w:rPrChange w:id="1432" w:author="Kelvin Ang" w:date="2014-11-09T11:56:00Z">
              <w:rPr>
                <w:b/>
                <w:bCs/>
              </w:rPr>
            </w:rPrChange>
          </w:rPr>
          <w:lastRenderedPageBreak/>
          <w:t xml:space="preserve">The following table </w:t>
        </w:r>
        <w:r>
          <w:rPr>
            <w:bCs/>
          </w:rPr>
          <w:t xml:space="preserve">outlines </w:t>
        </w:r>
        <w:r w:rsidRPr="00D17F4A">
          <w:rPr>
            <w:bCs/>
            <w:rPrChange w:id="1433" w:author="Kelvin Ang" w:date="2014-11-09T11:56:00Z">
              <w:rPr>
                <w:b/>
                <w:bCs/>
              </w:rPr>
            </w:rPrChange>
          </w:rPr>
          <w:t xml:space="preserve">the </w:t>
        </w:r>
        <w:r>
          <w:rPr>
            <w:bCs/>
          </w:rPr>
          <w:t xml:space="preserve">conversion </w:t>
        </w:r>
        <w:r w:rsidRPr="00D17F4A">
          <w:rPr>
            <w:bCs/>
            <w:rPrChange w:id="1434" w:author="Kelvin Ang" w:date="2014-11-09T11:56:00Z">
              <w:rPr>
                <w:b/>
                <w:bCs/>
              </w:rPr>
            </w:rPrChange>
          </w:rPr>
          <w:t xml:space="preserve">methods in </w:t>
        </w:r>
        <w:proofErr w:type="spellStart"/>
        <w:r w:rsidRPr="00D17F4A">
          <w:rPr>
            <w:bCs/>
            <w:i/>
            <w:rPrChange w:id="1435"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6"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7">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38" w:author="Kelvin Ang" w:date="2014-11-09T11:47:00Z"/>
          <w:trPrChange w:id="143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0" w:author="Kelvin Ang" w:date="2014-11-09T11:57:00Z">
              <w:tcPr>
                <w:tcW w:w="3652" w:type="dxa"/>
              </w:tcPr>
            </w:tcPrChange>
          </w:tcPr>
          <w:p w14:paraId="028495C3" w14:textId="28C8DE60" w:rsidR="00DF3480" w:rsidRPr="000F6BFC" w:rsidRDefault="00DF3480" w:rsidP="0073703E">
            <w:pPr>
              <w:cnfStyle w:val="101000000000" w:firstRow="1" w:lastRow="0" w:firstColumn="1" w:lastColumn="0" w:oddVBand="0" w:evenVBand="0" w:oddHBand="0" w:evenHBand="0" w:firstRowFirstColumn="0" w:firstRowLastColumn="0" w:lastRowFirstColumn="0" w:lastRowLastColumn="0"/>
              <w:rPr>
                <w:ins w:id="1441" w:author="Kelvin Ang" w:date="2014-11-09T11:47:00Z"/>
              </w:rPr>
            </w:pPr>
            <w:ins w:id="1442" w:author="Kelvin Ang" w:date="2014-11-09T11:47:00Z">
              <w:r w:rsidRPr="000F6BFC">
                <w:t>Field / Method</w:t>
              </w:r>
            </w:ins>
          </w:p>
        </w:tc>
        <w:tc>
          <w:tcPr>
            <w:tcW w:w="5148" w:type="dxa"/>
            <w:tcPrChange w:id="1443" w:author="Kelvin Ang" w:date="2014-11-09T11:57:00Z">
              <w:tcPr>
                <w:tcW w:w="4803" w:type="dxa"/>
              </w:tcPr>
            </w:tcPrChange>
          </w:tcPr>
          <w:p w14:paraId="337210C3" w14:textId="77777777" w:rsidR="00DF3480" w:rsidRPr="000F6BFC" w:rsidRDefault="00DF3480" w:rsidP="0073703E">
            <w:pPr>
              <w:cnfStyle w:val="100000000000" w:firstRow="1" w:lastRow="0" w:firstColumn="0" w:lastColumn="0" w:oddVBand="0" w:evenVBand="0" w:oddHBand="0" w:evenHBand="0" w:firstRowFirstColumn="0" w:firstRowLastColumn="0" w:lastRowFirstColumn="0" w:lastRowLastColumn="0"/>
              <w:rPr>
                <w:ins w:id="1444" w:author="Kelvin Ang" w:date="2014-11-09T11:47:00Z"/>
              </w:rPr>
            </w:pPr>
            <w:ins w:id="1445"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6" w:author="Kelvin Ang" w:date="2014-11-09T11:47:00Z"/>
          <w:trPrChange w:id="144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8"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49" w:author="Kelvin Ang" w:date="2014-11-09T11:47:00Z"/>
                <w:b w:val="0"/>
              </w:rPr>
              <w:pPrChange w:id="1450"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1"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2" w:author="Kelvin Ang" w:date="2014-11-09T11:57:00Z">
              <w:tcPr>
                <w:tcW w:w="4803" w:type="dxa"/>
              </w:tcPr>
            </w:tcPrChange>
          </w:tcPr>
          <w:p w14:paraId="52BAA7CE" w14:textId="795C62D3" w:rsidR="00DF3480" w:rsidRPr="000F6BFC" w:rsidRDefault="00DF3480" w:rsidP="0073703E">
            <w:pPr>
              <w:cnfStyle w:val="000000100000" w:firstRow="0" w:lastRow="0" w:firstColumn="0" w:lastColumn="0" w:oddVBand="0" w:evenVBand="0" w:oddHBand="1" w:evenHBand="0" w:firstRowFirstColumn="0" w:firstRowLastColumn="0" w:lastRowFirstColumn="0" w:lastRowLastColumn="0"/>
              <w:rPr>
                <w:ins w:id="1453" w:author="Kelvin Ang" w:date="2014-11-09T11:47:00Z"/>
              </w:rPr>
            </w:pPr>
            <w:ins w:id="1454" w:author="Kelvin Ang" w:date="2014-11-09T11:54:00Z">
              <w:r>
                <w:t>Converts a User Input String into Interpreted String.</w:t>
              </w:r>
            </w:ins>
          </w:p>
        </w:tc>
      </w:tr>
      <w:tr w:rsidR="00DF3480" w:rsidRPr="000F6BFC" w14:paraId="355A92CB" w14:textId="77777777" w:rsidTr="009445A9">
        <w:trPr>
          <w:jc w:val="center"/>
          <w:ins w:id="1455" w:author="Kelvin Ang" w:date="2014-11-09T11:47:00Z"/>
          <w:trPrChange w:id="145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7" w:author="Kelvin Ang" w:date="2014-11-09T11:57:00Z">
              <w:tcPr>
                <w:tcW w:w="3652" w:type="dxa"/>
              </w:tcPr>
            </w:tcPrChange>
          </w:tcPr>
          <w:p w14:paraId="54ABF8F0" w14:textId="5EE1E725" w:rsidR="00DF3480" w:rsidRPr="000F6BFC" w:rsidRDefault="00DF3480" w:rsidP="00DF3480">
            <w:pPr>
              <w:rPr>
                <w:ins w:id="1458" w:author="Kelvin Ang" w:date="2014-11-09T11:47:00Z"/>
                <w:b w:val="0"/>
              </w:rPr>
              <w:pPrChange w:id="1459" w:author="Kelvin Ang" w:date="2014-11-09T11:53:00Z">
                <w:pPr/>
              </w:pPrChange>
            </w:pPr>
            <w:proofErr w:type="spellStart"/>
            <w:ins w:id="1460"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1" w:author="Kelvin Ang" w:date="2014-11-09T11:57:00Z">
              <w:tcPr>
                <w:tcW w:w="4803" w:type="dxa"/>
              </w:tcPr>
            </w:tcPrChange>
          </w:tcPr>
          <w:p w14:paraId="6479F28A" w14:textId="28D6BCC3" w:rsidR="00DF3480" w:rsidRPr="000F6BFC" w:rsidRDefault="00DF3480" w:rsidP="0073703E">
            <w:pPr>
              <w:cnfStyle w:val="000000000000" w:firstRow="0" w:lastRow="0" w:firstColumn="0" w:lastColumn="0" w:oddVBand="0" w:evenVBand="0" w:oddHBand="0" w:evenHBand="0" w:firstRowFirstColumn="0" w:firstRowLastColumn="0" w:lastRowFirstColumn="0" w:lastRowLastColumn="0"/>
              <w:rPr>
                <w:ins w:id="1462" w:author="Kelvin Ang" w:date="2014-11-09T11:47:00Z"/>
              </w:rPr>
            </w:pPr>
            <w:ins w:id="1463"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4" w:author="Kelvin Ang" w:date="2014-11-09T11:47:00Z"/>
          <w:trPrChange w:id="146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6" w:author="Kelvin Ang" w:date="2014-11-09T11:57:00Z">
              <w:tcPr>
                <w:tcW w:w="3652" w:type="dxa"/>
              </w:tcPr>
            </w:tcPrChange>
          </w:tcPr>
          <w:p w14:paraId="6EBE367B" w14:textId="144A628B" w:rsidR="00DF3480" w:rsidRPr="000F6BFC" w:rsidRDefault="00DF3480" w:rsidP="0073703E">
            <w:pPr>
              <w:cnfStyle w:val="001000100000" w:firstRow="0" w:lastRow="0" w:firstColumn="1" w:lastColumn="0" w:oddVBand="0" w:evenVBand="0" w:oddHBand="1" w:evenHBand="0" w:firstRowFirstColumn="0" w:firstRowLastColumn="0" w:lastRowFirstColumn="0" w:lastRowLastColumn="0"/>
              <w:rPr>
                <w:ins w:id="1467" w:author="Kelvin Ang" w:date="2014-11-09T11:47:00Z"/>
                <w:b w:val="0"/>
              </w:rPr>
            </w:pPr>
            <w:proofErr w:type="spellStart"/>
            <w:ins w:id="1468" w:author="Kelvin Ang" w:date="2014-11-09T11:53:00Z">
              <w:r>
                <w:rPr>
                  <w:b w:val="0"/>
                </w:rPr>
                <w:t>getDisplayString</w:t>
              </w:r>
              <w:proofErr w:type="spellEnd"/>
              <w:r>
                <w:rPr>
                  <w:b w:val="0"/>
                </w:rPr>
                <w:t>(String): String</w:t>
              </w:r>
            </w:ins>
          </w:p>
        </w:tc>
        <w:tc>
          <w:tcPr>
            <w:tcW w:w="5148" w:type="dxa"/>
            <w:tcPrChange w:id="1469" w:author="Kelvin Ang" w:date="2014-11-09T11:57:00Z">
              <w:tcPr>
                <w:tcW w:w="4803" w:type="dxa"/>
              </w:tcPr>
            </w:tcPrChange>
          </w:tcPr>
          <w:p w14:paraId="123D0A7E" w14:textId="426B5D0C" w:rsidR="00DF3480" w:rsidRPr="000F6BFC" w:rsidRDefault="00DF3480" w:rsidP="0073703E">
            <w:pPr>
              <w:cnfStyle w:val="000000100000" w:firstRow="0" w:lastRow="0" w:firstColumn="0" w:lastColumn="0" w:oddVBand="0" w:evenVBand="0" w:oddHBand="1" w:evenHBand="0" w:firstRowFirstColumn="0" w:firstRowLastColumn="0" w:lastRowFirstColumn="0" w:lastRowLastColumn="0"/>
              <w:rPr>
                <w:ins w:id="1470" w:author="Kelvin Ang" w:date="2014-11-09T11:47:00Z"/>
              </w:rPr>
            </w:pPr>
            <w:ins w:id="1471" w:author="Kelvin Ang" w:date="2014-11-09T11:54:00Z">
              <w:r>
                <w:t>Converts a User Input String into a Display String (used for Live Task Preview)</w:t>
              </w:r>
            </w:ins>
            <w:ins w:id="1472" w:author="Kelvin Ang" w:date="2014-11-09T11:55:00Z">
              <w:r>
                <w:t>.</w:t>
              </w:r>
            </w:ins>
          </w:p>
        </w:tc>
      </w:tr>
      <w:tr w:rsidR="00DF3480" w:rsidRPr="000F6BFC" w14:paraId="196C8D7F" w14:textId="77777777" w:rsidTr="009445A9">
        <w:trPr>
          <w:jc w:val="center"/>
          <w:ins w:id="1473" w:author="Kelvin Ang" w:date="2014-11-09T11:47:00Z"/>
          <w:trPrChange w:id="1474"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5" w:author="Kelvin Ang" w:date="2014-11-09T11:57:00Z">
              <w:tcPr>
                <w:tcW w:w="3652" w:type="dxa"/>
              </w:tcPr>
            </w:tcPrChange>
          </w:tcPr>
          <w:p w14:paraId="7DD9E578" w14:textId="42FE2C9A" w:rsidR="00DF3480" w:rsidRPr="000F6BFC" w:rsidRDefault="00DF3480" w:rsidP="0073703E">
            <w:pPr>
              <w:rPr>
                <w:ins w:id="1476" w:author="Kelvin Ang" w:date="2014-11-09T11:47:00Z"/>
                <w:b w:val="0"/>
              </w:rPr>
            </w:pPr>
            <w:proofErr w:type="spellStart"/>
            <w:ins w:id="1477" w:author="Kelvin Ang" w:date="2014-11-09T11:53:00Z">
              <w:r>
                <w:rPr>
                  <w:b w:val="0"/>
                </w:rPr>
                <w:t>getDisplayStringWithoutDate</w:t>
              </w:r>
              <w:proofErr w:type="spellEnd"/>
              <w:r>
                <w:rPr>
                  <w:b w:val="0"/>
                </w:rPr>
                <w:t>(String): String</w:t>
              </w:r>
            </w:ins>
          </w:p>
        </w:tc>
        <w:tc>
          <w:tcPr>
            <w:tcW w:w="5148" w:type="dxa"/>
            <w:tcPrChange w:id="1478"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79" w:author="Kelvin Ang" w:date="2014-11-09T11:47:00Z"/>
              </w:rPr>
              <w:pPrChange w:id="1480"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1" w:author="Kelvin Ang" w:date="2014-11-09T11:47:00Z">
              <w:r>
                <w:t xml:space="preserve">Converts a </w:t>
              </w:r>
            </w:ins>
            <w:ins w:id="1482" w:author="Kelvin Ang" w:date="2014-11-09T11:55:00Z">
              <w:r>
                <w:t>Relative String into a Display String.</w:t>
              </w:r>
            </w:ins>
          </w:p>
        </w:tc>
      </w:tr>
    </w:tbl>
    <w:p w14:paraId="77E62F98" w14:textId="21F6E955" w:rsidR="00847917" w:rsidDel="009445A9" w:rsidRDefault="00847917">
      <w:pPr>
        <w:rPr>
          <w:del w:id="1483" w:author="Kelvin Ang" w:date="2014-11-09T11:57:00Z"/>
        </w:rPr>
      </w:pPr>
      <w:del w:id="1484" w:author="Kelvin Ang" w:date="2014-11-09T11:56:00Z">
        <w:r w:rsidDel="00D17F4A">
          <w:br w:type="page"/>
        </w:r>
      </w:del>
    </w:p>
    <w:p w14:paraId="4B38E3F5" w14:textId="1862252B" w:rsidR="0092526E" w:rsidRDefault="009445A9" w:rsidP="0092526E">
      <w:ins w:id="1485"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6" w:author="Kelvin Ang" w:date="2014-11-09T12:00:00Z">
            <w:rPr/>
          </w:rPrChange>
        </w:rPr>
        <w:t>Interpreted String</w:t>
      </w:r>
      <w:r w:rsidR="0092526E">
        <w:t>. The full process can be found in</w:t>
      </w:r>
      <w:del w:id="1487" w:author="Kelvin Ang" w:date="2014-11-09T11:35:00Z">
        <w:r w:rsidR="0092526E" w:rsidDel="00511135">
          <w:delText xml:space="preserve"> the source code of</w:delText>
        </w:r>
      </w:del>
      <w:r w:rsidR="0092526E">
        <w:t xml:space="preserve"> </w:t>
      </w:r>
      <w:r w:rsidR="0092526E" w:rsidRPr="00511135">
        <w:rPr>
          <w:rPrChange w:id="1488" w:author="Kelvin Ang" w:date="2014-11-09T11:35:00Z">
            <w:rPr>
              <w:i/>
            </w:rPr>
          </w:rPrChange>
        </w:rPr>
        <w:t>TaskCatalystCommons</w:t>
      </w:r>
      <w:ins w:id="1489" w:author="Kelvin Ang" w:date="2014-11-09T11:35:00Z">
        <w:r w:rsidR="00511135" w:rsidRPr="00511135">
          <w:rPr>
            <w:rPrChange w:id="1490"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1" w:author="Kelvin Ang" w:date="2014-11-09T12:03:00Z">
                  <w:rPr>
                    <w:b w:val="0"/>
                  </w:rPr>
                </w:rPrChange>
              </w:rPr>
              <w:t>User Input</w:t>
            </w:r>
            <w:ins w:id="1492" w:author="Kelvin Ang" w:date="2014-11-09T12:03:00Z">
              <w:r w:rsidR="00000463" w:rsidRPr="00000463">
                <w:rPr>
                  <w:b w:val="0"/>
                  <w:i/>
                  <w:rPrChange w:id="1493"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4"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5" w:author="Kelvin Ang" w:date="2014-11-09T12:04:00Z">
                  <w:rPr>
                    <w:b w:val="0"/>
                  </w:rPr>
                </w:rPrChange>
              </w:rPr>
              <w:t>PrettyTime</w:t>
            </w:r>
            <w:proofErr w:type="spellEnd"/>
            <w:r w:rsidRPr="00CD4FB7">
              <w:rPr>
                <w:b w:val="0"/>
              </w:rPr>
              <w:t xml:space="preserve"> buggy words for the </w:t>
            </w:r>
            <w:r w:rsidRPr="00000463">
              <w:rPr>
                <w:b w:val="0"/>
                <w:i/>
                <w:rPrChange w:id="1496"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7" w:author="Kelvin Ang" w:date="2014-11-09T12:04:00Z">
                <w:pPr/>
              </w:pPrChange>
            </w:pPr>
            <w:r w:rsidRPr="00CD4FB7">
              <w:rPr>
                <w:b w:val="0"/>
              </w:rPr>
              <w:t xml:space="preserve">Send </w:t>
            </w:r>
            <w:r w:rsidRPr="00000463">
              <w:rPr>
                <w:b w:val="0"/>
                <w:i/>
                <w:rPrChange w:id="1498" w:author="Kelvin Ang" w:date="2014-11-09T12:04:00Z">
                  <w:rPr>
                    <w:b w:val="0"/>
                  </w:rPr>
                </w:rPrChange>
              </w:rPr>
              <w:t>Parsing Input</w:t>
            </w:r>
            <w:r w:rsidRPr="00CD4FB7">
              <w:rPr>
                <w:b w:val="0"/>
              </w:rPr>
              <w:t xml:space="preserve"> to </w:t>
            </w:r>
            <w:proofErr w:type="spellStart"/>
            <w:r w:rsidRPr="00000463">
              <w:rPr>
                <w:b w:val="0"/>
                <w:i/>
                <w:rPrChange w:id="1499" w:author="Kelvin Ang" w:date="2014-11-09T12:04:00Z">
                  <w:rPr>
                    <w:b w:val="0"/>
                  </w:rPr>
                </w:rPrChange>
              </w:rPr>
              <w:t>PrettyTime</w:t>
            </w:r>
            <w:proofErr w:type="spellEnd"/>
            <w:r w:rsidRPr="00CD4FB7">
              <w:rPr>
                <w:b w:val="0"/>
              </w:rPr>
              <w:t xml:space="preserve">, and replace each match </w:t>
            </w:r>
            <w:del w:id="1500"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1"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2" w:author="Kelvin Ang" w:date="2014-11-09T12:04:00Z">
                <w:pPr/>
              </w:pPrChange>
            </w:pPr>
            <w:r w:rsidRPr="00CD4FB7">
              <w:rPr>
                <w:b w:val="0"/>
              </w:rPr>
              <w:t>Remove all prepositions before each date.</w:t>
            </w:r>
            <w:r>
              <w:rPr>
                <w:b w:val="0"/>
              </w:rPr>
              <w:t xml:space="preserve"> </w:t>
            </w:r>
            <w:ins w:id="1503" w:author="Kelvin Ang" w:date="2014-11-09T12:04:00Z">
              <w:r w:rsidR="00000463">
                <w:rPr>
                  <w:b w:val="0"/>
                </w:rPr>
                <w:t>The c</w:t>
              </w:r>
            </w:ins>
            <w:del w:id="1504" w:author="Kelvin Ang" w:date="2014-11-09T12:04:00Z">
              <w:r w:rsidDel="00000463">
                <w:rPr>
                  <w:b w:val="0"/>
                </w:rPr>
                <w:delText>C</w:delText>
              </w:r>
            </w:del>
            <w:r>
              <w:rPr>
                <w:b w:val="0"/>
              </w:rPr>
              <w:t>orrect prepositions will be generated later</w:t>
            </w:r>
            <w:ins w:id="1505" w:author="Kelvin Ang" w:date="2014-11-09T12:04:00Z">
              <w:r w:rsidR="00000463">
                <w:rPr>
                  <w:b w:val="0"/>
                </w:rPr>
                <w:t>.</w:t>
              </w:r>
            </w:ins>
            <w:del w:id="1506"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7" w:author="Kelvin Ang" w:date="2014-11-09T11:59:00Z">
        <w:r>
          <w:br/>
        </w:r>
      </w:ins>
      <w:r w:rsidR="0092526E">
        <w:t xml:space="preserve">Table </w:t>
      </w:r>
      <w:ins w:id="1508" w:author="Kelvin Ang" w:date="2014-11-09T10:14:00Z">
        <w:r w:rsidR="00BC6930">
          <w:fldChar w:fldCharType="begin"/>
        </w:r>
        <w:r w:rsidR="00BC6930">
          <w:instrText xml:space="preserve"> SEQ Table \* ARABIC </w:instrText>
        </w:r>
      </w:ins>
      <w:r w:rsidR="00BC6930">
        <w:fldChar w:fldCharType="separate"/>
      </w:r>
      <w:ins w:id="1509" w:author="Kelvin Ang" w:date="2014-11-09T11:41:00Z">
        <w:r w:rsidR="009F28D0">
          <w:rPr>
            <w:noProof/>
          </w:rPr>
          <w:t>1</w:t>
        </w:r>
      </w:ins>
      <w:ins w:id="1510" w:author="Kelvin Ang" w:date="2014-11-09T10:14:00Z">
        <w:r w:rsidR="00BC6930">
          <w:fldChar w:fldCharType="end"/>
        </w:r>
      </w:ins>
      <w:del w:id="1511"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2" w:author="Kelvin Ang" w:date="2014-11-09T11:41:00Z">
        <w:r w:rsidR="009F28D0">
          <w:rPr>
            <w:noProof/>
          </w:rPr>
          <w:t>1</w:t>
        </w:r>
      </w:ins>
      <w:del w:id="1513"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4" w:author="Kelvin Ang" w:date="2014-11-09T11:43:00Z">
        <w:r w:rsidR="002036DC">
          <w:t xml:space="preserve"> (</w:t>
        </w:r>
      </w:ins>
      <w:ins w:id="1515" w:author="Kelvin Ang" w:date="2014-11-09T11:44:00Z">
        <w:r w:rsidR="002036DC">
          <w:t>Abridged</w:t>
        </w:r>
      </w:ins>
      <w:ins w:id="1516" w:author="Kelvin Ang" w:date="2014-11-09T11:43:00Z">
        <w:r w:rsidR="002036DC">
          <w:t>)</w:t>
        </w:r>
      </w:ins>
    </w:p>
    <w:p w14:paraId="619B3DDA" w14:textId="4EAC1CD5" w:rsidR="0092526E" w:rsidRPr="000F6BFC" w:rsidRDefault="00CC5F57" w:rsidP="0092526E">
      <w:ins w:id="1517" w:author="Kelvin Ang" w:date="2014-11-09T11:39:00Z">
        <w:r>
          <w:t xml:space="preserve">The </w:t>
        </w:r>
        <w:r w:rsidRPr="00CC5F57">
          <w:rPr>
            <w:i/>
            <w:rPrChange w:id="1518" w:author="Kelvin Ang" w:date="2014-11-09T11:39:00Z">
              <w:rPr/>
            </w:rPrChange>
          </w:rPr>
          <w:t>Interpreted String</w:t>
        </w:r>
        <w:r>
          <w:t xml:space="preserve"> is generated by converting the </w:t>
        </w:r>
        <w:r w:rsidRPr="00CC5F57">
          <w:rPr>
            <w:i/>
            <w:rPrChange w:id="1519" w:author="Kelvin Ang" w:date="2014-11-09T11:39:00Z">
              <w:rPr/>
            </w:rPrChange>
          </w:rPr>
          <w:t>User Input</w:t>
        </w:r>
        <w:r>
          <w:t xml:space="preserve"> into an </w:t>
        </w:r>
        <w:r w:rsidRPr="00CC5F57">
          <w:rPr>
            <w:i/>
            <w:rPrChange w:id="1520" w:author="Kelvin Ang" w:date="2014-11-09T11:39:00Z">
              <w:rPr/>
            </w:rPrChange>
          </w:rPr>
          <w:t>Interpreted Input</w:t>
        </w:r>
        <w:r>
          <w:t xml:space="preserve"> and </w:t>
        </w:r>
        <w:r w:rsidRPr="00CC5F57">
          <w:rPr>
            <w:i/>
            <w:rPrChange w:id="1521" w:author="Kelvin Ang" w:date="2014-11-09T11:39:00Z">
              <w:rPr/>
            </w:rPrChange>
          </w:rPr>
          <w:t>Parsing Input</w:t>
        </w:r>
        <w:r>
          <w:t xml:space="preserve">, and then combining them afterwards. </w:t>
        </w:r>
      </w:ins>
      <w:del w:id="1522"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3" w:author="Kelvin Ang" w:date="2014-11-09T11:39:00Z">
        <w:r>
          <w:t>T</w:t>
        </w:r>
      </w:ins>
      <w:r w:rsidR="0092526E">
        <w:t xml:space="preserve">he </w:t>
      </w:r>
      <w:r w:rsidR="0092526E" w:rsidRPr="00340094">
        <w:rPr>
          <w:i/>
        </w:rPr>
        <w:t>Interpreted String</w:t>
      </w:r>
      <w:r w:rsidR="0092526E">
        <w:t xml:space="preserve"> </w:t>
      </w:r>
      <w:ins w:id="1524"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5" w:author="Kelvin Ang" w:date="2014-11-09T11:40:00Z">
        <w:r w:rsidR="0092526E" w:rsidRPr="000F6BFC" w:rsidDel="00CC5F57">
          <w:delText xml:space="preserve">stored as the </w:delText>
        </w:r>
      </w:del>
      <w:ins w:id="1526" w:author="Kelvin Ang" w:date="2014-11-09T11:40:00Z">
        <w:r>
          <w:t xml:space="preserve">used to instantiate a </w:t>
        </w:r>
      </w:ins>
      <w:r w:rsidR="0092526E" w:rsidRPr="007A6022">
        <w:rPr>
          <w:i/>
        </w:rPr>
        <w:t>Task</w:t>
      </w:r>
      <w:del w:id="1527"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28"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29" w:author="Kelvin Ang" w:date="2014-11-09T11:40:00Z">
        <w:r>
          <w:t xml:space="preserve"> is converted</w:t>
        </w:r>
      </w:ins>
      <w:r w:rsidR="0092526E">
        <w:t xml:space="preserve"> into a </w:t>
      </w:r>
      <w:r w:rsidR="0092526E" w:rsidRPr="00CC5F57">
        <w:rPr>
          <w:i/>
          <w:rPrChange w:id="1530"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1" w:author="Kelvin Ang" w:date="2014-11-09T11:43:00Z">
          <w:tblPr>
            <w:tblStyle w:val="TableGrid"/>
            <w:tblW w:w="0" w:type="auto"/>
            <w:tblLook w:val="04A0" w:firstRow="1" w:lastRow="0" w:firstColumn="1" w:lastColumn="0" w:noHBand="0" w:noVBand="1"/>
          </w:tblPr>
        </w:tblPrChange>
      </w:tblPr>
      <w:tblGrid>
        <w:gridCol w:w="828"/>
        <w:gridCol w:w="8748"/>
        <w:tblGridChange w:id="1532">
          <w:tblGrid>
            <w:gridCol w:w="9350"/>
            <w:gridCol w:w="9350"/>
          </w:tblGrid>
        </w:tblGridChange>
      </w:tblGrid>
      <w:tr w:rsidR="002A2A53" w:rsidRPr="000F6BFC" w14:paraId="01CAD835" w14:textId="79B2F10C" w:rsidTr="00ED51E6">
        <w:tc>
          <w:tcPr>
            <w:tcW w:w="828" w:type="dxa"/>
            <w:tcPrChange w:id="1533" w:author="Kelvin Ang" w:date="2014-11-09T11:43:00Z">
              <w:tcPr>
                <w:tcW w:w="9350" w:type="dxa"/>
              </w:tcPr>
            </w:tcPrChange>
          </w:tcPr>
          <w:p w14:paraId="1BA0C5A4" w14:textId="73684E54" w:rsidR="002A2A53" w:rsidRPr="002A2A53" w:rsidRDefault="002A2A53" w:rsidP="000F5FA9">
            <w:pPr>
              <w:rPr>
                <w:b/>
                <w:rPrChange w:id="1534" w:author="Kelvin Ang" w:date="2014-11-09T11:42:00Z">
                  <w:rPr/>
                </w:rPrChange>
              </w:rPr>
            </w:pPr>
            <w:ins w:id="1535" w:author="Kelvin Ang" w:date="2014-11-09T11:42:00Z">
              <w:r w:rsidRPr="002A2A53">
                <w:rPr>
                  <w:b/>
                  <w:rPrChange w:id="1536" w:author="Kelvin Ang" w:date="2014-11-09T11:42:00Z">
                    <w:rPr/>
                  </w:rPrChange>
                </w:rPr>
                <w:t xml:space="preserve">Note: </w:t>
              </w:r>
            </w:ins>
            <w:del w:id="1537" w:author="Kelvin Ang" w:date="2014-11-09T11:42:00Z">
              <w:r w:rsidRPr="002A2A53" w:rsidDel="002A2A53">
                <w:rPr>
                  <w:b/>
                  <w:rPrChange w:id="1538" w:author="Kelvin Ang" w:date="2014-11-09T11:42:00Z">
                    <w:rPr/>
                  </w:rPrChange>
                </w:rPr>
                <w:delText>Note: Square brackets are used to exclude text from processing, while curly braces are used to denote date and time information.</w:delText>
              </w:r>
            </w:del>
          </w:p>
        </w:tc>
        <w:tc>
          <w:tcPr>
            <w:tcW w:w="8748" w:type="dxa"/>
            <w:tcPrChange w:id="1539" w:author="Kelvin Ang" w:date="2014-11-09T11:43:00Z">
              <w:tcPr>
                <w:tcW w:w="9350" w:type="dxa"/>
              </w:tcPr>
            </w:tcPrChange>
          </w:tcPr>
          <w:p w14:paraId="60D6476D" w14:textId="284ECE00" w:rsidR="002A2A53" w:rsidRPr="000F6BFC" w:rsidDel="002A2A53" w:rsidRDefault="002A2A53" w:rsidP="000F5FA9">
            <w:pPr>
              <w:rPr>
                <w:ins w:id="1540" w:author="Kelvin Ang" w:date="2014-11-09T11:42:00Z"/>
              </w:rPr>
            </w:pPr>
            <w:ins w:id="1541"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2" w:author="Kelvin Ang" w:date="2014-11-09T11:57:00Z"/>
        </w:rPr>
      </w:pPr>
      <w:del w:id="1543" w:author="Kelvin Ang" w:date="2014-11-09T11:59:00Z">
        <w:r w:rsidDel="006D00D2">
          <w:br/>
        </w:r>
      </w:del>
    </w:p>
    <w:p w14:paraId="1A111B49" w14:textId="26255DAC" w:rsidR="0092526E" w:rsidRPr="000F6BFC" w:rsidRDefault="009445A9" w:rsidP="0092526E">
      <w:ins w:id="1544" w:author="Kelvin Ang" w:date="2014-11-09T11:57:00Z">
        <w:r>
          <w:br w:type="page"/>
        </w:r>
      </w:ins>
      <w:r w:rsidR="0092526E" w:rsidRPr="000F6BFC">
        <w:lastRenderedPageBreak/>
        <w:t xml:space="preserve">The process of converting an </w:t>
      </w:r>
      <w:r w:rsidR="0092526E" w:rsidRPr="002A4C03">
        <w:rPr>
          <w:i/>
          <w:rPrChange w:id="1545" w:author="Kelvin Ang" w:date="2014-11-09T11:43:00Z">
            <w:rPr/>
          </w:rPrChange>
        </w:rPr>
        <w:t>Interpreted String</w:t>
      </w:r>
      <w:r w:rsidR="0092526E">
        <w:t xml:space="preserve"> </w:t>
      </w:r>
      <w:r w:rsidR="0092526E" w:rsidRPr="000F6BFC">
        <w:t xml:space="preserve">to a </w:t>
      </w:r>
      <w:r w:rsidR="0092526E" w:rsidRPr="002A4C03">
        <w:rPr>
          <w:i/>
          <w:rPrChange w:id="1546" w:author="Kelvin Ang" w:date="2014-11-09T11:43:00Z">
            <w:rPr/>
          </w:rPrChange>
        </w:rPr>
        <w:t>Display String</w:t>
      </w:r>
      <w:r w:rsidR="0092526E" w:rsidRPr="000F6BFC">
        <w:t xml:space="preserve"> </w:t>
      </w:r>
      <w:del w:id="1547" w:author="Kelvin Ang" w:date="2014-11-09T12:05:00Z">
        <w:r w:rsidR="0092526E" w:rsidRPr="000F6BFC" w:rsidDel="00481A3C">
          <w:delText xml:space="preserve">for displaying </w:delText>
        </w:r>
      </w:del>
      <w:r w:rsidR="0092526E" w:rsidRPr="000F6BFC">
        <w:t>is shown</w:t>
      </w:r>
      <w:ins w:id="1548" w:author="Kelvin Ang" w:date="2014-11-09T12:05:00Z">
        <w:r w:rsidR="00481A3C">
          <w:t xml:space="preserve"> in </w:t>
        </w:r>
        <w:r w:rsidR="00481A3C" w:rsidRPr="00481A3C">
          <w:rPr>
            <w:b/>
            <w:rPrChange w:id="1549" w:author="Kelvin Ang" w:date="2014-11-09T12:05:00Z">
              <w:rPr/>
            </w:rPrChange>
          </w:rPr>
          <w:t>Table 2</w:t>
        </w:r>
        <w:r w:rsidR="00481A3C">
          <w:t>.</w:t>
        </w:r>
      </w:ins>
      <w:del w:id="1550"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1" w:author="Kelvin Ang" w:date="2014-11-09T11:59:00Z">
        <w:r>
          <w:br/>
        </w:r>
      </w:ins>
      <w:r w:rsidR="0092526E">
        <w:t xml:space="preserve">Table </w:t>
      </w:r>
      <w:ins w:id="1552" w:author="Kelvin Ang" w:date="2014-11-09T10:14:00Z">
        <w:r w:rsidR="00BC6930">
          <w:fldChar w:fldCharType="begin"/>
        </w:r>
        <w:r w:rsidR="00BC6930">
          <w:instrText xml:space="preserve"> SEQ Table \* ARABIC </w:instrText>
        </w:r>
      </w:ins>
      <w:r w:rsidR="00BC6930">
        <w:fldChar w:fldCharType="separate"/>
      </w:r>
      <w:ins w:id="1553" w:author="Kelvin Ang" w:date="2014-11-09T11:41:00Z">
        <w:r w:rsidR="009F28D0">
          <w:rPr>
            <w:noProof/>
          </w:rPr>
          <w:t>2</w:t>
        </w:r>
      </w:ins>
      <w:ins w:id="1554" w:author="Kelvin Ang" w:date="2014-11-09T10:14:00Z">
        <w:r w:rsidR="00BC6930">
          <w:fldChar w:fldCharType="end"/>
        </w:r>
      </w:ins>
      <w:del w:id="1555"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6" w:author="Kelvin Ang" w:date="2014-11-09T11:41:00Z">
        <w:r w:rsidR="009F28D0">
          <w:rPr>
            <w:noProof/>
          </w:rPr>
          <w:t>2</w:t>
        </w:r>
      </w:ins>
      <w:del w:id="1557"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58"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59">
          <w:tblGrid>
            <w:gridCol w:w="828"/>
          </w:tblGrid>
        </w:tblGridChange>
      </w:tblGrid>
      <w:tr w:rsidR="0010102A" w:rsidDel="00B52A3C" w14:paraId="6FDA610F" w14:textId="6930E254" w:rsidTr="0010102A">
        <w:trPr>
          <w:del w:id="1560" w:author="Kelvin Ang" w:date="2014-11-09T12:03:00Z"/>
        </w:trPr>
        <w:tc>
          <w:tcPr>
            <w:tcW w:w="828" w:type="dxa"/>
          </w:tcPr>
          <w:p w14:paraId="1EC7BE40" w14:textId="42A0AB89" w:rsidR="0010102A" w:rsidRPr="0010102A" w:rsidDel="00B52A3C" w:rsidRDefault="0010102A" w:rsidP="000F5FA9">
            <w:pPr>
              <w:rPr>
                <w:del w:id="1561" w:author="Kelvin Ang" w:date="2014-11-09T12:03:00Z"/>
                <w:b/>
                <w:rPrChange w:id="1562" w:author="Kelvin Ang" w:date="2014-11-09T11:44:00Z">
                  <w:rPr>
                    <w:del w:id="1563" w:author="Kelvin Ang" w:date="2014-11-09T12:03:00Z"/>
                  </w:rPr>
                </w:rPrChange>
              </w:rPr>
            </w:pPr>
            <w:del w:id="1564" w:author="Kelvin Ang" w:date="2014-11-09T11:44:00Z">
              <w:r w:rsidRPr="0010102A" w:rsidDel="0010102A">
                <w:rPr>
                  <w:b/>
                  <w:rPrChange w:id="1565"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6"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7" w:author="Kelvin Ang" w:date="2014-11-09T12:01:00Z">
            <w:rPr/>
          </w:rPrChange>
        </w:rPr>
        <w:t>Saturday 5PM to Saturday 6PM</w:t>
      </w:r>
      <w:r w:rsidRPr="000F6BFC">
        <w:t>” instead of “</w:t>
      </w:r>
      <w:r w:rsidRPr="006A70DD">
        <w:rPr>
          <w:rFonts w:ascii="Consolas" w:hAnsi="Consolas" w:cs="Consolas"/>
          <w:sz w:val="20"/>
          <w:szCs w:val="20"/>
          <w:rPrChange w:id="1568"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69" w:author="Kelvin Ang" w:date="2014-11-09T12:03:00Z">
                  <w:rPr/>
                </w:rPrChange>
              </w:rPr>
            </w:pPr>
            <w:r w:rsidRPr="00B52A3C">
              <w:rPr>
                <w:rFonts w:ascii="Consolas" w:hAnsi="Consolas" w:cs="Consolas"/>
                <w:b/>
                <w:bCs/>
                <w:color w:val="7F0055"/>
                <w:sz w:val="20"/>
                <w:szCs w:val="20"/>
                <w:rPrChange w:id="1570" w:author="Kelvin Ang" w:date="2014-11-09T12:03:00Z">
                  <w:rPr>
                    <w:b/>
                    <w:bCs/>
                    <w:color w:val="7F0055"/>
                  </w:rPr>
                </w:rPrChange>
              </w:rPr>
              <w:t>if</w:t>
            </w:r>
            <w:r w:rsidRPr="00B52A3C">
              <w:rPr>
                <w:rFonts w:ascii="Consolas" w:hAnsi="Consolas" w:cs="Consolas"/>
                <w:color w:val="000000"/>
                <w:sz w:val="20"/>
                <w:szCs w:val="20"/>
                <w:rPrChange w:id="1571" w:author="Kelvin Ang" w:date="2014-11-09T12:03:00Z">
                  <w:rPr>
                    <w:color w:val="000000"/>
                  </w:rPr>
                </w:rPrChange>
              </w:rPr>
              <w:t xml:space="preserve"> (</w:t>
            </w:r>
            <w:proofErr w:type="spellStart"/>
            <w:r w:rsidRPr="00B52A3C">
              <w:rPr>
                <w:rFonts w:ascii="Consolas" w:hAnsi="Consolas" w:cs="Consolas"/>
                <w:sz w:val="20"/>
                <w:szCs w:val="20"/>
                <w:rPrChange w:id="1572" w:author="Kelvin Ang" w:date="2014-11-09T12:03:00Z">
                  <w:rPr/>
                </w:rPrChange>
              </w:rPr>
              <w:t>isShowDate</w:t>
            </w:r>
            <w:proofErr w:type="spellEnd"/>
            <w:r w:rsidRPr="00B52A3C">
              <w:rPr>
                <w:rFonts w:ascii="Consolas" w:hAnsi="Consolas" w:cs="Consolas"/>
                <w:color w:val="000000"/>
                <w:sz w:val="20"/>
                <w:szCs w:val="20"/>
                <w:rPrChange w:id="1573"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4" w:author="Kelvin Ang" w:date="2014-11-09T12:03:00Z">
                  <w:rPr/>
                </w:rPrChange>
              </w:rPr>
            </w:pPr>
            <w:r w:rsidRPr="00B52A3C">
              <w:rPr>
                <w:rFonts w:ascii="Consolas" w:hAnsi="Consolas" w:cs="Consolas"/>
                <w:color w:val="000000"/>
                <w:sz w:val="20"/>
                <w:szCs w:val="20"/>
                <w:rPrChange w:id="1575" w:author="Kelvin Ang" w:date="2014-11-09T12:03:00Z">
                  <w:rPr>
                    <w:color w:val="000000"/>
                  </w:rPr>
                </w:rPrChange>
              </w:rPr>
              <w:tab/>
            </w:r>
            <w:r w:rsidRPr="00B52A3C">
              <w:rPr>
                <w:rFonts w:ascii="Consolas" w:hAnsi="Consolas" w:cs="Consolas"/>
                <w:b/>
                <w:bCs/>
                <w:color w:val="7F0055"/>
                <w:sz w:val="20"/>
                <w:szCs w:val="20"/>
                <w:rPrChange w:id="1576" w:author="Kelvin Ang" w:date="2014-11-09T12:03:00Z">
                  <w:rPr>
                    <w:b/>
                    <w:bCs/>
                    <w:color w:val="7F0055"/>
                  </w:rPr>
                </w:rPrChange>
              </w:rPr>
              <w:t>if</w:t>
            </w:r>
            <w:r w:rsidRPr="00B52A3C">
              <w:rPr>
                <w:rFonts w:ascii="Consolas" w:hAnsi="Consolas" w:cs="Consolas"/>
                <w:color w:val="000000"/>
                <w:sz w:val="20"/>
                <w:szCs w:val="20"/>
                <w:rPrChange w:id="1577" w:author="Kelvin Ang" w:date="2014-11-09T12:03:00Z">
                  <w:rPr>
                    <w:color w:val="000000"/>
                  </w:rPr>
                </w:rPrChange>
              </w:rPr>
              <w:t xml:space="preserve"> (</w:t>
            </w:r>
            <w:proofErr w:type="spellStart"/>
            <w:r w:rsidRPr="00B52A3C">
              <w:rPr>
                <w:rFonts w:ascii="Consolas" w:hAnsi="Consolas" w:cs="Consolas"/>
                <w:i/>
                <w:iCs/>
                <w:color w:val="000000"/>
                <w:sz w:val="20"/>
                <w:szCs w:val="20"/>
                <w:rPrChange w:id="1578" w:author="Kelvin Ang" w:date="2014-11-09T12:03:00Z">
                  <w:rPr>
                    <w:i/>
                    <w:iCs/>
                    <w:color w:val="000000"/>
                  </w:rPr>
                </w:rPrChange>
              </w:rPr>
              <w:t>isYesterday</w:t>
            </w:r>
            <w:proofErr w:type="spellEnd"/>
            <w:r w:rsidRPr="00B52A3C">
              <w:rPr>
                <w:rFonts w:ascii="Consolas" w:hAnsi="Consolas" w:cs="Consolas"/>
                <w:color w:val="000000"/>
                <w:sz w:val="20"/>
                <w:szCs w:val="20"/>
                <w:rPrChange w:id="1579" w:author="Kelvin Ang" w:date="2014-11-09T12:03:00Z">
                  <w:rPr>
                    <w:color w:val="000000"/>
                  </w:rPr>
                </w:rPrChange>
              </w:rPr>
              <w:t>(</w:t>
            </w:r>
            <w:proofErr w:type="spellStart"/>
            <w:r w:rsidRPr="00B52A3C">
              <w:rPr>
                <w:rFonts w:ascii="Consolas" w:hAnsi="Consolas" w:cs="Consolas"/>
                <w:sz w:val="20"/>
                <w:szCs w:val="20"/>
                <w:rPrChange w:id="1580" w:author="Kelvin Ang" w:date="2014-11-09T12:03:00Z">
                  <w:rPr/>
                </w:rPrChange>
              </w:rPr>
              <w:t>currentDate</w:t>
            </w:r>
            <w:proofErr w:type="spellEnd"/>
            <w:r w:rsidRPr="00B52A3C">
              <w:rPr>
                <w:rFonts w:ascii="Consolas" w:hAnsi="Consolas" w:cs="Consolas"/>
                <w:color w:val="000000"/>
                <w:sz w:val="20"/>
                <w:szCs w:val="20"/>
                <w:rPrChange w:id="1581"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2" w:author="Kelvin Ang" w:date="2014-11-09T12:03:00Z">
                  <w:rPr/>
                </w:rPrChange>
              </w:rPr>
            </w:pPr>
            <w:r w:rsidRPr="00B52A3C">
              <w:rPr>
                <w:rFonts w:ascii="Consolas" w:hAnsi="Consolas" w:cs="Consolas"/>
                <w:color w:val="000000"/>
                <w:sz w:val="20"/>
                <w:szCs w:val="20"/>
                <w:rPrChange w:id="1583" w:author="Kelvin Ang" w:date="2014-11-09T12:03:00Z">
                  <w:rPr>
                    <w:color w:val="000000"/>
                  </w:rPr>
                </w:rPrChange>
              </w:rPr>
              <w:tab/>
            </w:r>
            <w:r w:rsidRPr="00B52A3C">
              <w:rPr>
                <w:rFonts w:ascii="Consolas" w:hAnsi="Consolas" w:cs="Consolas"/>
                <w:color w:val="000000"/>
                <w:sz w:val="20"/>
                <w:szCs w:val="20"/>
                <w:rPrChange w:id="1584" w:author="Kelvin Ang" w:date="2014-11-09T12:03:00Z">
                  <w:rPr>
                    <w:color w:val="000000"/>
                  </w:rPr>
                </w:rPrChange>
              </w:rPr>
              <w:tab/>
            </w:r>
            <w:proofErr w:type="spellStart"/>
            <w:r w:rsidRPr="00B52A3C">
              <w:rPr>
                <w:rFonts w:ascii="Consolas" w:hAnsi="Consolas" w:cs="Consolas"/>
                <w:sz w:val="20"/>
                <w:szCs w:val="20"/>
                <w:rPrChange w:id="1585" w:author="Kelvin Ang" w:date="2014-11-09T12:03:00Z">
                  <w:rPr/>
                </w:rPrChange>
              </w:rPr>
              <w:t>formatString</w:t>
            </w:r>
            <w:proofErr w:type="spellEnd"/>
            <w:r w:rsidRPr="00B52A3C">
              <w:rPr>
                <w:rFonts w:ascii="Consolas" w:hAnsi="Consolas" w:cs="Consolas"/>
                <w:color w:val="000000"/>
                <w:sz w:val="20"/>
                <w:szCs w:val="20"/>
                <w:rPrChange w:id="1586" w:author="Kelvin Ang" w:date="2014-11-09T12:03:00Z">
                  <w:rPr>
                    <w:color w:val="000000"/>
                  </w:rPr>
                </w:rPrChange>
              </w:rPr>
              <w:t xml:space="preserve"> = </w:t>
            </w:r>
            <w:r w:rsidRPr="00B52A3C">
              <w:rPr>
                <w:rFonts w:ascii="Consolas" w:hAnsi="Consolas" w:cs="Consolas"/>
                <w:color w:val="2A00FF"/>
                <w:sz w:val="20"/>
                <w:szCs w:val="20"/>
                <w:rPrChange w:id="1587" w:author="Kelvin Ang" w:date="2014-11-09T12:03:00Z">
                  <w:rPr>
                    <w:color w:val="2A00FF"/>
                  </w:rPr>
                </w:rPrChange>
              </w:rPr>
              <w:t>"'yesterday'"</w:t>
            </w:r>
            <w:r w:rsidRPr="00B52A3C">
              <w:rPr>
                <w:rFonts w:ascii="Consolas" w:hAnsi="Consolas" w:cs="Consolas"/>
                <w:color w:val="000000"/>
                <w:sz w:val="20"/>
                <w:szCs w:val="20"/>
                <w:rPrChange w:id="1588"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89" w:author="Kelvin Ang" w:date="2014-11-09T12:03:00Z">
                  <w:rPr/>
                </w:rPrChange>
              </w:rPr>
            </w:pPr>
            <w:r w:rsidRPr="00B52A3C">
              <w:rPr>
                <w:rFonts w:ascii="Consolas" w:hAnsi="Consolas" w:cs="Consolas"/>
                <w:color w:val="000000"/>
                <w:sz w:val="20"/>
                <w:szCs w:val="20"/>
                <w:rPrChange w:id="1590" w:author="Kelvin Ang" w:date="2014-11-09T12:03:00Z">
                  <w:rPr>
                    <w:color w:val="000000"/>
                  </w:rPr>
                </w:rPrChange>
              </w:rPr>
              <w:tab/>
              <w:t xml:space="preserve">} </w:t>
            </w:r>
            <w:r w:rsidRPr="00B52A3C">
              <w:rPr>
                <w:rFonts w:ascii="Consolas" w:hAnsi="Consolas" w:cs="Consolas"/>
                <w:b/>
                <w:bCs/>
                <w:color w:val="7F0055"/>
                <w:sz w:val="20"/>
                <w:szCs w:val="20"/>
                <w:rPrChange w:id="1591" w:author="Kelvin Ang" w:date="2014-11-09T12:03:00Z">
                  <w:rPr>
                    <w:b/>
                    <w:bCs/>
                    <w:color w:val="7F0055"/>
                  </w:rPr>
                </w:rPrChange>
              </w:rPr>
              <w:t>else</w:t>
            </w:r>
            <w:r w:rsidRPr="00B52A3C">
              <w:rPr>
                <w:rFonts w:ascii="Consolas" w:hAnsi="Consolas" w:cs="Consolas"/>
                <w:color w:val="000000"/>
                <w:sz w:val="20"/>
                <w:szCs w:val="20"/>
                <w:rPrChange w:id="1592" w:author="Kelvin Ang" w:date="2014-11-09T12:03:00Z">
                  <w:rPr>
                    <w:color w:val="000000"/>
                  </w:rPr>
                </w:rPrChange>
              </w:rPr>
              <w:t xml:space="preserve"> </w:t>
            </w:r>
            <w:r w:rsidRPr="00B52A3C">
              <w:rPr>
                <w:rFonts w:ascii="Consolas" w:hAnsi="Consolas" w:cs="Consolas"/>
                <w:b/>
                <w:bCs/>
                <w:color w:val="7F0055"/>
                <w:sz w:val="20"/>
                <w:szCs w:val="20"/>
                <w:rPrChange w:id="1593" w:author="Kelvin Ang" w:date="2014-11-09T12:03:00Z">
                  <w:rPr>
                    <w:b/>
                    <w:bCs/>
                    <w:color w:val="7F0055"/>
                  </w:rPr>
                </w:rPrChange>
              </w:rPr>
              <w:t>if</w:t>
            </w:r>
            <w:r w:rsidRPr="00B52A3C">
              <w:rPr>
                <w:rFonts w:ascii="Consolas" w:hAnsi="Consolas" w:cs="Consolas"/>
                <w:color w:val="000000"/>
                <w:sz w:val="20"/>
                <w:szCs w:val="20"/>
                <w:rPrChange w:id="1594" w:author="Kelvin Ang" w:date="2014-11-09T12:03:00Z">
                  <w:rPr>
                    <w:color w:val="000000"/>
                  </w:rPr>
                </w:rPrChange>
              </w:rPr>
              <w:t xml:space="preserve"> (</w:t>
            </w:r>
            <w:proofErr w:type="spellStart"/>
            <w:r w:rsidRPr="00B52A3C">
              <w:rPr>
                <w:rFonts w:ascii="Consolas" w:hAnsi="Consolas" w:cs="Consolas"/>
                <w:i/>
                <w:iCs/>
                <w:color w:val="000000"/>
                <w:sz w:val="20"/>
                <w:szCs w:val="20"/>
                <w:rPrChange w:id="1595" w:author="Kelvin Ang" w:date="2014-11-09T12:03:00Z">
                  <w:rPr>
                    <w:i/>
                    <w:iCs/>
                    <w:color w:val="000000"/>
                  </w:rPr>
                </w:rPrChange>
              </w:rPr>
              <w:t>isToday</w:t>
            </w:r>
            <w:proofErr w:type="spellEnd"/>
            <w:r w:rsidRPr="00B52A3C">
              <w:rPr>
                <w:rFonts w:ascii="Consolas" w:hAnsi="Consolas" w:cs="Consolas"/>
                <w:color w:val="000000"/>
                <w:sz w:val="20"/>
                <w:szCs w:val="20"/>
                <w:rPrChange w:id="1596" w:author="Kelvin Ang" w:date="2014-11-09T12:03:00Z">
                  <w:rPr>
                    <w:color w:val="000000"/>
                  </w:rPr>
                </w:rPrChange>
              </w:rPr>
              <w:t>(</w:t>
            </w:r>
            <w:proofErr w:type="spellStart"/>
            <w:r w:rsidRPr="00B52A3C">
              <w:rPr>
                <w:rFonts w:ascii="Consolas" w:hAnsi="Consolas" w:cs="Consolas"/>
                <w:sz w:val="20"/>
                <w:szCs w:val="20"/>
                <w:rPrChange w:id="1597" w:author="Kelvin Ang" w:date="2014-11-09T12:03:00Z">
                  <w:rPr/>
                </w:rPrChange>
              </w:rPr>
              <w:t>currentDate</w:t>
            </w:r>
            <w:proofErr w:type="spellEnd"/>
            <w:r w:rsidRPr="00B52A3C">
              <w:rPr>
                <w:rFonts w:ascii="Consolas" w:hAnsi="Consolas" w:cs="Consolas"/>
                <w:color w:val="000000"/>
                <w:sz w:val="20"/>
                <w:szCs w:val="20"/>
                <w:rPrChange w:id="1598"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599" w:author="Kelvin Ang" w:date="2014-11-09T12:03:00Z">
                  <w:rPr/>
                </w:rPrChange>
              </w:rPr>
            </w:pPr>
            <w:r w:rsidRPr="00B52A3C">
              <w:rPr>
                <w:rFonts w:ascii="Consolas" w:hAnsi="Consolas" w:cs="Consolas"/>
                <w:color w:val="000000"/>
                <w:sz w:val="20"/>
                <w:szCs w:val="20"/>
                <w:rPrChange w:id="1600" w:author="Kelvin Ang" w:date="2014-11-09T12:03:00Z">
                  <w:rPr>
                    <w:color w:val="000000"/>
                  </w:rPr>
                </w:rPrChange>
              </w:rPr>
              <w:tab/>
            </w:r>
            <w:r w:rsidRPr="00B52A3C">
              <w:rPr>
                <w:rFonts w:ascii="Consolas" w:hAnsi="Consolas" w:cs="Consolas"/>
                <w:color w:val="000000"/>
                <w:sz w:val="20"/>
                <w:szCs w:val="20"/>
                <w:rPrChange w:id="1601" w:author="Kelvin Ang" w:date="2014-11-09T12:03:00Z">
                  <w:rPr>
                    <w:color w:val="000000"/>
                  </w:rPr>
                </w:rPrChange>
              </w:rPr>
              <w:tab/>
            </w:r>
            <w:proofErr w:type="spellStart"/>
            <w:r w:rsidRPr="00B52A3C">
              <w:rPr>
                <w:rFonts w:ascii="Consolas" w:hAnsi="Consolas" w:cs="Consolas"/>
                <w:sz w:val="20"/>
                <w:szCs w:val="20"/>
                <w:rPrChange w:id="1602" w:author="Kelvin Ang" w:date="2014-11-09T12:03:00Z">
                  <w:rPr/>
                </w:rPrChange>
              </w:rPr>
              <w:t>formatString</w:t>
            </w:r>
            <w:proofErr w:type="spellEnd"/>
            <w:r w:rsidRPr="00B52A3C">
              <w:rPr>
                <w:rFonts w:ascii="Consolas" w:hAnsi="Consolas" w:cs="Consolas"/>
                <w:color w:val="000000"/>
                <w:sz w:val="20"/>
                <w:szCs w:val="20"/>
                <w:rPrChange w:id="1603" w:author="Kelvin Ang" w:date="2014-11-09T12:03:00Z">
                  <w:rPr>
                    <w:color w:val="000000"/>
                  </w:rPr>
                </w:rPrChange>
              </w:rPr>
              <w:t xml:space="preserve"> = </w:t>
            </w:r>
            <w:r w:rsidRPr="00B52A3C">
              <w:rPr>
                <w:rFonts w:ascii="Consolas" w:hAnsi="Consolas" w:cs="Consolas"/>
                <w:color w:val="2A00FF"/>
                <w:sz w:val="20"/>
                <w:szCs w:val="20"/>
                <w:rPrChange w:id="1604" w:author="Kelvin Ang" w:date="2014-11-09T12:03:00Z">
                  <w:rPr>
                    <w:color w:val="2A00FF"/>
                  </w:rPr>
                </w:rPrChange>
              </w:rPr>
              <w:t>"'today'"</w:t>
            </w:r>
            <w:r w:rsidRPr="00B52A3C">
              <w:rPr>
                <w:rFonts w:ascii="Consolas" w:hAnsi="Consolas" w:cs="Consolas"/>
                <w:color w:val="000000"/>
                <w:sz w:val="20"/>
                <w:szCs w:val="20"/>
                <w:rPrChange w:id="1605"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6" w:author="Kelvin Ang" w:date="2014-11-09T12:03:00Z">
                  <w:rPr/>
                </w:rPrChange>
              </w:rPr>
            </w:pPr>
            <w:r w:rsidRPr="00B52A3C">
              <w:rPr>
                <w:rFonts w:ascii="Consolas" w:hAnsi="Consolas" w:cs="Consolas"/>
                <w:color w:val="000000"/>
                <w:sz w:val="20"/>
                <w:szCs w:val="20"/>
                <w:rPrChange w:id="1607" w:author="Kelvin Ang" w:date="2014-11-09T12:03:00Z">
                  <w:rPr>
                    <w:color w:val="000000"/>
                  </w:rPr>
                </w:rPrChange>
              </w:rPr>
              <w:tab/>
              <w:t xml:space="preserve">} </w:t>
            </w:r>
            <w:r w:rsidRPr="00B52A3C">
              <w:rPr>
                <w:rFonts w:ascii="Consolas" w:hAnsi="Consolas" w:cs="Consolas"/>
                <w:b/>
                <w:bCs/>
                <w:color w:val="7F0055"/>
                <w:sz w:val="20"/>
                <w:szCs w:val="20"/>
                <w:rPrChange w:id="1608" w:author="Kelvin Ang" w:date="2014-11-09T12:03:00Z">
                  <w:rPr>
                    <w:b/>
                    <w:bCs/>
                    <w:color w:val="7F0055"/>
                  </w:rPr>
                </w:rPrChange>
              </w:rPr>
              <w:t>else</w:t>
            </w:r>
            <w:r w:rsidRPr="00B52A3C">
              <w:rPr>
                <w:rFonts w:ascii="Consolas" w:hAnsi="Consolas" w:cs="Consolas"/>
                <w:color w:val="000000"/>
                <w:sz w:val="20"/>
                <w:szCs w:val="20"/>
                <w:rPrChange w:id="1609" w:author="Kelvin Ang" w:date="2014-11-09T12:03:00Z">
                  <w:rPr>
                    <w:color w:val="000000"/>
                  </w:rPr>
                </w:rPrChange>
              </w:rPr>
              <w:t xml:space="preserve"> </w:t>
            </w:r>
            <w:r w:rsidRPr="00B52A3C">
              <w:rPr>
                <w:rFonts w:ascii="Consolas" w:hAnsi="Consolas" w:cs="Consolas"/>
                <w:b/>
                <w:bCs/>
                <w:color w:val="7F0055"/>
                <w:sz w:val="20"/>
                <w:szCs w:val="20"/>
                <w:rPrChange w:id="1610" w:author="Kelvin Ang" w:date="2014-11-09T12:03:00Z">
                  <w:rPr>
                    <w:b/>
                    <w:bCs/>
                    <w:color w:val="7F0055"/>
                  </w:rPr>
                </w:rPrChange>
              </w:rPr>
              <w:t>if</w:t>
            </w:r>
            <w:r w:rsidRPr="00B52A3C">
              <w:rPr>
                <w:rFonts w:ascii="Consolas" w:hAnsi="Consolas" w:cs="Consolas"/>
                <w:color w:val="000000"/>
                <w:sz w:val="20"/>
                <w:szCs w:val="20"/>
                <w:rPrChange w:id="1611" w:author="Kelvin Ang" w:date="2014-11-09T12:03:00Z">
                  <w:rPr>
                    <w:color w:val="000000"/>
                  </w:rPr>
                </w:rPrChange>
              </w:rPr>
              <w:t xml:space="preserve"> (</w:t>
            </w:r>
            <w:proofErr w:type="spellStart"/>
            <w:r w:rsidRPr="00B52A3C">
              <w:rPr>
                <w:rFonts w:ascii="Consolas" w:hAnsi="Consolas" w:cs="Consolas"/>
                <w:i/>
                <w:iCs/>
                <w:color w:val="000000"/>
                <w:sz w:val="20"/>
                <w:szCs w:val="20"/>
                <w:rPrChange w:id="1612" w:author="Kelvin Ang" w:date="2014-11-09T12:03:00Z">
                  <w:rPr>
                    <w:i/>
                    <w:iCs/>
                    <w:color w:val="000000"/>
                  </w:rPr>
                </w:rPrChange>
              </w:rPr>
              <w:t>isTomorrow</w:t>
            </w:r>
            <w:proofErr w:type="spellEnd"/>
            <w:r w:rsidRPr="00B52A3C">
              <w:rPr>
                <w:rFonts w:ascii="Consolas" w:hAnsi="Consolas" w:cs="Consolas"/>
                <w:color w:val="000000"/>
                <w:sz w:val="20"/>
                <w:szCs w:val="20"/>
                <w:rPrChange w:id="1613" w:author="Kelvin Ang" w:date="2014-11-09T12:03:00Z">
                  <w:rPr>
                    <w:color w:val="000000"/>
                  </w:rPr>
                </w:rPrChange>
              </w:rPr>
              <w:t>(</w:t>
            </w:r>
            <w:proofErr w:type="spellStart"/>
            <w:r w:rsidRPr="00B52A3C">
              <w:rPr>
                <w:rFonts w:ascii="Consolas" w:hAnsi="Consolas" w:cs="Consolas"/>
                <w:sz w:val="20"/>
                <w:szCs w:val="20"/>
                <w:rPrChange w:id="1614" w:author="Kelvin Ang" w:date="2014-11-09T12:03:00Z">
                  <w:rPr/>
                </w:rPrChange>
              </w:rPr>
              <w:t>currentDate</w:t>
            </w:r>
            <w:proofErr w:type="spellEnd"/>
            <w:r w:rsidRPr="00B52A3C">
              <w:rPr>
                <w:rFonts w:ascii="Consolas" w:hAnsi="Consolas" w:cs="Consolas"/>
                <w:color w:val="000000"/>
                <w:sz w:val="20"/>
                <w:szCs w:val="20"/>
                <w:rPrChange w:id="1615"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6" w:author="Kelvin Ang" w:date="2014-11-09T12:03:00Z">
                  <w:rPr/>
                </w:rPrChange>
              </w:rPr>
            </w:pPr>
            <w:r w:rsidRPr="00B52A3C">
              <w:rPr>
                <w:rFonts w:ascii="Consolas" w:hAnsi="Consolas" w:cs="Consolas"/>
                <w:color w:val="000000"/>
                <w:sz w:val="20"/>
                <w:szCs w:val="20"/>
                <w:rPrChange w:id="1617" w:author="Kelvin Ang" w:date="2014-11-09T12:03:00Z">
                  <w:rPr>
                    <w:color w:val="000000"/>
                  </w:rPr>
                </w:rPrChange>
              </w:rPr>
              <w:tab/>
            </w:r>
            <w:r w:rsidRPr="00B52A3C">
              <w:rPr>
                <w:rFonts w:ascii="Consolas" w:hAnsi="Consolas" w:cs="Consolas"/>
                <w:color w:val="000000"/>
                <w:sz w:val="20"/>
                <w:szCs w:val="20"/>
                <w:rPrChange w:id="1618" w:author="Kelvin Ang" w:date="2014-11-09T12:03:00Z">
                  <w:rPr>
                    <w:color w:val="000000"/>
                  </w:rPr>
                </w:rPrChange>
              </w:rPr>
              <w:tab/>
            </w:r>
            <w:proofErr w:type="spellStart"/>
            <w:r w:rsidRPr="00B52A3C">
              <w:rPr>
                <w:rFonts w:ascii="Consolas" w:hAnsi="Consolas" w:cs="Consolas"/>
                <w:sz w:val="20"/>
                <w:szCs w:val="20"/>
                <w:rPrChange w:id="1619" w:author="Kelvin Ang" w:date="2014-11-09T12:03:00Z">
                  <w:rPr/>
                </w:rPrChange>
              </w:rPr>
              <w:t>formatString</w:t>
            </w:r>
            <w:proofErr w:type="spellEnd"/>
            <w:r w:rsidRPr="00B52A3C">
              <w:rPr>
                <w:rFonts w:ascii="Consolas" w:hAnsi="Consolas" w:cs="Consolas"/>
                <w:color w:val="000000"/>
                <w:sz w:val="20"/>
                <w:szCs w:val="20"/>
                <w:rPrChange w:id="1620" w:author="Kelvin Ang" w:date="2014-11-09T12:03:00Z">
                  <w:rPr>
                    <w:color w:val="000000"/>
                  </w:rPr>
                </w:rPrChange>
              </w:rPr>
              <w:t xml:space="preserve"> = </w:t>
            </w:r>
            <w:r w:rsidRPr="00B52A3C">
              <w:rPr>
                <w:rFonts w:ascii="Consolas" w:hAnsi="Consolas" w:cs="Consolas"/>
                <w:color w:val="2A00FF"/>
                <w:sz w:val="20"/>
                <w:szCs w:val="20"/>
                <w:rPrChange w:id="1621" w:author="Kelvin Ang" w:date="2014-11-09T12:03:00Z">
                  <w:rPr>
                    <w:color w:val="2A00FF"/>
                  </w:rPr>
                </w:rPrChange>
              </w:rPr>
              <w:t>"'tomorrow'"</w:t>
            </w:r>
            <w:r w:rsidRPr="00B52A3C">
              <w:rPr>
                <w:rFonts w:ascii="Consolas" w:hAnsi="Consolas" w:cs="Consolas"/>
                <w:color w:val="000000"/>
                <w:sz w:val="20"/>
                <w:szCs w:val="20"/>
                <w:rPrChange w:id="1622"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3" w:author="Kelvin Ang" w:date="2014-11-09T12:03:00Z">
                  <w:rPr/>
                </w:rPrChange>
              </w:rPr>
            </w:pPr>
            <w:r w:rsidRPr="00B52A3C">
              <w:rPr>
                <w:rFonts w:ascii="Consolas" w:hAnsi="Consolas" w:cs="Consolas"/>
                <w:color w:val="000000"/>
                <w:sz w:val="20"/>
                <w:szCs w:val="20"/>
                <w:rPrChange w:id="1624" w:author="Kelvin Ang" w:date="2014-11-09T12:03:00Z">
                  <w:rPr>
                    <w:color w:val="000000"/>
                  </w:rPr>
                </w:rPrChange>
              </w:rPr>
              <w:tab/>
              <w:t xml:space="preserve">} </w:t>
            </w:r>
            <w:r w:rsidRPr="00B52A3C">
              <w:rPr>
                <w:rFonts w:ascii="Consolas" w:hAnsi="Consolas" w:cs="Consolas"/>
                <w:b/>
                <w:bCs/>
                <w:color w:val="7F0055"/>
                <w:sz w:val="20"/>
                <w:szCs w:val="20"/>
                <w:rPrChange w:id="1625" w:author="Kelvin Ang" w:date="2014-11-09T12:03:00Z">
                  <w:rPr>
                    <w:b/>
                    <w:bCs/>
                    <w:color w:val="7F0055"/>
                  </w:rPr>
                </w:rPrChange>
              </w:rPr>
              <w:t>else</w:t>
            </w:r>
            <w:r w:rsidRPr="00B52A3C">
              <w:rPr>
                <w:rFonts w:ascii="Consolas" w:hAnsi="Consolas" w:cs="Consolas"/>
                <w:color w:val="000000"/>
                <w:sz w:val="20"/>
                <w:szCs w:val="20"/>
                <w:rPrChange w:id="1626" w:author="Kelvin Ang" w:date="2014-11-09T12:03:00Z">
                  <w:rPr>
                    <w:color w:val="000000"/>
                  </w:rPr>
                </w:rPrChange>
              </w:rPr>
              <w:t xml:space="preserve"> </w:t>
            </w:r>
            <w:r w:rsidRPr="00B52A3C">
              <w:rPr>
                <w:rFonts w:ascii="Consolas" w:hAnsi="Consolas" w:cs="Consolas"/>
                <w:b/>
                <w:bCs/>
                <w:color w:val="7F0055"/>
                <w:sz w:val="20"/>
                <w:szCs w:val="20"/>
                <w:rPrChange w:id="1627" w:author="Kelvin Ang" w:date="2014-11-09T12:03:00Z">
                  <w:rPr>
                    <w:b/>
                    <w:bCs/>
                    <w:color w:val="7F0055"/>
                  </w:rPr>
                </w:rPrChange>
              </w:rPr>
              <w:t>if</w:t>
            </w:r>
            <w:r w:rsidRPr="00B52A3C">
              <w:rPr>
                <w:rFonts w:ascii="Consolas" w:hAnsi="Consolas" w:cs="Consolas"/>
                <w:color w:val="000000"/>
                <w:sz w:val="20"/>
                <w:szCs w:val="20"/>
                <w:rPrChange w:id="1628" w:author="Kelvin Ang" w:date="2014-11-09T12:03:00Z">
                  <w:rPr>
                    <w:color w:val="000000"/>
                  </w:rPr>
                </w:rPrChange>
              </w:rPr>
              <w:t xml:space="preserve"> (</w:t>
            </w:r>
            <w:proofErr w:type="spellStart"/>
            <w:r w:rsidRPr="00B52A3C">
              <w:rPr>
                <w:rFonts w:ascii="Consolas" w:hAnsi="Consolas" w:cs="Consolas"/>
                <w:i/>
                <w:iCs/>
                <w:color w:val="000000"/>
                <w:sz w:val="20"/>
                <w:szCs w:val="20"/>
                <w:rPrChange w:id="1629" w:author="Kelvin Ang" w:date="2014-11-09T12:03:00Z">
                  <w:rPr>
                    <w:i/>
                    <w:iCs/>
                    <w:color w:val="000000"/>
                  </w:rPr>
                </w:rPrChange>
              </w:rPr>
              <w:t>isThisWeek</w:t>
            </w:r>
            <w:proofErr w:type="spellEnd"/>
            <w:r w:rsidRPr="00B52A3C">
              <w:rPr>
                <w:rFonts w:ascii="Consolas" w:hAnsi="Consolas" w:cs="Consolas"/>
                <w:color w:val="000000"/>
                <w:sz w:val="20"/>
                <w:szCs w:val="20"/>
                <w:rPrChange w:id="1630" w:author="Kelvin Ang" w:date="2014-11-09T12:03:00Z">
                  <w:rPr>
                    <w:color w:val="000000"/>
                  </w:rPr>
                </w:rPrChange>
              </w:rPr>
              <w:t>(</w:t>
            </w:r>
            <w:proofErr w:type="spellStart"/>
            <w:r w:rsidRPr="00B52A3C">
              <w:rPr>
                <w:rFonts w:ascii="Consolas" w:hAnsi="Consolas" w:cs="Consolas"/>
                <w:sz w:val="20"/>
                <w:szCs w:val="20"/>
                <w:rPrChange w:id="1631" w:author="Kelvin Ang" w:date="2014-11-09T12:03:00Z">
                  <w:rPr/>
                </w:rPrChange>
              </w:rPr>
              <w:t>currentDate</w:t>
            </w:r>
            <w:proofErr w:type="spellEnd"/>
            <w:r w:rsidRPr="00B52A3C">
              <w:rPr>
                <w:rFonts w:ascii="Consolas" w:hAnsi="Consolas" w:cs="Consolas"/>
                <w:color w:val="000000"/>
                <w:sz w:val="20"/>
                <w:szCs w:val="20"/>
                <w:rPrChange w:id="1632" w:author="Kelvin Ang" w:date="2014-11-09T12:03:00Z">
                  <w:rPr>
                    <w:color w:val="000000"/>
                  </w:rPr>
                </w:rPrChange>
              </w:rPr>
              <w:t xml:space="preserve">) &amp;&amp; </w:t>
            </w:r>
            <w:proofErr w:type="spellStart"/>
            <w:r w:rsidRPr="00B52A3C">
              <w:rPr>
                <w:rFonts w:ascii="Consolas" w:hAnsi="Consolas" w:cs="Consolas"/>
                <w:sz w:val="20"/>
                <w:szCs w:val="20"/>
                <w:rPrChange w:id="1633" w:author="Kelvin Ang" w:date="2014-11-09T12:03:00Z">
                  <w:rPr/>
                </w:rPrChange>
              </w:rPr>
              <w:t>isFirstDate</w:t>
            </w:r>
            <w:proofErr w:type="spellEnd"/>
            <w:r w:rsidRPr="00B52A3C">
              <w:rPr>
                <w:rFonts w:ascii="Consolas" w:hAnsi="Consolas" w:cs="Consolas"/>
                <w:color w:val="000000"/>
                <w:sz w:val="20"/>
                <w:szCs w:val="20"/>
                <w:rPrChange w:id="1634"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5" w:author="Kelvin Ang" w:date="2014-11-09T12:03:00Z">
                  <w:rPr/>
                </w:rPrChange>
              </w:rPr>
            </w:pPr>
            <w:r w:rsidRPr="00B52A3C">
              <w:rPr>
                <w:rFonts w:ascii="Consolas" w:hAnsi="Consolas" w:cs="Consolas"/>
                <w:color w:val="000000"/>
                <w:sz w:val="20"/>
                <w:szCs w:val="20"/>
                <w:rPrChange w:id="1636" w:author="Kelvin Ang" w:date="2014-11-09T12:03:00Z">
                  <w:rPr>
                    <w:color w:val="000000"/>
                  </w:rPr>
                </w:rPrChange>
              </w:rPr>
              <w:tab/>
            </w:r>
            <w:r w:rsidRPr="00B52A3C">
              <w:rPr>
                <w:rFonts w:ascii="Consolas" w:hAnsi="Consolas" w:cs="Consolas"/>
                <w:color w:val="000000"/>
                <w:sz w:val="20"/>
                <w:szCs w:val="20"/>
                <w:rPrChange w:id="1637" w:author="Kelvin Ang" w:date="2014-11-09T12:03:00Z">
                  <w:rPr>
                    <w:color w:val="000000"/>
                  </w:rPr>
                </w:rPrChange>
              </w:rPr>
              <w:tab/>
            </w:r>
            <w:proofErr w:type="spellStart"/>
            <w:r w:rsidRPr="00B52A3C">
              <w:rPr>
                <w:rFonts w:ascii="Consolas" w:hAnsi="Consolas" w:cs="Consolas"/>
                <w:sz w:val="20"/>
                <w:szCs w:val="20"/>
                <w:rPrChange w:id="1638" w:author="Kelvin Ang" w:date="2014-11-09T12:03:00Z">
                  <w:rPr/>
                </w:rPrChange>
              </w:rPr>
              <w:t>formatString</w:t>
            </w:r>
            <w:proofErr w:type="spellEnd"/>
            <w:r w:rsidRPr="00B52A3C">
              <w:rPr>
                <w:rFonts w:ascii="Consolas" w:hAnsi="Consolas" w:cs="Consolas"/>
                <w:color w:val="000000"/>
                <w:sz w:val="20"/>
                <w:szCs w:val="20"/>
                <w:rPrChange w:id="1639" w:author="Kelvin Ang" w:date="2014-11-09T12:03:00Z">
                  <w:rPr>
                    <w:color w:val="000000"/>
                  </w:rPr>
                </w:rPrChange>
              </w:rPr>
              <w:t xml:space="preserve"> = </w:t>
            </w:r>
            <w:r w:rsidRPr="00B52A3C">
              <w:rPr>
                <w:rFonts w:ascii="Consolas" w:hAnsi="Consolas" w:cs="Consolas"/>
                <w:color w:val="2A00FF"/>
                <w:sz w:val="20"/>
                <w:szCs w:val="20"/>
                <w:rPrChange w:id="1640" w:author="Kelvin Ang" w:date="2014-11-09T12:03:00Z">
                  <w:rPr>
                    <w:color w:val="2A00FF"/>
                  </w:rPr>
                </w:rPrChange>
              </w:rPr>
              <w:t>"'on' E"</w:t>
            </w:r>
            <w:r w:rsidRPr="00B52A3C">
              <w:rPr>
                <w:rFonts w:ascii="Consolas" w:hAnsi="Consolas" w:cs="Consolas"/>
                <w:color w:val="000000"/>
                <w:sz w:val="20"/>
                <w:szCs w:val="20"/>
                <w:rPrChange w:id="1641"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2" w:author="Kelvin Ang" w:date="2014-11-09T12:03:00Z">
                  <w:rPr/>
                </w:rPrChange>
              </w:rPr>
            </w:pPr>
            <w:r w:rsidRPr="00B52A3C">
              <w:rPr>
                <w:rFonts w:ascii="Consolas" w:hAnsi="Consolas" w:cs="Consolas"/>
                <w:color w:val="000000"/>
                <w:sz w:val="20"/>
                <w:szCs w:val="20"/>
                <w:rPrChange w:id="1643" w:author="Kelvin Ang" w:date="2014-11-09T12:03:00Z">
                  <w:rPr>
                    <w:color w:val="000000"/>
                  </w:rPr>
                </w:rPrChange>
              </w:rPr>
              <w:tab/>
              <w:t xml:space="preserve">} </w:t>
            </w:r>
            <w:r w:rsidRPr="00B52A3C">
              <w:rPr>
                <w:rFonts w:ascii="Consolas" w:hAnsi="Consolas" w:cs="Consolas"/>
                <w:b/>
                <w:bCs/>
                <w:color w:val="7F0055"/>
                <w:sz w:val="20"/>
                <w:szCs w:val="20"/>
                <w:rPrChange w:id="1644" w:author="Kelvin Ang" w:date="2014-11-09T12:03:00Z">
                  <w:rPr>
                    <w:b/>
                    <w:bCs/>
                    <w:color w:val="7F0055"/>
                  </w:rPr>
                </w:rPrChange>
              </w:rPr>
              <w:t>else</w:t>
            </w:r>
            <w:r w:rsidRPr="00B52A3C">
              <w:rPr>
                <w:rFonts w:ascii="Consolas" w:hAnsi="Consolas" w:cs="Consolas"/>
                <w:color w:val="000000"/>
                <w:sz w:val="20"/>
                <w:szCs w:val="20"/>
                <w:rPrChange w:id="1645" w:author="Kelvin Ang" w:date="2014-11-09T12:03:00Z">
                  <w:rPr>
                    <w:color w:val="000000"/>
                  </w:rPr>
                </w:rPrChange>
              </w:rPr>
              <w:t xml:space="preserve"> </w:t>
            </w:r>
            <w:r w:rsidRPr="00B52A3C">
              <w:rPr>
                <w:rFonts w:ascii="Consolas" w:hAnsi="Consolas" w:cs="Consolas"/>
                <w:b/>
                <w:bCs/>
                <w:color w:val="7F0055"/>
                <w:sz w:val="20"/>
                <w:szCs w:val="20"/>
                <w:rPrChange w:id="1646" w:author="Kelvin Ang" w:date="2014-11-09T12:03:00Z">
                  <w:rPr>
                    <w:b/>
                    <w:bCs/>
                    <w:color w:val="7F0055"/>
                  </w:rPr>
                </w:rPrChange>
              </w:rPr>
              <w:t>if</w:t>
            </w:r>
            <w:r w:rsidRPr="00B52A3C">
              <w:rPr>
                <w:rFonts w:ascii="Consolas" w:hAnsi="Consolas" w:cs="Consolas"/>
                <w:color w:val="000000"/>
                <w:sz w:val="20"/>
                <w:szCs w:val="20"/>
                <w:rPrChange w:id="1647" w:author="Kelvin Ang" w:date="2014-11-09T12:03:00Z">
                  <w:rPr>
                    <w:color w:val="000000"/>
                  </w:rPr>
                </w:rPrChange>
              </w:rPr>
              <w:t xml:space="preserve"> (</w:t>
            </w:r>
            <w:proofErr w:type="spellStart"/>
            <w:r w:rsidRPr="00B52A3C">
              <w:rPr>
                <w:rFonts w:ascii="Consolas" w:hAnsi="Consolas" w:cs="Consolas"/>
                <w:i/>
                <w:iCs/>
                <w:color w:val="000000"/>
                <w:sz w:val="20"/>
                <w:szCs w:val="20"/>
                <w:rPrChange w:id="1648" w:author="Kelvin Ang" w:date="2014-11-09T12:03:00Z">
                  <w:rPr>
                    <w:i/>
                    <w:iCs/>
                    <w:color w:val="000000"/>
                  </w:rPr>
                </w:rPrChange>
              </w:rPr>
              <w:t>isThisWeek</w:t>
            </w:r>
            <w:proofErr w:type="spellEnd"/>
            <w:r w:rsidRPr="00B52A3C">
              <w:rPr>
                <w:rFonts w:ascii="Consolas" w:hAnsi="Consolas" w:cs="Consolas"/>
                <w:color w:val="000000"/>
                <w:sz w:val="20"/>
                <w:szCs w:val="20"/>
                <w:rPrChange w:id="1649" w:author="Kelvin Ang" w:date="2014-11-09T12:03:00Z">
                  <w:rPr>
                    <w:color w:val="000000"/>
                  </w:rPr>
                </w:rPrChange>
              </w:rPr>
              <w:t>(</w:t>
            </w:r>
            <w:proofErr w:type="spellStart"/>
            <w:r w:rsidRPr="00B52A3C">
              <w:rPr>
                <w:rFonts w:ascii="Consolas" w:hAnsi="Consolas" w:cs="Consolas"/>
                <w:sz w:val="20"/>
                <w:szCs w:val="20"/>
                <w:rPrChange w:id="1650" w:author="Kelvin Ang" w:date="2014-11-09T12:03:00Z">
                  <w:rPr/>
                </w:rPrChange>
              </w:rPr>
              <w:t>currentDate</w:t>
            </w:r>
            <w:proofErr w:type="spellEnd"/>
            <w:r w:rsidRPr="00B52A3C">
              <w:rPr>
                <w:rFonts w:ascii="Consolas" w:hAnsi="Consolas" w:cs="Consolas"/>
                <w:color w:val="000000"/>
                <w:sz w:val="20"/>
                <w:szCs w:val="20"/>
                <w:rPrChange w:id="1651"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2" w:author="Kelvin Ang" w:date="2014-11-09T12:03:00Z">
                  <w:rPr/>
                </w:rPrChange>
              </w:rPr>
            </w:pPr>
            <w:r w:rsidRPr="00B52A3C">
              <w:rPr>
                <w:rFonts w:ascii="Consolas" w:hAnsi="Consolas" w:cs="Consolas"/>
                <w:color w:val="000000"/>
                <w:sz w:val="20"/>
                <w:szCs w:val="20"/>
                <w:rPrChange w:id="1653" w:author="Kelvin Ang" w:date="2014-11-09T12:03:00Z">
                  <w:rPr>
                    <w:color w:val="000000"/>
                  </w:rPr>
                </w:rPrChange>
              </w:rPr>
              <w:tab/>
            </w:r>
            <w:r w:rsidRPr="00B52A3C">
              <w:rPr>
                <w:rFonts w:ascii="Consolas" w:hAnsi="Consolas" w:cs="Consolas"/>
                <w:color w:val="000000"/>
                <w:sz w:val="20"/>
                <w:szCs w:val="20"/>
                <w:rPrChange w:id="1654" w:author="Kelvin Ang" w:date="2014-11-09T12:03:00Z">
                  <w:rPr>
                    <w:color w:val="000000"/>
                  </w:rPr>
                </w:rPrChange>
              </w:rPr>
              <w:tab/>
            </w:r>
            <w:proofErr w:type="spellStart"/>
            <w:r w:rsidRPr="00B52A3C">
              <w:rPr>
                <w:rFonts w:ascii="Consolas" w:hAnsi="Consolas" w:cs="Consolas"/>
                <w:sz w:val="20"/>
                <w:szCs w:val="20"/>
                <w:rPrChange w:id="1655" w:author="Kelvin Ang" w:date="2014-11-09T12:03:00Z">
                  <w:rPr/>
                </w:rPrChange>
              </w:rPr>
              <w:t>formatString</w:t>
            </w:r>
            <w:proofErr w:type="spellEnd"/>
            <w:r w:rsidRPr="00B52A3C">
              <w:rPr>
                <w:rFonts w:ascii="Consolas" w:hAnsi="Consolas" w:cs="Consolas"/>
                <w:color w:val="000000"/>
                <w:sz w:val="20"/>
                <w:szCs w:val="20"/>
                <w:rPrChange w:id="1656" w:author="Kelvin Ang" w:date="2014-11-09T12:03:00Z">
                  <w:rPr>
                    <w:color w:val="000000"/>
                  </w:rPr>
                </w:rPrChange>
              </w:rPr>
              <w:t xml:space="preserve"> = </w:t>
            </w:r>
            <w:r w:rsidRPr="00B52A3C">
              <w:rPr>
                <w:rFonts w:ascii="Consolas" w:hAnsi="Consolas" w:cs="Consolas"/>
                <w:color w:val="2A00FF"/>
                <w:sz w:val="20"/>
                <w:szCs w:val="20"/>
                <w:rPrChange w:id="1657" w:author="Kelvin Ang" w:date="2014-11-09T12:03:00Z">
                  <w:rPr>
                    <w:color w:val="2A00FF"/>
                  </w:rPr>
                </w:rPrChange>
              </w:rPr>
              <w:t>"E"</w:t>
            </w:r>
            <w:r w:rsidRPr="00B52A3C">
              <w:rPr>
                <w:rFonts w:ascii="Consolas" w:hAnsi="Consolas" w:cs="Consolas"/>
                <w:color w:val="000000"/>
                <w:sz w:val="20"/>
                <w:szCs w:val="20"/>
                <w:rPrChange w:id="1658"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59" w:author="Kelvin Ang" w:date="2014-11-09T12:03:00Z">
                  <w:rPr/>
                </w:rPrChange>
              </w:rPr>
            </w:pPr>
            <w:r w:rsidRPr="00B52A3C">
              <w:rPr>
                <w:rFonts w:ascii="Consolas" w:hAnsi="Consolas" w:cs="Consolas"/>
                <w:color w:val="000000"/>
                <w:sz w:val="20"/>
                <w:szCs w:val="20"/>
                <w:rPrChange w:id="1660" w:author="Kelvin Ang" w:date="2014-11-09T12:03:00Z">
                  <w:rPr>
                    <w:color w:val="000000"/>
                  </w:rPr>
                </w:rPrChange>
              </w:rPr>
              <w:tab/>
              <w:t xml:space="preserve">} </w:t>
            </w:r>
            <w:r w:rsidRPr="00B52A3C">
              <w:rPr>
                <w:rFonts w:ascii="Consolas" w:hAnsi="Consolas" w:cs="Consolas"/>
                <w:b/>
                <w:bCs/>
                <w:color w:val="7F0055"/>
                <w:sz w:val="20"/>
                <w:szCs w:val="20"/>
                <w:rPrChange w:id="1661" w:author="Kelvin Ang" w:date="2014-11-09T12:03:00Z">
                  <w:rPr>
                    <w:b/>
                    <w:bCs/>
                    <w:color w:val="7F0055"/>
                  </w:rPr>
                </w:rPrChange>
              </w:rPr>
              <w:t>else</w:t>
            </w:r>
            <w:r w:rsidRPr="00B52A3C">
              <w:rPr>
                <w:rFonts w:ascii="Consolas" w:hAnsi="Consolas" w:cs="Consolas"/>
                <w:color w:val="000000"/>
                <w:sz w:val="20"/>
                <w:szCs w:val="20"/>
                <w:rPrChange w:id="1662" w:author="Kelvin Ang" w:date="2014-11-09T12:03:00Z">
                  <w:rPr>
                    <w:color w:val="000000"/>
                  </w:rPr>
                </w:rPrChange>
              </w:rPr>
              <w:t xml:space="preserve"> </w:t>
            </w:r>
            <w:r w:rsidRPr="00B52A3C">
              <w:rPr>
                <w:rFonts w:ascii="Consolas" w:hAnsi="Consolas" w:cs="Consolas"/>
                <w:b/>
                <w:bCs/>
                <w:color w:val="7F0055"/>
                <w:sz w:val="20"/>
                <w:szCs w:val="20"/>
                <w:rPrChange w:id="1663" w:author="Kelvin Ang" w:date="2014-11-09T12:03:00Z">
                  <w:rPr>
                    <w:b/>
                    <w:bCs/>
                    <w:color w:val="7F0055"/>
                  </w:rPr>
                </w:rPrChange>
              </w:rPr>
              <w:t>if</w:t>
            </w:r>
            <w:r w:rsidRPr="00B52A3C">
              <w:rPr>
                <w:rFonts w:ascii="Consolas" w:hAnsi="Consolas" w:cs="Consolas"/>
                <w:color w:val="000000"/>
                <w:sz w:val="20"/>
                <w:szCs w:val="20"/>
                <w:rPrChange w:id="1664" w:author="Kelvin Ang" w:date="2014-11-09T12:03:00Z">
                  <w:rPr>
                    <w:color w:val="000000"/>
                  </w:rPr>
                </w:rPrChange>
              </w:rPr>
              <w:t xml:space="preserve"> (</w:t>
            </w:r>
            <w:proofErr w:type="spellStart"/>
            <w:r w:rsidRPr="00B52A3C">
              <w:rPr>
                <w:rFonts w:ascii="Consolas" w:hAnsi="Consolas" w:cs="Consolas"/>
                <w:sz w:val="20"/>
                <w:szCs w:val="20"/>
                <w:rPrChange w:id="1665" w:author="Kelvin Ang" w:date="2014-11-09T12:03:00Z">
                  <w:rPr/>
                </w:rPrChange>
              </w:rPr>
              <w:t>isFirstDate</w:t>
            </w:r>
            <w:proofErr w:type="spellEnd"/>
            <w:r w:rsidRPr="00B52A3C">
              <w:rPr>
                <w:rFonts w:ascii="Consolas" w:hAnsi="Consolas" w:cs="Consolas"/>
                <w:color w:val="000000"/>
                <w:sz w:val="20"/>
                <w:szCs w:val="20"/>
                <w:rPrChange w:id="1666"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7" w:author="Kelvin Ang" w:date="2014-11-09T12:03:00Z">
                  <w:rPr/>
                </w:rPrChange>
              </w:rPr>
            </w:pPr>
            <w:r w:rsidRPr="00B52A3C">
              <w:rPr>
                <w:rFonts w:ascii="Consolas" w:hAnsi="Consolas" w:cs="Consolas"/>
                <w:color w:val="000000"/>
                <w:sz w:val="20"/>
                <w:szCs w:val="20"/>
                <w:rPrChange w:id="1668" w:author="Kelvin Ang" w:date="2014-11-09T12:03:00Z">
                  <w:rPr>
                    <w:color w:val="000000"/>
                  </w:rPr>
                </w:rPrChange>
              </w:rPr>
              <w:tab/>
            </w:r>
            <w:r w:rsidRPr="00B52A3C">
              <w:rPr>
                <w:rFonts w:ascii="Consolas" w:hAnsi="Consolas" w:cs="Consolas"/>
                <w:color w:val="000000"/>
                <w:sz w:val="20"/>
                <w:szCs w:val="20"/>
                <w:rPrChange w:id="1669" w:author="Kelvin Ang" w:date="2014-11-09T12:03:00Z">
                  <w:rPr>
                    <w:color w:val="000000"/>
                  </w:rPr>
                </w:rPrChange>
              </w:rPr>
              <w:tab/>
            </w:r>
            <w:proofErr w:type="spellStart"/>
            <w:r w:rsidRPr="00B52A3C">
              <w:rPr>
                <w:rFonts w:ascii="Consolas" w:hAnsi="Consolas" w:cs="Consolas"/>
                <w:sz w:val="20"/>
                <w:szCs w:val="20"/>
                <w:rPrChange w:id="1670" w:author="Kelvin Ang" w:date="2014-11-09T12:03:00Z">
                  <w:rPr/>
                </w:rPrChange>
              </w:rPr>
              <w:t>formatString</w:t>
            </w:r>
            <w:proofErr w:type="spellEnd"/>
            <w:r w:rsidRPr="00B52A3C">
              <w:rPr>
                <w:rFonts w:ascii="Consolas" w:hAnsi="Consolas" w:cs="Consolas"/>
                <w:color w:val="000000"/>
                <w:sz w:val="20"/>
                <w:szCs w:val="20"/>
                <w:rPrChange w:id="1671" w:author="Kelvin Ang" w:date="2014-11-09T12:03:00Z">
                  <w:rPr>
                    <w:color w:val="000000"/>
                  </w:rPr>
                </w:rPrChange>
              </w:rPr>
              <w:t xml:space="preserve"> = </w:t>
            </w:r>
            <w:r w:rsidRPr="00B52A3C">
              <w:rPr>
                <w:rFonts w:ascii="Consolas" w:hAnsi="Consolas" w:cs="Consolas"/>
                <w:color w:val="2A00FF"/>
                <w:sz w:val="20"/>
                <w:szCs w:val="20"/>
                <w:rPrChange w:id="1672" w:author="Kelvin Ang" w:date="2014-11-09T12:03:00Z">
                  <w:rPr>
                    <w:color w:val="2A00FF"/>
                  </w:rPr>
                </w:rPrChange>
              </w:rPr>
              <w:t>"'on' d MMM"</w:t>
            </w:r>
            <w:r w:rsidRPr="00B52A3C">
              <w:rPr>
                <w:rFonts w:ascii="Consolas" w:hAnsi="Consolas" w:cs="Consolas"/>
                <w:color w:val="000000"/>
                <w:sz w:val="20"/>
                <w:szCs w:val="20"/>
                <w:rPrChange w:id="1673"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4" w:author="Kelvin Ang" w:date="2014-11-09T12:03:00Z">
                  <w:rPr/>
                </w:rPrChange>
              </w:rPr>
            </w:pPr>
            <w:r w:rsidRPr="00B52A3C">
              <w:rPr>
                <w:rFonts w:ascii="Consolas" w:hAnsi="Consolas" w:cs="Consolas"/>
                <w:color w:val="000000"/>
                <w:sz w:val="20"/>
                <w:szCs w:val="20"/>
                <w:rPrChange w:id="1675" w:author="Kelvin Ang" w:date="2014-11-09T12:03:00Z">
                  <w:rPr>
                    <w:color w:val="000000"/>
                  </w:rPr>
                </w:rPrChange>
              </w:rPr>
              <w:tab/>
              <w:t xml:space="preserve">} </w:t>
            </w:r>
            <w:r w:rsidRPr="00B52A3C">
              <w:rPr>
                <w:rFonts w:ascii="Consolas" w:hAnsi="Consolas" w:cs="Consolas"/>
                <w:b/>
                <w:bCs/>
                <w:color w:val="7F0055"/>
                <w:sz w:val="20"/>
                <w:szCs w:val="20"/>
                <w:rPrChange w:id="1676" w:author="Kelvin Ang" w:date="2014-11-09T12:03:00Z">
                  <w:rPr>
                    <w:b/>
                    <w:bCs/>
                    <w:color w:val="7F0055"/>
                  </w:rPr>
                </w:rPrChange>
              </w:rPr>
              <w:t>else</w:t>
            </w:r>
            <w:r w:rsidRPr="00B52A3C">
              <w:rPr>
                <w:rFonts w:ascii="Consolas" w:hAnsi="Consolas" w:cs="Consolas"/>
                <w:color w:val="000000"/>
                <w:sz w:val="20"/>
                <w:szCs w:val="20"/>
                <w:rPrChange w:id="1677"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78" w:author="Kelvin Ang" w:date="2014-11-09T12:03:00Z">
                  <w:rPr/>
                </w:rPrChange>
              </w:rPr>
            </w:pPr>
            <w:r w:rsidRPr="00B52A3C">
              <w:rPr>
                <w:rFonts w:ascii="Consolas" w:hAnsi="Consolas" w:cs="Consolas"/>
                <w:color w:val="000000"/>
                <w:sz w:val="20"/>
                <w:szCs w:val="20"/>
                <w:rPrChange w:id="1679" w:author="Kelvin Ang" w:date="2014-11-09T12:03:00Z">
                  <w:rPr>
                    <w:color w:val="000000"/>
                  </w:rPr>
                </w:rPrChange>
              </w:rPr>
              <w:tab/>
            </w:r>
            <w:r w:rsidRPr="00B52A3C">
              <w:rPr>
                <w:rFonts w:ascii="Consolas" w:hAnsi="Consolas" w:cs="Consolas"/>
                <w:color w:val="000000"/>
                <w:sz w:val="20"/>
                <w:szCs w:val="20"/>
                <w:rPrChange w:id="1680" w:author="Kelvin Ang" w:date="2014-11-09T12:03:00Z">
                  <w:rPr>
                    <w:color w:val="000000"/>
                  </w:rPr>
                </w:rPrChange>
              </w:rPr>
              <w:tab/>
            </w:r>
            <w:proofErr w:type="spellStart"/>
            <w:r w:rsidRPr="00B52A3C">
              <w:rPr>
                <w:rFonts w:ascii="Consolas" w:hAnsi="Consolas" w:cs="Consolas"/>
                <w:sz w:val="20"/>
                <w:szCs w:val="20"/>
                <w:rPrChange w:id="1681" w:author="Kelvin Ang" w:date="2014-11-09T12:03:00Z">
                  <w:rPr/>
                </w:rPrChange>
              </w:rPr>
              <w:t>formatString</w:t>
            </w:r>
            <w:proofErr w:type="spellEnd"/>
            <w:r w:rsidRPr="00B52A3C">
              <w:rPr>
                <w:rFonts w:ascii="Consolas" w:hAnsi="Consolas" w:cs="Consolas"/>
                <w:color w:val="000000"/>
                <w:sz w:val="20"/>
                <w:szCs w:val="20"/>
                <w:rPrChange w:id="1682" w:author="Kelvin Ang" w:date="2014-11-09T12:03:00Z">
                  <w:rPr>
                    <w:color w:val="000000"/>
                  </w:rPr>
                </w:rPrChange>
              </w:rPr>
              <w:t xml:space="preserve"> = </w:t>
            </w:r>
            <w:r w:rsidRPr="00B52A3C">
              <w:rPr>
                <w:rFonts w:ascii="Consolas" w:hAnsi="Consolas" w:cs="Consolas"/>
                <w:color w:val="2A00FF"/>
                <w:sz w:val="20"/>
                <w:szCs w:val="20"/>
                <w:rPrChange w:id="1683" w:author="Kelvin Ang" w:date="2014-11-09T12:03:00Z">
                  <w:rPr>
                    <w:color w:val="2A00FF"/>
                  </w:rPr>
                </w:rPrChange>
              </w:rPr>
              <w:t>"d MMM"</w:t>
            </w:r>
            <w:r w:rsidRPr="00B52A3C">
              <w:rPr>
                <w:rFonts w:ascii="Consolas" w:hAnsi="Consolas" w:cs="Consolas"/>
                <w:color w:val="000000"/>
                <w:sz w:val="20"/>
                <w:szCs w:val="20"/>
                <w:rPrChange w:id="1684"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5" w:author="Kelvin Ang" w:date="2014-11-09T12:03:00Z">
                  <w:rPr/>
                </w:rPrChange>
              </w:rPr>
            </w:pPr>
            <w:r w:rsidRPr="00B52A3C">
              <w:rPr>
                <w:rFonts w:ascii="Consolas" w:hAnsi="Consolas" w:cs="Consolas"/>
                <w:color w:val="000000"/>
                <w:sz w:val="20"/>
                <w:szCs w:val="20"/>
                <w:rPrChange w:id="1686"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7" w:author="Kelvin Ang" w:date="2014-11-09T12:03:00Z">
                  <w:rPr/>
                </w:rPrChange>
              </w:rPr>
            </w:pPr>
            <w:r w:rsidRPr="00B52A3C">
              <w:rPr>
                <w:rFonts w:ascii="Consolas" w:hAnsi="Consolas" w:cs="Consolas"/>
                <w:color w:val="000000"/>
                <w:sz w:val="20"/>
                <w:szCs w:val="20"/>
                <w:rPrChange w:id="1688" w:author="Kelvin Ang" w:date="2014-11-09T12:03:00Z">
                  <w:rPr>
                    <w:color w:val="000000"/>
                  </w:rPr>
                </w:rPrChange>
              </w:rPr>
              <w:tab/>
            </w:r>
            <w:r w:rsidRPr="00B52A3C">
              <w:rPr>
                <w:rFonts w:ascii="Consolas" w:hAnsi="Consolas" w:cs="Consolas"/>
                <w:b/>
                <w:bCs/>
                <w:color w:val="7F0055"/>
                <w:sz w:val="20"/>
                <w:szCs w:val="20"/>
                <w:rPrChange w:id="1689" w:author="Kelvin Ang" w:date="2014-11-09T12:03:00Z">
                  <w:rPr>
                    <w:b/>
                    <w:bCs/>
                    <w:color w:val="7F0055"/>
                  </w:rPr>
                </w:rPrChange>
              </w:rPr>
              <w:t>if</w:t>
            </w:r>
            <w:r w:rsidRPr="00B52A3C">
              <w:rPr>
                <w:rFonts w:ascii="Consolas" w:hAnsi="Consolas" w:cs="Consolas"/>
                <w:color w:val="000000"/>
                <w:sz w:val="20"/>
                <w:szCs w:val="20"/>
                <w:rPrChange w:id="1690" w:author="Kelvin Ang" w:date="2014-11-09T12:03:00Z">
                  <w:rPr>
                    <w:color w:val="000000"/>
                  </w:rPr>
                </w:rPrChange>
              </w:rPr>
              <w:t xml:space="preserve"> (!</w:t>
            </w:r>
            <w:proofErr w:type="spellStart"/>
            <w:r w:rsidRPr="00B52A3C">
              <w:rPr>
                <w:rFonts w:ascii="Consolas" w:hAnsi="Consolas" w:cs="Consolas"/>
                <w:i/>
                <w:iCs/>
                <w:color w:val="000000"/>
                <w:sz w:val="20"/>
                <w:szCs w:val="20"/>
                <w:rPrChange w:id="1691" w:author="Kelvin Ang" w:date="2014-11-09T12:03:00Z">
                  <w:rPr>
                    <w:i/>
                    <w:iCs/>
                    <w:color w:val="000000"/>
                  </w:rPr>
                </w:rPrChange>
              </w:rPr>
              <w:t>isThisYear</w:t>
            </w:r>
            <w:proofErr w:type="spellEnd"/>
            <w:r w:rsidRPr="00B52A3C">
              <w:rPr>
                <w:rFonts w:ascii="Consolas" w:hAnsi="Consolas" w:cs="Consolas"/>
                <w:color w:val="000000"/>
                <w:sz w:val="20"/>
                <w:szCs w:val="20"/>
                <w:rPrChange w:id="1692" w:author="Kelvin Ang" w:date="2014-11-09T12:03:00Z">
                  <w:rPr>
                    <w:color w:val="000000"/>
                  </w:rPr>
                </w:rPrChange>
              </w:rPr>
              <w:t>(</w:t>
            </w:r>
            <w:proofErr w:type="spellStart"/>
            <w:r w:rsidRPr="00B52A3C">
              <w:rPr>
                <w:rFonts w:ascii="Consolas" w:hAnsi="Consolas" w:cs="Consolas"/>
                <w:sz w:val="20"/>
                <w:szCs w:val="20"/>
                <w:rPrChange w:id="1693" w:author="Kelvin Ang" w:date="2014-11-09T12:03:00Z">
                  <w:rPr/>
                </w:rPrChange>
              </w:rPr>
              <w:t>currentDate</w:t>
            </w:r>
            <w:proofErr w:type="spellEnd"/>
            <w:r w:rsidRPr="00B52A3C">
              <w:rPr>
                <w:rFonts w:ascii="Consolas" w:hAnsi="Consolas" w:cs="Consolas"/>
                <w:color w:val="000000"/>
                <w:sz w:val="20"/>
                <w:szCs w:val="20"/>
                <w:rPrChange w:id="1694"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5" w:author="Kelvin Ang" w:date="2014-11-09T12:03:00Z">
                  <w:rPr/>
                </w:rPrChange>
              </w:rPr>
            </w:pPr>
            <w:r w:rsidRPr="00B52A3C">
              <w:rPr>
                <w:rFonts w:ascii="Consolas" w:hAnsi="Consolas" w:cs="Consolas"/>
                <w:color w:val="000000"/>
                <w:sz w:val="20"/>
                <w:szCs w:val="20"/>
                <w:rPrChange w:id="1696" w:author="Kelvin Ang" w:date="2014-11-09T12:03:00Z">
                  <w:rPr>
                    <w:color w:val="000000"/>
                  </w:rPr>
                </w:rPrChange>
              </w:rPr>
              <w:tab/>
            </w:r>
            <w:r w:rsidRPr="00B52A3C">
              <w:rPr>
                <w:rFonts w:ascii="Consolas" w:hAnsi="Consolas" w:cs="Consolas"/>
                <w:color w:val="000000"/>
                <w:sz w:val="20"/>
                <w:szCs w:val="20"/>
                <w:rPrChange w:id="1697" w:author="Kelvin Ang" w:date="2014-11-09T12:03:00Z">
                  <w:rPr>
                    <w:color w:val="000000"/>
                  </w:rPr>
                </w:rPrChange>
              </w:rPr>
              <w:tab/>
            </w:r>
            <w:proofErr w:type="spellStart"/>
            <w:r w:rsidRPr="00B52A3C">
              <w:rPr>
                <w:rFonts w:ascii="Consolas" w:hAnsi="Consolas" w:cs="Consolas"/>
                <w:sz w:val="20"/>
                <w:szCs w:val="20"/>
                <w:rPrChange w:id="1698" w:author="Kelvin Ang" w:date="2014-11-09T12:03:00Z">
                  <w:rPr/>
                </w:rPrChange>
              </w:rPr>
              <w:t>formatString</w:t>
            </w:r>
            <w:proofErr w:type="spellEnd"/>
            <w:r w:rsidRPr="00B52A3C">
              <w:rPr>
                <w:rFonts w:ascii="Consolas" w:hAnsi="Consolas" w:cs="Consolas"/>
                <w:color w:val="000000"/>
                <w:sz w:val="20"/>
                <w:szCs w:val="20"/>
                <w:rPrChange w:id="1699" w:author="Kelvin Ang" w:date="2014-11-09T12:03:00Z">
                  <w:rPr>
                    <w:color w:val="000000"/>
                  </w:rPr>
                </w:rPrChange>
              </w:rPr>
              <w:t xml:space="preserve"> = </w:t>
            </w:r>
            <w:proofErr w:type="spellStart"/>
            <w:r w:rsidRPr="00B52A3C">
              <w:rPr>
                <w:rFonts w:ascii="Consolas" w:hAnsi="Consolas" w:cs="Consolas"/>
                <w:sz w:val="20"/>
                <w:szCs w:val="20"/>
                <w:rPrChange w:id="1700" w:author="Kelvin Ang" w:date="2014-11-09T12:03:00Z">
                  <w:rPr/>
                </w:rPrChange>
              </w:rPr>
              <w:t>formatString</w:t>
            </w:r>
            <w:proofErr w:type="spellEnd"/>
            <w:r w:rsidRPr="00B52A3C">
              <w:rPr>
                <w:rFonts w:ascii="Consolas" w:hAnsi="Consolas" w:cs="Consolas"/>
                <w:color w:val="000000"/>
                <w:sz w:val="20"/>
                <w:szCs w:val="20"/>
                <w:rPrChange w:id="1701" w:author="Kelvin Ang" w:date="2014-11-09T12:03:00Z">
                  <w:rPr>
                    <w:color w:val="000000"/>
                  </w:rPr>
                </w:rPrChange>
              </w:rPr>
              <w:t xml:space="preserve"> + </w:t>
            </w:r>
            <w:r w:rsidRPr="00B52A3C">
              <w:rPr>
                <w:rFonts w:ascii="Consolas" w:hAnsi="Consolas" w:cs="Consolas"/>
                <w:color w:val="2A00FF"/>
                <w:sz w:val="20"/>
                <w:szCs w:val="20"/>
                <w:rPrChange w:id="1702" w:author="Kelvin Ang" w:date="2014-11-09T12:03:00Z">
                  <w:rPr>
                    <w:color w:val="2A00FF"/>
                  </w:rPr>
                </w:rPrChange>
              </w:rPr>
              <w:t xml:space="preserve">" </w:t>
            </w:r>
            <w:proofErr w:type="spellStart"/>
            <w:r w:rsidRPr="00B52A3C">
              <w:rPr>
                <w:rFonts w:ascii="Consolas" w:hAnsi="Consolas" w:cs="Consolas"/>
                <w:color w:val="2A00FF"/>
                <w:sz w:val="20"/>
                <w:szCs w:val="20"/>
                <w:rPrChange w:id="1703" w:author="Kelvin Ang" w:date="2014-11-09T12:03:00Z">
                  <w:rPr>
                    <w:color w:val="2A00FF"/>
                  </w:rPr>
                </w:rPrChange>
              </w:rPr>
              <w:t>yyyy</w:t>
            </w:r>
            <w:proofErr w:type="spellEnd"/>
            <w:r w:rsidRPr="00B52A3C">
              <w:rPr>
                <w:rFonts w:ascii="Consolas" w:hAnsi="Consolas" w:cs="Consolas"/>
                <w:color w:val="2A00FF"/>
                <w:sz w:val="20"/>
                <w:szCs w:val="20"/>
                <w:rPrChange w:id="1704" w:author="Kelvin Ang" w:date="2014-11-09T12:03:00Z">
                  <w:rPr>
                    <w:color w:val="2A00FF"/>
                  </w:rPr>
                </w:rPrChange>
              </w:rPr>
              <w:t>"</w:t>
            </w:r>
            <w:r w:rsidRPr="00B52A3C">
              <w:rPr>
                <w:rFonts w:ascii="Consolas" w:hAnsi="Consolas" w:cs="Consolas"/>
                <w:color w:val="000000"/>
                <w:sz w:val="20"/>
                <w:szCs w:val="20"/>
                <w:rPrChange w:id="1705"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6" w:author="Kelvin Ang" w:date="2014-11-09T12:03:00Z">
                  <w:rPr/>
                </w:rPrChange>
              </w:rPr>
            </w:pPr>
            <w:r w:rsidRPr="00B52A3C">
              <w:rPr>
                <w:rFonts w:ascii="Consolas" w:hAnsi="Consolas" w:cs="Consolas"/>
                <w:color w:val="000000"/>
                <w:sz w:val="20"/>
                <w:szCs w:val="20"/>
                <w:rPrChange w:id="1707"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08" w:author="Kelvin Ang" w:date="2014-11-09T12:03:00Z">
                  <w:rPr>
                    <w:color w:val="000000"/>
                  </w:rPr>
                </w:rPrChange>
              </w:rPr>
            </w:pPr>
            <w:r w:rsidRPr="00B52A3C">
              <w:rPr>
                <w:rFonts w:ascii="Consolas" w:hAnsi="Consolas" w:cs="Consolas"/>
                <w:color w:val="000000"/>
                <w:sz w:val="20"/>
                <w:szCs w:val="20"/>
                <w:rPrChange w:id="1709"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0" w:author="Kelvin Ang" w:date="2014-11-09T12:03:00Z">
                  <w:rPr/>
                </w:rPrChange>
              </w:rPr>
            </w:pPr>
            <w:r w:rsidRPr="00B52A3C">
              <w:rPr>
                <w:rFonts w:ascii="Consolas" w:hAnsi="Consolas" w:cs="Consolas"/>
                <w:b/>
                <w:bCs/>
                <w:color w:val="7F0055"/>
                <w:sz w:val="20"/>
                <w:szCs w:val="20"/>
                <w:rPrChange w:id="1711" w:author="Kelvin Ang" w:date="2014-11-09T12:03:00Z">
                  <w:rPr>
                    <w:b/>
                    <w:bCs/>
                    <w:color w:val="7F0055"/>
                  </w:rPr>
                </w:rPrChange>
              </w:rPr>
              <w:t>if</w:t>
            </w:r>
            <w:r w:rsidRPr="00B52A3C">
              <w:rPr>
                <w:rFonts w:ascii="Consolas" w:hAnsi="Consolas" w:cs="Consolas"/>
                <w:color w:val="000000"/>
                <w:sz w:val="20"/>
                <w:szCs w:val="20"/>
                <w:rPrChange w:id="1712" w:author="Kelvin Ang" w:date="2014-11-09T12:03:00Z">
                  <w:rPr>
                    <w:color w:val="000000"/>
                  </w:rPr>
                </w:rPrChange>
              </w:rPr>
              <w:t xml:space="preserve"> (</w:t>
            </w:r>
            <w:proofErr w:type="spellStart"/>
            <w:r w:rsidRPr="00B52A3C">
              <w:rPr>
                <w:rFonts w:ascii="Consolas" w:hAnsi="Consolas" w:cs="Consolas"/>
                <w:sz w:val="20"/>
                <w:szCs w:val="20"/>
                <w:rPrChange w:id="1713" w:author="Kelvin Ang" w:date="2014-11-09T12:03:00Z">
                  <w:rPr/>
                </w:rPrChange>
              </w:rPr>
              <w:t>isShowTime</w:t>
            </w:r>
            <w:proofErr w:type="spellEnd"/>
            <w:r w:rsidRPr="00B52A3C">
              <w:rPr>
                <w:rFonts w:ascii="Consolas" w:hAnsi="Consolas" w:cs="Consolas"/>
                <w:color w:val="000000"/>
                <w:sz w:val="20"/>
                <w:szCs w:val="20"/>
                <w:rPrChange w:id="1714"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5" w:author="Kelvin Ang" w:date="2014-11-09T12:03:00Z">
                  <w:rPr/>
                </w:rPrChange>
              </w:rPr>
            </w:pPr>
            <w:r w:rsidRPr="00B52A3C">
              <w:rPr>
                <w:rFonts w:ascii="Consolas" w:hAnsi="Consolas" w:cs="Consolas"/>
                <w:color w:val="000000"/>
                <w:sz w:val="20"/>
                <w:szCs w:val="20"/>
                <w:rPrChange w:id="1716" w:author="Kelvin Ang" w:date="2014-11-09T12:03:00Z">
                  <w:rPr>
                    <w:color w:val="000000"/>
                  </w:rPr>
                </w:rPrChange>
              </w:rPr>
              <w:tab/>
            </w:r>
            <w:r w:rsidRPr="00B52A3C">
              <w:rPr>
                <w:rFonts w:ascii="Consolas" w:hAnsi="Consolas" w:cs="Consolas"/>
                <w:b/>
                <w:bCs/>
                <w:color w:val="7F0055"/>
                <w:sz w:val="20"/>
                <w:szCs w:val="20"/>
                <w:rPrChange w:id="1717" w:author="Kelvin Ang" w:date="2014-11-09T12:03:00Z">
                  <w:rPr>
                    <w:b/>
                    <w:bCs/>
                    <w:color w:val="7F0055"/>
                  </w:rPr>
                </w:rPrChange>
              </w:rPr>
              <w:t>if</w:t>
            </w:r>
            <w:r w:rsidRPr="00B52A3C">
              <w:rPr>
                <w:rFonts w:ascii="Consolas" w:hAnsi="Consolas" w:cs="Consolas"/>
                <w:color w:val="000000"/>
                <w:sz w:val="20"/>
                <w:szCs w:val="20"/>
                <w:rPrChange w:id="1718" w:author="Kelvin Ang" w:date="2014-11-09T12:03:00Z">
                  <w:rPr>
                    <w:color w:val="000000"/>
                  </w:rPr>
                </w:rPrChange>
              </w:rPr>
              <w:t xml:space="preserve"> (!</w:t>
            </w:r>
            <w:proofErr w:type="spellStart"/>
            <w:r w:rsidRPr="00B52A3C">
              <w:rPr>
                <w:rFonts w:ascii="Consolas" w:hAnsi="Consolas" w:cs="Consolas"/>
                <w:sz w:val="20"/>
                <w:szCs w:val="20"/>
                <w:rPrChange w:id="1719" w:author="Kelvin Ang" w:date="2014-11-09T12:03:00Z">
                  <w:rPr/>
                </w:rPrChange>
              </w:rPr>
              <w:t>isDateEmpty</w:t>
            </w:r>
            <w:proofErr w:type="spellEnd"/>
            <w:r w:rsidRPr="00B52A3C">
              <w:rPr>
                <w:rFonts w:ascii="Consolas" w:hAnsi="Consolas" w:cs="Consolas"/>
                <w:color w:val="000000"/>
                <w:sz w:val="20"/>
                <w:szCs w:val="20"/>
                <w:rPrChange w:id="1720"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1" w:author="Kelvin Ang" w:date="2014-11-09T12:03:00Z">
                  <w:rPr/>
                </w:rPrChange>
              </w:rPr>
            </w:pPr>
            <w:r w:rsidRPr="00B52A3C">
              <w:rPr>
                <w:rFonts w:ascii="Consolas" w:hAnsi="Consolas" w:cs="Consolas"/>
                <w:color w:val="000000"/>
                <w:sz w:val="20"/>
                <w:szCs w:val="20"/>
                <w:rPrChange w:id="1722" w:author="Kelvin Ang" w:date="2014-11-09T12:03:00Z">
                  <w:rPr>
                    <w:color w:val="000000"/>
                  </w:rPr>
                </w:rPrChange>
              </w:rPr>
              <w:tab/>
            </w:r>
            <w:r w:rsidRPr="00B52A3C">
              <w:rPr>
                <w:rFonts w:ascii="Consolas" w:hAnsi="Consolas" w:cs="Consolas"/>
                <w:color w:val="000000"/>
                <w:sz w:val="20"/>
                <w:szCs w:val="20"/>
                <w:rPrChange w:id="1723" w:author="Kelvin Ang" w:date="2014-11-09T12:03:00Z">
                  <w:rPr>
                    <w:color w:val="000000"/>
                  </w:rPr>
                </w:rPrChange>
              </w:rPr>
              <w:tab/>
            </w:r>
            <w:proofErr w:type="spellStart"/>
            <w:r w:rsidRPr="00B52A3C">
              <w:rPr>
                <w:rFonts w:ascii="Consolas" w:hAnsi="Consolas" w:cs="Consolas"/>
                <w:sz w:val="20"/>
                <w:szCs w:val="20"/>
                <w:rPrChange w:id="1724" w:author="Kelvin Ang" w:date="2014-11-09T12:03:00Z">
                  <w:rPr/>
                </w:rPrChange>
              </w:rPr>
              <w:t>formatString</w:t>
            </w:r>
            <w:proofErr w:type="spellEnd"/>
            <w:r w:rsidRPr="00B52A3C">
              <w:rPr>
                <w:rFonts w:ascii="Consolas" w:hAnsi="Consolas" w:cs="Consolas"/>
                <w:color w:val="000000"/>
                <w:sz w:val="20"/>
                <w:szCs w:val="20"/>
                <w:rPrChange w:id="1725" w:author="Kelvin Ang" w:date="2014-11-09T12:03:00Z">
                  <w:rPr>
                    <w:color w:val="000000"/>
                  </w:rPr>
                </w:rPrChange>
              </w:rPr>
              <w:t xml:space="preserve"> = </w:t>
            </w:r>
            <w:proofErr w:type="spellStart"/>
            <w:r w:rsidRPr="00B52A3C">
              <w:rPr>
                <w:rFonts w:ascii="Consolas" w:hAnsi="Consolas" w:cs="Consolas"/>
                <w:sz w:val="20"/>
                <w:szCs w:val="20"/>
                <w:rPrChange w:id="1726" w:author="Kelvin Ang" w:date="2014-11-09T12:03:00Z">
                  <w:rPr/>
                </w:rPrChange>
              </w:rPr>
              <w:t>formatString</w:t>
            </w:r>
            <w:proofErr w:type="spellEnd"/>
            <w:r w:rsidRPr="00B52A3C">
              <w:rPr>
                <w:rFonts w:ascii="Consolas" w:hAnsi="Consolas" w:cs="Consolas"/>
                <w:color w:val="000000"/>
                <w:sz w:val="20"/>
                <w:szCs w:val="20"/>
                <w:rPrChange w:id="1727" w:author="Kelvin Ang" w:date="2014-11-09T12:03:00Z">
                  <w:rPr>
                    <w:color w:val="000000"/>
                  </w:rPr>
                </w:rPrChange>
              </w:rPr>
              <w:t xml:space="preserve"> + </w:t>
            </w:r>
            <w:r w:rsidRPr="00B52A3C">
              <w:rPr>
                <w:rFonts w:ascii="Consolas" w:hAnsi="Consolas" w:cs="Consolas"/>
                <w:color w:val="2A00FF"/>
                <w:sz w:val="20"/>
                <w:szCs w:val="20"/>
                <w:rPrChange w:id="1728" w:author="Kelvin Ang" w:date="2014-11-09T12:03:00Z">
                  <w:rPr>
                    <w:color w:val="2A00FF"/>
                  </w:rPr>
                </w:rPrChange>
              </w:rPr>
              <w:t>" "</w:t>
            </w:r>
            <w:r w:rsidRPr="00B52A3C">
              <w:rPr>
                <w:rFonts w:ascii="Consolas" w:hAnsi="Consolas" w:cs="Consolas"/>
                <w:color w:val="000000"/>
                <w:sz w:val="20"/>
                <w:szCs w:val="20"/>
                <w:rPrChange w:id="1729"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0" w:author="Kelvin Ang" w:date="2014-11-09T12:03:00Z">
                  <w:rPr/>
                </w:rPrChange>
              </w:rPr>
            </w:pPr>
            <w:r w:rsidRPr="00B52A3C">
              <w:rPr>
                <w:rFonts w:ascii="Consolas" w:hAnsi="Consolas" w:cs="Consolas"/>
                <w:color w:val="000000"/>
                <w:sz w:val="20"/>
                <w:szCs w:val="20"/>
                <w:rPrChange w:id="1731"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2" w:author="Kelvin Ang" w:date="2014-11-09T12:03:00Z">
                  <w:rPr/>
                </w:rPrChange>
              </w:rPr>
            </w:pPr>
            <w:r w:rsidRPr="00B52A3C">
              <w:rPr>
                <w:rFonts w:ascii="Consolas" w:hAnsi="Consolas" w:cs="Consolas"/>
                <w:color w:val="000000"/>
                <w:sz w:val="20"/>
                <w:szCs w:val="20"/>
                <w:rPrChange w:id="1733" w:author="Kelvin Ang" w:date="2014-11-09T12:03:00Z">
                  <w:rPr>
                    <w:color w:val="000000"/>
                  </w:rPr>
                </w:rPrChange>
              </w:rPr>
              <w:tab/>
            </w:r>
            <w:proofErr w:type="spellStart"/>
            <w:r w:rsidRPr="00B52A3C">
              <w:rPr>
                <w:rFonts w:ascii="Consolas" w:hAnsi="Consolas" w:cs="Consolas"/>
                <w:sz w:val="20"/>
                <w:szCs w:val="20"/>
                <w:rPrChange w:id="1734" w:author="Kelvin Ang" w:date="2014-11-09T12:03:00Z">
                  <w:rPr/>
                </w:rPrChange>
              </w:rPr>
              <w:t>formatString</w:t>
            </w:r>
            <w:proofErr w:type="spellEnd"/>
            <w:r w:rsidRPr="00B52A3C">
              <w:rPr>
                <w:rFonts w:ascii="Consolas" w:hAnsi="Consolas" w:cs="Consolas"/>
                <w:color w:val="000000"/>
                <w:sz w:val="20"/>
                <w:szCs w:val="20"/>
                <w:rPrChange w:id="1735" w:author="Kelvin Ang" w:date="2014-11-09T12:03:00Z">
                  <w:rPr>
                    <w:color w:val="000000"/>
                  </w:rPr>
                </w:rPrChange>
              </w:rPr>
              <w:t xml:space="preserve"> = </w:t>
            </w:r>
            <w:proofErr w:type="spellStart"/>
            <w:r w:rsidRPr="00B52A3C">
              <w:rPr>
                <w:rFonts w:ascii="Consolas" w:hAnsi="Consolas" w:cs="Consolas"/>
                <w:sz w:val="20"/>
                <w:szCs w:val="20"/>
                <w:rPrChange w:id="1736" w:author="Kelvin Ang" w:date="2014-11-09T12:03:00Z">
                  <w:rPr/>
                </w:rPrChange>
              </w:rPr>
              <w:t>formatString</w:t>
            </w:r>
            <w:proofErr w:type="spellEnd"/>
            <w:r w:rsidRPr="00B52A3C">
              <w:rPr>
                <w:rFonts w:ascii="Consolas" w:hAnsi="Consolas" w:cs="Consolas"/>
                <w:color w:val="000000"/>
                <w:sz w:val="20"/>
                <w:szCs w:val="20"/>
                <w:rPrChange w:id="1737" w:author="Kelvin Ang" w:date="2014-11-09T12:03:00Z">
                  <w:rPr>
                    <w:color w:val="000000"/>
                  </w:rPr>
                </w:rPrChange>
              </w:rPr>
              <w:t xml:space="preserve"> + </w:t>
            </w:r>
            <w:r w:rsidRPr="00B52A3C">
              <w:rPr>
                <w:rFonts w:ascii="Consolas" w:hAnsi="Consolas" w:cs="Consolas"/>
                <w:color w:val="2A00FF"/>
                <w:sz w:val="20"/>
                <w:szCs w:val="20"/>
                <w:rPrChange w:id="1738" w:author="Kelvin Ang" w:date="2014-11-09T12:03:00Z">
                  <w:rPr>
                    <w:color w:val="2A00FF"/>
                  </w:rPr>
                </w:rPrChange>
              </w:rPr>
              <w:t>"h"</w:t>
            </w:r>
            <w:r w:rsidRPr="00B52A3C">
              <w:rPr>
                <w:rFonts w:ascii="Consolas" w:hAnsi="Consolas" w:cs="Consolas"/>
                <w:color w:val="000000"/>
                <w:sz w:val="20"/>
                <w:szCs w:val="20"/>
                <w:rPrChange w:id="1739"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0" w:author="Kelvin Ang" w:date="2014-11-09T12:03:00Z">
                  <w:rPr/>
                </w:rPrChange>
              </w:rPr>
            </w:pPr>
            <w:r w:rsidRPr="00B52A3C">
              <w:rPr>
                <w:rFonts w:ascii="Consolas" w:hAnsi="Consolas" w:cs="Consolas"/>
                <w:color w:val="000000"/>
                <w:sz w:val="20"/>
                <w:szCs w:val="20"/>
                <w:rPrChange w:id="1741" w:author="Kelvin Ang" w:date="2014-11-09T12:03:00Z">
                  <w:rPr>
                    <w:color w:val="000000"/>
                  </w:rPr>
                </w:rPrChange>
              </w:rPr>
              <w:tab/>
            </w:r>
            <w:r w:rsidRPr="00B52A3C">
              <w:rPr>
                <w:rFonts w:ascii="Consolas" w:hAnsi="Consolas" w:cs="Consolas"/>
                <w:b/>
                <w:bCs/>
                <w:color w:val="7F0055"/>
                <w:sz w:val="20"/>
                <w:szCs w:val="20"/>
                <w:rPrChange w:id="1742" w:author="Kelvin Ang" w:date="2014-11-09T12:03:00Z">
                  <w:rPr>
                    <w:b/>
                    <w:bCs/>
                    <w:color w:val="7F0055"/>
                  </w:rPr>
                </w:rPrChange>
              </w:rPr>
              <w:t>if</w:t>
            </w:r>
            <w:r w:rsidRPr="00B52A3C">
              <w:rPr>
                <w:rFonts w:ascii="Consolas" w:hAnsi="Consolas" w:cs="Consolas"/>
                <w:color w:val="000000"/>
                <w:sz w:val="20"/>
                <w:szCs w:val="20"/>
                <w:rPrChange w:id="1743" w:author="Kelvin Ang" w:date="2014-11-09T12:03:00Z">
                  <w:rPr>
                    <w:color w:val="000000"/>
                  </w:rPr>
                </w:rPrChange>
              </w:rPr>
              <w:t xml:space="preserve"> (</w:t>
            </w:r>
            <w:proofErr w:type="spellStart"/>
            <w:r w:rsidRPr="00B52A3C">
              <w:rPr>
                <w:rFonts w:ascii="Consolas" w:hAnsi="Consolas" w:cs="Consolas"/>
                <w:i/>
                <w:iCs/>
                <w:color w:val="000000"/>
                <w:sz w:val="20"/>
                <w:szCs w:val="20"/>
                <w:rPrChange w:id="1744" w:author="Kelvin Ang" w:date="2014-11-09T12:03:00Z">
                  <w:rPr>
                    <w:i/>
                    <w:iCs/>
                    <w:color w:val="000000"/>
                  </w:rPr>
                </w:rPrChange>
              </w:rPr>
              <w:t>hasMinutes</w:t>
            </w:r>
            <w:proofErr w:type="spellEnd"/>
            <w:r w:rsidRPr="00B52A3C">
              <w:rPr>
                <w:rFonts w:ascii="Consolas" w:hAnsi="Consolas" w:cs="Consolas"/>
                <w:color w:val="000000"/>
                <w:sz w:val="20"/>
                <w:szCs w:val="20"/>
                <w:rPrChange w:id="1745" w:author="Kelvin Ang" w:date="2014-11-09T12:03:00Z">
                  <w:rPr>
                    <w:color w:val="000000"/>
                  </w:rPr>
                </w:rPrChange>
              </w:rPr>
              <w:t>(</w:t>
            </w:r>
            <w:proofErr w:type="spellStart"/>
            <w:r w:rsidRPr="00B52A3C">
              <w:rPr>
                <w:rFonts w:ascii="Consolas" w:hAnsi="Consolas" w:cs="Consolas"/>
                <w:sz w:val="20"/>
                <w:szCs w:val="20"/>
                <w:rPrChange w:id="1746" w:author="Kelvin Ang" w:date="2014-11-09T12:03:00Z">
                  <w:rPr/>
                </w:rPrChange>
              </w:rPr>
              <w:t>currentDate</w:t>
            </w:r>
            <w:proofErr w:type="spellEnd"/>
            <w:r w:rsidRPr="00B52A3C">
              <w:rPr>
                <w:rFonts w:ascii="Consolas" w:hAnsi="Consolas" w:cs="Consolas"/>
                <w:color w:val="000000"/>
                <w:sz w:val="20"/>
                <w:szCs w:val="20"/>
                <w:rPrChange w:id="1747"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48" w:author="Kelvin Ang" w:date="2014-11-09T12:03:00Z">
                  <w:rPr/>
                </w:rPrChange>
              </w:rPr>
            </w:pPr>
            <w:r w:rsidRPr="00B52A3C">
              <w:rPr>
                <w:rFonts w:ascii="Consolas" w:hAnsi="Consolas" w:cs="Consolas"/>
                <w:color w:val="000000"/>
                <w:sz w:val="20"/>
                <w:szCs w:val="20"/>
                <w:rPrChange w:id="1749" w:author="Kelvin Ang" w:date="2014-11-09T12:03:00Z">
                  <w:rPr>
                    <w:color w:val="000000"/>
                  </w:rPr>
                </w:rPrChange>
              </w:rPr>
              <w:tab/>
            </w:r>
            <w:r w:rsidRPr="00B52A3C">
              <w:rPr>
                <w:rFonts w:ascii="Consolas" w:hAnsi="Consolas" w:cs="Consolas"/>
                <w:color w:val="000000"/>
                <w:sz w:val="20"/>
                <w:szCs w:val="20"/>
                <w:rPrChange w:id="1750" w:author="Kelvin Ang" w:date="2014-11-09T12:03:00Z">
                  <w:rPr>
                    <w:color w:val="000000"/>
                  </w:rPr>
                </w:rPrChange>
              </w:rPr>
              <w:tab/>
            </w:r>
            <w:proofErr w:type="spellStart"/>
            <w:r w:rsidRPr="00B52A3C">
              <w:rPr>
                <w:rFonts w:ascii="Consolas" w:hAnsi="Consolas" w:cs="Consolas"/>
                <w:sz w:val="20"/>
                <w:szCs w:val="20"/>
                <w:rPrChange w:id="1751" w:author="Kelvin Ang" w:date="2014-11-09T12:03:00Z">
                  <w:rPr/>
                </w:rPrChange>
              </w:rPr>
              <w:t>formatString</w:t>
            </w:r>
            <w:proofErr w:type="spellEnd"/>
            <w:r w:rsidRPr="00B52A3C">
              <w:rPr>
                <w:rFonts w:ascii="Consolas" w:hAnsi="Consolas" w:cs="Consolas"/>
                <w:color w:val="000000"/>
                <w:sz w:val="20"/>
                <w:szCs w:val="20"/>
                <w:rPrChange w:id="1752" w:author="Kelvin Ang" w:date="2014-11-09T12:03:00Z">
                  <w:rPr>
                    <w:color w:val="000000"/>
                  </w:rPr>
                </w:rPrChange>
              </w:rPr>
              <w:t xml:space="preserve"> = </w:t>
            </w:r>
            <w:proofErr w:type="spellStart"/>
            <w:r w:rsidRPr="00B52A3C">
              <w:rPr>
                <w:rFonts w:ascii="Consolas" w:hAnsi="Consolas" w:cs="Consolas"/>
                <w:sz w:val="20"/>
                <w:szCs w:val="20"/>
                <w:rPrChange w:id="1753" w:author="Kelvin Ang" w:date="2014-11-09T12:03:00Z">
                  <w:rPr/>
                </w:rPrChange>
              </w:rPr>
              <w:t>formatString</w:t>
            </w:r>
            <w:proofErr w:type="spellEnd"/>
            <w:r w:rsidRPr="00B52A3C">
              <w:rPr>
                <w:rFonts w:ascii="Consolas" w:hAnsi="Consolas" w:cs="Consolas"/>
                <w:color w:val="000000"/>
                <w:sz w:val="20"/>
                <w:szCs w:val="20"/>
                <w:rPrChange w:id="1754" w:author="Kelvin Ang" w:date="2014-11-09T12:03:00Z">
                  <w:rPr>
                    <w:color w:val="000000"/>
                  </w:rPr>
                </w:rPrChange>
              </w:rPr>
              <w:t xml:space="preserve"> + </w:t>
            </w:r>
            <w:r w:rsidRPr="00B52A3C">
              <w:rPr>
                <w:rFonts w:ascii="Consolas" w:hAnsi="Consolas" w:cs="Consolas"/>
                <w:color w:val="2A00FF"/>
                <w:sz w:val="20"/>
                <w:szCs w:val="20"/>
                <w:rPrChange w:id="1755" w:author="Kelvin Ang" w:date="2014-11-09T12:03:00Z">
                  <w:rPr>
                    <w:color w:val="2A00FF"/>
                  </w:rPr>
                </w:rPrChange>
              </w:rPr>
              <w:t>":mm"</w:t>
            </w:r>
            <w:r w:rsidRPr="00B52A3C">
              <w:rPr>
                <w:rFonts w:ascii="Consolas" w:hAnsi="Consolas" w:cs="Consolas"/>
                <w:color w:val="000000"/>
                <w:sz w:val="20"/>
                <w:szCs w:val="20"/>
                <w:rPrChange w:id="1756"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7" w:author="Kelvin Ang" w:date="2014-11-09T12:03:00Z">
                  <w:rPr/>
                </w:rPrChange>
              </w:rPr>
            </w:pPr>
            <w:r w:rsidRPr="00B52A3C">
              <w:rPr>
                <w:rFonts w:ascii="Consolas" w:hAnsi="Consolas" w:cs="Consolas"/>
                <w:color w:val="000000"/>
                <w:sz w:val="20"/>
                <w:szCs w:val="20"/>
                <w:rPrChange w:id="1758"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59" w:author="Kelvin Ang" w:date="2014-11-09T12:03:00Z">
                  <w:rPr/>
                </w:rPrChange>
              </w:rPr>
            </w:pPr>
            <w:r w:rsidRPr="00B52A3C">
              <w:rPr>
                <w:rFonts w:ascii="Consolas" w:hAnsi="Consolas" w:cs="Consolas"/>
                <w:color w:val="000000"/>
                <w:sz w:val="20"/>
                <w:szCs w:val="20"/>
                <w:rPrChange w:id="1760" w:author="Kelvin Ang" w:date="2014-11-09T12:03:00Z">
                  <w:rPr>
                    <w:color w:val="000000"/>
                  </w:rPr>
                </w:rPrChange>
              </w:rPr>
              <w:tab/>
            </w:r>
            <w:proofErr w:type="spellStart"/>
            <w:r w:rsidRPr="00B52A3C">
              <w:rPr>
                <w:rFonts w:ascii="Consolas" w:hAnsi="Consolas" w:cs="Consolas"/>
                <w:sz w:val="20"/>
                <w:szCs w:val="20"/>
                <w:rPrChange w:id="1761" w:author="Kelvin Ang" w:date="2014-11-09T12:03:00Z">
                  <w:rPr/>
                </w:rPrChange>
              </w:rPr>
              <w:t>formatString</w:t>
            </w:r>
            <w:proofErr w:type="spellEnd"/>
            <w:r w:rsidRPr="00B52A3C">
              <w:rPr>
                <w:rFonts w:ascii="Consolas" w:hAnsi="Consolas" w:cs="Consolas"/>
                <w:color w:val="000000"/>
                <w:sz w:val="20"/>
                <w:szCs w:val="20"/>
                <w:rPrChange w:id="1762" w:author="Kelvin Ang" w:date="2014-11-09T12:03:00Z">
                  <w:rPr>
                    <w:color w:val="000000"/>
                  </w:rPr>
                </w:rPrChange>
              </w:rPr>
              <w:t xml:space="preserve"> = </w:t>
            </w:r>
            <w:proofErr w:type="spellStart"/>
            <w:r w:rsidRPr="00B52A3C">
              <w:rPr>
                <w:rFonts w:ascii="Consolas" w:hAnsi="Consolas" w:cs="Consolas"/>
                <w:sz w:val="20"/>
                <w:szCs w:val="20"/>
                <w:rPrChange w:id="1763" w:author="Kelvin Ang" w:date="2014-11-09T12:03:00Z">
                  <w:rPr/>
                </w:rPrChange>
              </w:rPr>
              <w:t>formatString</w:t>
            </w:r>
            <w:proofErr w:type="spellEnd"/>
            <w:r w:rsidRPr="00B52A3C">
              <w:rPr>
                <w:rFonts w:ascii="Consolas" w:hAnsi="Consolas" w:cs="Consolas"/>
                <w:color w:val="000000"/>
                <w:sz w:val="20"/>
                <w:szCs w:val="20"/>
                <w:rPrChange w:id="1764" w:author="Kelvin Ang" w:date="2014-11-09T12:03:00Z">
                  <w:rPr>
                    <w:color w:val="000000"/>
                  </w:rPr>
                </w:rPrChange>
              </w:rPr>
              <w:t xml:space="preserve"> + </w:t>
            </w:r>
            <w:r w:rsidRPr="00B52A3C">
              <w:rPr>
                <w:rFonts w:ascii="Consolas" w:hAnsi="Consolas" w:cs="Consolas"/>
                <w:color w:val="2A00FF"/>
                <w:sz w:val="20"/>
                <w:szCs w:val="20"/>
                <w:rPrChange w:id="1765" w:author="Kelvin Ang" w:date="2014-11-09T12:03:00Z">
                  <w:rPr>
                    <w:color w:val="2A00FF"/>
                  </w:rPr>
                </w:rPrChange>
              </w:rPr>
              <w:t>"a"</w:t>
            </w:r>
            <w:r w:rsidRPr="00B52A3C">
              <w:rPr>
                <w:rFonts w:ascii="Consolas" w:hAnsi="Consolas" w:cs="Consolas"/>
                <w:color w:val="000000"/>
                <w:sz w:val="20"/>
                <w:szCs w:val="20"/>
                <w:rPrChange w:id="1766"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7"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68" w:author="Kelvin Ang" w:date="2014-11-09T11:41:00Z">
          <w:r w:rsidR="009F28D0">
            <w:rPr>
              <w:noProof/>
            </w:rPr>
            <w:t>12</w:t>
          </w:r>
        </w:ins>
        <w:del w:id="1769"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0" w:author="Kelvin Ang" w:date="2014-11-09T12:01:00Z">
        <w:r w:rsidR="0092526E" w:rsidRPr="00B9366F" w:rsidDel="006A70DD">
          <w:rPr>
            <w:noProof/>
          </w:rPr>
          <w:delText xml:space="preserve">Friendly </w:delText>
        </w:r>
      </w:del>
      <w:ins w:id="1771"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2" w:name="_Toc403221038"/>
      <w:bookmarkStart w:id="1773" w:name="_Toc403296641"/>
      <w:r>
        <w:lastRenderedPageBreak/>
        <w:t>4</w:t>
      </w:r>
      <w:r w:rsidR="0092526E">
        <w:t>.2.2</w:t>
      </w:r>
      <w:r w:rsidR="0092526E" w:rsidRPr="007D73FE">
        <w:t xml:space="preserve"> Task Manager</w:t>
      </w:r>
      <w:bookmarkEnd w:id="1772"/>
      <w:bookmarkEnd w:id="1773"/>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1772" r:id="rId71"/>
        </w:object>
      </w:r>
    </w:p>
    <w:p w14:paraId="4BCE405E" w14:textId="77777777" w:rsidR="0092526E" w:rsidRPr="000F6BFC" w:rsidRDefault="0092526E" w:rsidP="0092526E">
      <w:pPr>
        <w:pStyle w:val="Caption"/>
        <w:jc w:val="center"/>
      </w:pPr>
      <w:r w:rsidRPr="00B9366F">
        <w:t xml:space="preserve">Figure </w:t>
      </w:r>
      <w:fldSimple w:instr=" SEQ Figure \* ARABIC ">
        <w:ins w:id="1774" w:author="Kelvin Ang" w:date="2014-11-09T10:12:00Z">
          <w:r w:rsidR="00E02FC6">
            <w:rPr>
              <w:noProof/>
            </w:rPr>
            <w:t>17</w:t>
          </w:r>
        </w:ins>
        <w:del w:id="1775"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73F742B" w:rsidR="0092526E" w:rsidRPr="00667E20" w:rsidRDefault="0092526E" w:rsidP="0092526E">
      <w:del w:id="1776" w:author="Kelvin Ang" w:date="2014-11-09T12:07:00Z">
        <w:r w:rsidRPr="00667E20" w:rsidDel="00744DD7">
          <w:delText xml:space="preserve">The </w:delText>
        </w:r>
      </w:del>
      <w:proofErr w:type="spellStart"/>
      <w:r w:rsidRPr="007A6022">
        <w:rPr>
          <w:i/>
        </w:rPr>
        <w:t>Task</w:t>
      </w:r>
      <w:del w:id="1777" w:author="Kelvin Ang" w:date="2014-11-09T12:07:00Z">
        <w:r w:rsidRPr="007A6022" w:rsidDel="00744DD7">
          <w:rPr>
            <w:i/>
          </w:rPr>
          <w:delText xml:space="preserve"> </w:delText>
        </w:r>
      </w:del>
      <w:r w:rsidRPr="007A6022">
        <w:rPr>
          <w:i/>
        </w:rPr>
        <w:t>Manager</w:t>
      </w:r>
      <w:proofErr w:type="spellEnd"/>
      <w:r w:rsidRPr="00667E20">
        <w:t xml:space="preserve"> </w:t>
      </w:r>
      <w:bookmarkStart w:id="1778" w:name="_GoBack"/>
      <w:bookmarkEnd w:id="1778"/>
      <w:del w:id="1779" w:author="Kelvin Ang" w:date="2014-11-09T12:07:00Z">
        <w:r w:rsidRPr="00667E20" w:rsidDel="00744DD7">
          <w:delText xml:space="preserve">Interface </w:delText>
        </w:r>
      </w:del>
      <w:r w:rsidRPr="00667E20">
        <w:t xml:space="preserve">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w:t>
      </w:r>
      <w:ins w:id="1780" w:author="Kelvin Ang" w:date="2014-11-09T12:07:00Z">
        <w:r w:rsidR="00744DD7">
          <w:t xml:space="preserve"> It also keeps track of the tasks and hashtags to highlight.</w:t>
        </w:r>
      </w:ins>
      <w:r w:rsidRPr="00667E20">
        <w:t xml:space="preserve">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781" w:name="_Toc403221039"/>
      <w:bookmarkStart w:id="1782" w:name="_Toc403296642"/>
      <w:r>
        <w:lastRenderedPageBreak/>
        <w:t>4</w:t>
      </w:r>
      <w:r w:rsidR="0092526E">
        <w:t>.2.3 List Processor</w:t>
      </w:r>
      <w:bookmarkEnd w:id="1781"/>
      <w:bookmarkEnd w:id="1782"/>
    </w:p>
    <w:p w14:paraId="5BF03CD4" w14:textId="77777777" w:rsidR="00336288" w:rsidRDefault="00336288" w:rsidP="00336288">
      <w:pPr>
        <w:keepNext/>
        <w:rPr>
          <w:ins w:id="1783" w:author="Lim Wei Jie" w:date="2014-11-09T00:56:00Z"/>
        </w:rPr>
      </w:pPr>
      <w:ins w:id="1784"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1773" r:id="rId73"/>
          </w:object>
        </w:r>
      </w:ins>
    </w:p>
    <w:p w14:paraId="2A5A871B" w14:textId="77777777" w:rsidR="00336288" w:rsidRDefault="00336288" w:rsidP="00336288">
      <w:pPr>
        <w:pStyle w:val="Caption"/>
        <w:jc w:val="center"/>
        <w:rPr>
          <w:ins w:id="1785" w:author="Lim Wei Jie" w:date="2014-11-09T00:56:00Z"/>
        </w:rPr>
      </w:pPr>
      <w:ins w:id="1786" w:author="Lim Wei Jie" w:date="2014-11-09T00:56:00Z">
        <w:r>
          <w:t xml:space="preserve">Figure </w:t>
        </w:r>
        <w:r>
          <w:fldChar w:fldCharType="begin"/>
        </w:r>
        <w:r>
          <w:instrText xml:space="preserve"> SEQ Figure \* ARABIC </w:instrText>
        </w:r>
        <w:r>
          <w:fldChar w:fldCharType="separate"/>
        </w:r>
      </w:ins>
      <w:ins w:id="1787" w:author="Kelvin Ang" w:date="2014-11-09T10:12:00Z">
        <w:r w:rsidR="00E02FC6">
          <w:rPr>
            <w:noProof/>
          </w:rPr>
          <w:t>18</w:t>
        </w:r>
      </w:ins>
      <w:ins w:id="1788" w:author="Lim Wei Jie" w:date="2014-11-09T00:56:00Z">
        <w:del w:id="1789"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790" w:author="Lim Wei Jie" w:date="2014-11-09T00:56:00Z"/>
          <w:rFonts w:ascii="Cambria" w:eastAsia="MS Mincho" w:hAnsi="Cambria" w:cs="Times New Roman"/>
        </w:rPr>
      </w:pPr>
      <w:proofErr w:type="spellStart"/>
      <w:ins w:id="1791"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792" w:author="Lim Wei Jie" w:date="2014-11-09T00:56:00Z"/>
          <w:rFonts w:ascii="Cambria" w:eastAsia="MS Mincho" w:hAnsi="Cambria" w:cs="Consolas"/>
        </w:rPr>
      </w:pPr>
      <w:ins w:id="1793"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794" w:author="Lim Wei Jie" w:date="2014-11-09T00:56:00Z"/>
          <w:rFonts w:ascii="Cambria" w:eastAsia="MS Mincho" w:hAnsi="Cambria" w:cs="Consolas"/>
        </w:rPr>
      </w:pPr>
      <w:ins w:id="1795"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79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797" w:author="Lim Wei Jie" w:date="2014-11-09T00:56:00Z"/>
                <w:rFonts w:ascii="Cambria" w:hAnsi="Cambria" w:cs="Times New Roman"/>
              </w:rPr>
            </w:pPr>
            <w:ins w:id="1798"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799" w:author="Lim Wei Jie" w:date="2014-11-09T00:56:00Z"/>
                <w:rFonts w:ascii="Cambria" w:hAnsi="Cambria" w:cs="Times New Roman"/>
              </w:rPr>
            </w:pPr>
            <w:ins w:id="1800"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80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802" w:author="Lim Wei Jie" w:date="2014-11-09T00:56:00Z"/>
                <w:rFonts w:ascii="Cambria" w:hAnsi="Cambria" w:cs="Times New Roman"/>
              </w:rPr>
            </w:pPr>
            <w:ins w:id="1803"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04" w:author="Lim Wei Jie" w:date="2014-11-09T00:56:00Z"/>
                <w:rFonts w:ascii="Cambria" w:hAnsi="Cambria" w:cs="Times New Roman"/>
              </w:rPr>
            </w:pPr>
            <w:ins w:id="1805" w:author="Lim Wei Jie" w:date="2014-11-09T00:56:00Z">
              <w:r>
                <w:rPr>
                  <w:rFonts w:ascii="Cambria" w:hAnsi="Cambria" w:cs="Times New Roman"/>
                </w:rPr>
                <w:t xml:space="preserve">4 Nov </w:t>
              </w:r>
            </w:ins>
          </w:p>
        </w:tc>
      </w:tr>
      <w:tr w:rsidR="00336288" w14:paraId="3D1C7AE3" w14:textId="77777777" w:rsidTr="00336288">
        <w:trPr>
          <w:trHeight w:val="260"/>
          <w:ins w:id="1806"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807" w:author="Lim Wei Jie" w:date="2014-11-09T00:56:00Z"/>
                <w:rFonts w:ascii="Cambria" w:hAnsi="Cambria" w:cs="Times New Roman"/>
              </w:rPr>
            </w:pPr>
            <w:ins w:id="1808"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09" w:author="Lim Wei Jie" w:date="2014-11-09T00:56:00Z"/>
                <w:rFonts w:ascii="Cambria" w:hAnsi="Cambria" w:cs="Times New Roman"/>
              </w:rPr>
            </w:pPr>
            <w:ins w:id="1810"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811"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812" w:author="Lim Wei Jie" w:date="2014-11-09T00:56:00Z"/>
                <w:rFonts w:ascii="Cambria" w:hAnsi="Cambria" w:cs="Times New Roman"/>
              </w:rPr>
            </w:pPr>
            <w:ins w:id="1813"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14" w:author="Lim Wei Jie" w:date="2014-11-09T00:56:00Z"/>
                <w:rFonts w:ascii="Cambria" w:hAnsi="Cambria" w:cs="Times New Roman"/>
              </w:rPr>
            </w:pPr>
            <w:ins w:id="1815"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16" w:author="Lim Wei Jie" w:date="2014-11-09T00:56:00Z"/>
                <w:rFonts w:ascii="Cambria" w:hAnsi="Cambria" w:cs="Times New Roman"/>
              </w:rPr>
            </w:pPr>
            <w:ins w:id="1817"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818" w:author="Lim Wei Jie" w:date="2014-11-09T00:56:00Z"/>
        </w:rPr>
      </w:pPr>
      <w:ins w:id="1819" w:author="Lim Wei Jie" w:date="2014-11-09T00:56:00Z">
        <w:r>
          <w:t xml:space="preserve">Table </w:t>
        </w:r>
      </w:ins>
      <w:ins w:id="1820" w:author="Kelvin Ang" w:date="2014-11-09T10:14:00Z">
        <w:r w:rsidR="00BC6930">
          <w:fldChar w:fldCharType="begin"/>
        </w:r>
        <w:r w:rsidR="00BC6930">
          <w:instrText xml:space="preserve"> SEQ Table \* ARABIC </w:instrText>
        </w:r>
      </w:ins>
      <w:r w:rsidR="00BC6930">
        <w:fldChar w:fldCharType="separate"/>
      </w:r>
      <w:ins w:id="1821" w:author="Kelvin Ang" w:date="2014-11-09T10:14:00Z">
        <w:r w:rsidR="00BC6930">
          <w:rPr>
            <w:noProof/>
          </w:rPr>
          <w:t>4</w:t>
        </w:r>
        <w:r w:rsidR="00BC6930">
          <w:fldChar w:fldCharType="end"/>
        </w:r>
      </w:ins>
      <w:ins w:id="1822" w:author="Lim Wei Jie" w:date="2014-11-09T00:56:00Z">
        <w:del w:id="1823"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824" w:author="Lim Wei Jie" w:date="2014-11-09T00:56:00Z"/>
          <w:rFonts w:ascii="Cambria" w:eastAsia="MS Mincho" w:hAnsi="Cambria" w:cs="Consolas"/>
          <w:i/>
        </w:rPr>
      </w:pPr>
      <w:ins w:id="1825" w:author="Lim Wei Jie" w:date="2014-11-09T00:56:00Z">
        <w:r>
          <w:rPr>
            <w:rFonts w:ascii="Cambria" w:eastAsia="MS Mincho" w:hAnsi="Cambria" w:cs="Consolas"/>
            <w:i/>
          </w:rPr>
          <w:br w:type="page"/>
        </w:r>
      </w:ins>
    </w:p>
    <w:p w14:paraId="60E16FC5" w14:textId="77777777" w:rsidR="00336288" w:rsidRDefault="00336288" w:rsidP="00336288">
      <w:pPr>
        <w:rPr>
          <w:ins w:id="1826" w:author="Lim Wei Jie" w:date="2014-11-09T00:56:00Z"/>
          <w:rFonts w:ascii="Cambria" w:eastAsia="MS Mincho" w:hAnsi="Cambria" w:cs="Times New Roman"/>
        </w:rPr>
      </w:pPr>
      <w:proofErr w:type="spellStart"/>
      <w:ins w:id="1827"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828" w:author="Lim Wei Jie" w:date="2014-11-09T00:56:00Z"/>
          <w:rFonts w:ascii="Cambria" w:eastAsia="MS Mincho" w:hAnsi="Cambria" w:cs="Times New Roman"/>
        </w:rPr>
      </w:pPr>
      <w:ins w:id="1829"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83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831" w:author="Lim Wei Jie" w:date="2014-11-09T00:56:00Z"/>
                <w:rFonts w:ascii="Cambria" w:hAnsi="Cambria" w:cs="Times New Roman"/>
              </w:rPr>
            </w:pPr>
            <w:ins w:id="1832"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833" w:author="Lim Wei Jie" w:date="2014-11-09T00:56:00Z"/>
                <w:rFonts w:ascii="Cambria" w:hAnsi="Cambria" w:cs="Times New Roman"/>
              </w:rPr>
            </w:pPr>
            <w:ins w:id="1834"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8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836" w:author="Lim Wei Jie" w:date="2014-11-09T00:56:00Z"/>
                <w:rFonts w:ascii="Cambria" w:hAnsi="Cambria" w:cs="Times New Roman"/>
              </w:rPr>
            </w:pPr>
            <w:ins w:id="1837"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38" w:author="Lim Wei Jie" w:date="2014-11-09T00:56:00Z"/>
                <w:rFonts w:ascii="Cambria" w:hAnsi="Cambria" w:cs="Times New Roman"/>
              </w:rPr>
            </w:pPr>
            <w:ins w:id="183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84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841" w:author="Lim Wei Jie" w:date="2014-11-09T00:56:00Z"/>
                <w:rFonts w:ascii="Cambria" w:hAnsi="Cambria" w:cs="Times New Roman"/>
              </w:rPr>
            </w:pPr>
            <w:ins w:id="1842"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43" w:author="Lim Wei Jie" w:date="2014-11-09T00:56:00Z"/>
                <w:rFonts w:ascii="Cambria" w:hAnsi="Cambria" w:cs="Times New Roman"/>
              </w:rPr>
            </w:pPr>
            <w:ins w:id="184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84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846" w:author="Lim Wei Jie" w:date="2014-11-09T00:56:00Z"/>
                <w:rFonts w:ascii="Cambria" w:hAnsi="Cambria" w:cs="Times New Roman"/>
              </w:rPr>
            </w:pPr>
            <w:ins w:id="1847"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48" w:author="Lim Wei Jie" w:date="2014-11-09T00:56:00Z"/>
                <w:rFonts w:ascii="Cambria" w:hAnsi="Cambria" w:cs="Times New Roman"/>
              </w:rPr>
            </w:pPr>
            <w:ins w:id="184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85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851" w:author="Lim Wei Jie" w:date="2014-11-09T00:56:00Z"/>
                <w:rFonts w:ascii="Cambria" w:hAnsi="Cambria" w:cs="Times New Roman"/>
              </w:rPr>
            </w:pPr>
            <w:ins w:id="1852"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53" w:author="Lim Wei Jie" w:date="2014-11-09T00:56:00Z"/>
                <w:rFonts w:ascii="Cambria" w:hAnsi="Cambria" w:cs="Times New Roman"/>
              </w:rPr>
            </w:pPr>
            <w:ins w:id="185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8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856" w:author="Lim Wei Jie" w:date="2014-11-09T00:56:00Z"/>
                <w:rFonts w:ascii="Cambria" w:hAnsi="Cambria" w:cs="Times New Roman"/>
              </w:rPr>
            </w:pPr>
            <w:ins w:id="1857"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58" w:author="Lim Wei Jie" w:date="2014-11-09T00:56:00Z"/>
                <w:rFonts w:ascii="Cambria" w:hAnsi="Cambria" w:cs="Times New Roman"/>
              </w:rPr>
            </w:pPr>
            <w:ins w:id="185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86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861" w:author="Lim Wei Jie" w:date="2014-11-09T00:56:00Z"/>
                <w:rFonts w:ascii="Cambria" w:hAnsi="Cambria" w:cs="Times New Roman"/>
              </w:rPr>
            </w:pPr>
            <w:ins w:id="1862"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63" w:author="Lim Wei Jie" w:date="2014-11-09T00:56:00Z"/>
                <w:rFonts w:ascii="Cambria" w:hAnsi="Cambria" w:cs="Times New Roman"/>
              </w:rPr>
            </w:pPr>
            <w:ins w:id="186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8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866" w:author="Lim Wei Jie" w:date="2014-11-09T00:56:00Z"/>
                <w:rFonts w:ascii="Cambria" w:hAnsi="Cambria" w:cs="Times New Roman"/>
              </w:rPr>
            </w:pPr>
            <w:ins w:id="1867"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68" w:author="Lim Wei Jie" w:date="2014-11-09T00:56:00Z"/>
                <w:rFonts w:ascii="Cambria" w:hAnsi="Cambria" w:cs="Times New Roman"/>
              </w:rPr>
            </w:pPr>
            <w:ins w:id="1869"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8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871" w:author="Lim Wei Jie" w:date="2014-11-09T00:56:00Z"/>
                <w:rFonts w:ascii="Cambria" w:hAnsi="Cambria" w:cs="Times New Roman"/>
              </w:rPr>
            </w:pPr>
            <w:ins w:id="1872"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873" w:author="Lim Wei Jie" w:date="2014-11-09T00:56:00Z"/>
                <w:rFonts w:ascii="Cambria" w:hAnsi="Cambria" w:cs="Times New Roman"/>
              </w:rPr>
            </w:pPr>
            <w:ins w:id="187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8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876" w:author="Lim Wei Jie" w:date="2014-11-09T00:56:00Z"/>
                <w:rFonts w:ascii="Cambria" w:hAnsi="Cambria" w:cs="Times New Roman"/>
              </w:rPr>
            </w:pPr>
            <w:ins w:id="1877"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878" w:author="Lim Wei Jie" w:date="2014-11-09T00:56:00Z"/>
                <w:rFonts w:ascii="Cambria" w:hAnsi="Cambria" w:cs="Times New Roman"/>
              </w:rPr>
            </w:pPr>
            <w:ins w:id="187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880" w:author="Lim Wei Jie" w:date="2014-11-09T00:56:00Z"/>
          <w:rFonts w:ascii="Cambria" w:eastAsia="MS Mincho" w:hAnsi="Cambria" w:cs="Times New Roman"/>
          <w:b/>
          <w:bCs/>
          <w:color w:val="1F497D"/>
        </w:rPr>
      </w:pPr>
      <w:ins w:id="1881" w:author="Lim Wei Jie" w:date="2014-11-09T00:56:00Z">
        <w:r>
          <w:rPr>
            <w:rFonts w:ascii="Cambria" w:eastAsia="MS Mincho" w:hAnsi="Cambria" w:cs="Times New Roman"/>
            <w:b/>
            <w:bCs/>
            <w:color w:val="1F497D"/>
          </w:rPr>
          <w:t xml:space="preserve">Table </w:t>
        </w:r>
      </w:ins>
      <w:ins w:id="1882"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883"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884" w:author="Lim Wei Jie" w:date="2014-11-09T00:56:00Z">
        <w:del w:id="1885"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886" w:author="Lim Wei Jie" w:date="2014-11-09T00:56:00Z"/>
          <w:rFonts w:ascii="Cambria" w:eastAsia="MS Mincho" w:hAnsi="Cambria" w:cs="Times New Roman"/>
        </w:rPr>
      </w:pPr>
      <w:ins w:id="1887"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888" w:author="Lim Wei Jie" w:date="2014-11-09T00:56:00Z"/>
          <w:rFonts w:ascii="Cambria" w:eastAsia="MS Mincho" w:hAnsi="Cambria" w:cs="Times New Roman"/>
        </w:rPr>
      </w:pPr>
      <w:ins w:id="1889"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89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891" w:author="Lim Wei Jie" w:date="2014-11-09T00:56:00Z"/>
                <w:rFonts w:ascii="Cambria" w:hAnsi="Cambria" w:cs="Times New Roman"/>
              </w:rPr>
            </w:pPr>
            <w:ins w:id="1892"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893" w:author="Lim Wei Jie" w:date="2014-11-09T00:56:00Z"/>
                <w:rFonts w:ascii="Cambria" w:hAnsi="Cambria" w:cs="Times New Roman"/>
              </w:rPr>
            </w:pPr>
            <w:ins w:id="1894"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89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896" w:author="Lim Wei Jie" w:date="2014-11-09T00:56:00Z"/>
                <w:rFonts w:ascii="Consolas" w:hAnsi="Consolas" w:cs="Consolas"/>
                <w:sz w:val="20"/>
                <w:szCs w:val="20"/>
              </w:rPr>
            </w:pPr>
            <w:proofErr w:type="spellStart"/>
            <w:ins w:id="1897"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898" w:author="Lim Wei Jie" w:date="2014-11-09T00:56:00Z"/>
                <w:rFonts w:ascii="Cambria" w:hAnsi="Cambria" w:cs="Times New Roman"/>
              </w:rPr>
            </w:pPr>
            <w:ins w:id="189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90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901" w:author="Lim Wei Jie" w:date="2014-11-09T00:56:00Z"/>
                <w:rFonts w:ascii="Consolas" w:hAnsi="Consolas" w:cs="Consolas"/>
                <w:sz w:val="20"/>
                <w:szCs w:val="20"/>
              </w:rPr>
            </w:pPr>
            <w:proofErr w:type="spellStart"/>
            <w:ins w:id="1902"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903" w:author="Lim Wei Jie" w:date="2014-11-09T00:56:00Z"/>
                <w:rFonts w:ascii="Cambria" w:hAnsi="Cambria" w:cs="Times New Roman"/>
              </w:rPr>
            </w:pPr>
            <w:ins w:id="190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905" w:author="Lim Wei Jie" w:date="2014-11-09T00:56:00Z"/>
          <w:rFonts w:ascii="Cambria" w:eastAsia="MS Mincho" w:hAnsi="Cambria" w:cs="Times New Roman"/>
        </w:rPr>
      </w:pPr>
      <w:ins w:id="1906" w:author="Lim Wei Jie" w:date="2014-11-09T00:56:00Z">
        <w:r>
          <w:t xml:space="preserve">Table </w:t>
        </w:r>
      </w:ins>
      <w:ins w:id="1907" w:author="Kelvin Ang" w:date="2014-11-09T10:14:00Z">
        <w:r w:rsidR="00BC6930">
          <w:fldChar w:fldCharType="begin"/>
        </w:r>
        <w:r w:rsidR="00BC6930">
          <w:instrText xml:space="preserve"> SEQ Table \* ARABIC </w:instrText>
        </w:r>
      </w:ins>
      <w:r w:rsidR="00BC6930">
        <w:fldChar w:fldCharType="separate"/>
      </w:r>
      <w:ins w:id="1908" w:author="Kelvin Ang" w:date="2014-11-09T10:14:00Z">
        <w:r w:rsidR="00BC6930">
          <w:rPr>
            <w:noProof/>
          </w:rPr>
          <w:t>6</w:t>
        </w:r>
        <w:r w:rsidR="00BC6930">
          <w:fldChar w:fldCharType="end"/>
        </w:r>
      </w:ins>
      <w:ins w:id="1909" w:author="Lim Wei Jie" w:date="2014-11-09T00:56:00Z">
        <w:del w:id="1910"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911" w:author="Lim Wei Jie" w:date="2014-11-09T00:56:00Z"/>
          <w:rFonts w:ascii="Cambria" w:eastAsia="MS Mincho" w:hAnsi="Cambria" w:cs="Times New Roman"/>
        </w:rPr>
      </w:pPr>
      <w:ins w:id="1912"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913" w:author="Lim Wei Jie" w:date="2014-11-09T00:56:00Z"/>
        </w:rPr>
      </w:pPr>
    </w:p>
    <w:p w14:paraId="354F4502" w14:textId="77777777" w:rsidR="00336288" w:rsidRDefault="00336288" w:rsidP="00336288">
      <w:pPr>
        <w:rPr>
          <w:ins w:id="1914" w:author="Lim Wei Jie" w:date="2014-11-09T00:56:00Z"/>
          <w:rFonts w:asciiTheme="majorHAnsi" w:eastAsiaTheme="majorEastAsia" w:hAnsiTheme="majorHAnsi" w:cstheme="majorBidi"/>
          <w:color w:val="365F91" w:themeColor="accent1" w:themeShade="BF"/>
          <w:sz w:val="48"/>
          <w:szCs w:val="32"/>
        </w:rPr>
      </w:pPr>
      <w:ins w:id="1915" w:author="Lim Wei Jie" w:date="2014-11-09T00:56:00Z">
        <w:r>
          <w:br w:type="page"/>
        </w:r>
      </w:ins>
    </w:p>
    <w:p w14:paraId="2F46A071" w14:textId="1C74FF85" w:rsidR="0092526E" w:rsidDel="00336288" w:rsidRDefault="0092526E" w:rsidP="0092526E">
      <w:pPr>
        <w:keepNext/>
        <w:rPr>
          <w:del w:id="1916" w:author="Lim Wei Jie" w:date="2014-11-09T00:56:00Z"/>
        </w:rPr>
      </w:pPr>
      <w:del w:id="1917" w:author="Lim Wei Jie" w:date="2014-11-09T00:56:00Z">
        <w:r w:rsidDel="00336288">
          <w:object w:dxaOrig="13246" w:dyaOrig="4230" w14:anchorId="4F4AC1BC">
            <v:shape id="_x0000_i1038" type="#_x0000_t75" style="width:466.65pt;height:149.45pt" o:ole="">
              <v:imagedata r:id="rId74" o:title=""/>
            </v:shape>
            <o:OLEObject Type="Embed" ProgID="Visio.Drawing.15" ShapeID="_x0000_i1038" DrawAspect="Content" ObjectID="_1477041774" r:id="rId75"/>
          </w:object>
        </w:r>
      </w:del>
    </w:p>
    <w:p w14:paraId="4385D58F" w14:textId="18D262DA" w:rsidR="0092526E" w:rsidRPr="00F11EBF" w:rsidDel="00336288" w:rsidRDefault="0092526E" w:rsidP="0092526E">
      <w:pPr>
        <w:pStyle w:val="Caption"/>
        <w:jc w:val="center"/>
        <w:rPr>
          <w:del w:id="1918" w:author="Lim Wei Jie" w:date="2014-11-09T00:56:00Z"/>
        </w:rPr>
      </w:pPr>
      <w:del w:id="1919"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920" w:author="Lim Wei Jie" w:date="2014-11-09T00:56:00Z"/>
        </w:rPr>
      </w:pPr>
      <w:del w:id="1921"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922" w:author="Lim Wei Jie" w:date="2014-11-09T00:56:00Z"/>
        </w:rPr>
      </w:pPr>
      <w:del w:id="1923"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924" w:author="Lim Wei Jie" w:date="2014-11-09T00:56:00Z"/>
        </w:rPr>
      </w:pPr>
      <w:del w:id="1925"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926" w:author="Lim Wei Jie" w:date="2014-11-09T00:56:00Z"/>
        </w:rPr>
      </w:pPr>
      <w:del w:id="1927"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92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929" w:author="Lim Wei Jie" w:date="2014-11-09T00:56:00Z"/>
                <w:b w:val="0"/>
              </w:rPr>
            </w:pPr>
            <w:del w:id="1930"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931" w:author="Lim Wei Jie" w:date="2014-11-09T00:56:00Z"/>
                <w:b w:val="0"/>
              </w:rPr>
            </w:pPr>
            <w:del w:id="1932"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93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934" w:author="Lim Wei Jie" w:date="2014-11-09T00:56:00Z"/>
                <w:b w:val="0"/>
              </w:rPr>
            </w:pPr>
            <w:del w:id="1935"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36" w:author="Lim Wei Jie" w:date="2014-11-09T00:56:00Z"/>
              </w:rPr>
            </w:pPr>
            <w:del w:id="1937" w:author="Lim Wei Jie" w:date="2014-11-09T00:56:00Z">
              <w:r w:rsidDel="00336288">
                <w:delText xml:space="preserve">Returns a list of tasks which are not completed. </w:delText>
              </w:r>
            </w:del>
          </w:p>
        </w:tc>
      </w:tr>
      <w:tr w:rsidR="0092526E" w:rsidDel="00336288" w14:paraId="2637818F" w14:textId="2A3E3390" w:rsidTr="000F5FA9">
        <w:trPr>
          <w:del w:id="193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939" w:author="Lim Wei Jie" w:date="2014-11-09T00:56:00Z"/>
                <w:b w:val="0"/>
              </w:rPr>
            </w:pPr>
            <w:del w:id="1940"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41" w:author="Lim Wei Jie" w:date="2014-11-09T00:56:00Z"/>
              </w:rPr>
            </w:pPr>
            <w:del w:id="1942"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94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944" w:author="Lim Wei Jie" w:date="2014-11-09T00:56:00Z"/>
                <w:b w:val="0"/>
              </w:rPr>
            </w:pPr>
            <w:del w:id="1945"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46" w:author="Lim Wei Jie" w:date="2014-11-09T00:56:00Z"/>
              </w:rPr>
            </w:pPr>
            <w:del w:id="1947" w:author="Lim Wei Jie" w:date="2014-11-09T00:56:00Z">
              <w:r w:rsidDel="00336288">
                <w:delText>Returns a list of tasks which are overdue.</w:delText>
              </w:r>
            </w:del>
          </w:p>
        </w:tc>
      </w:tr>
      <w:tr w:rsidR="0092526E" w:rsidDel="00336288" w14:paraId="3CB0ADFE" w14:textId="6B85FDAD" w:rsidTr="000F5FA9">
        <w:trPr>
          <w:del w:id="194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949" w:author="Lim Wei Jie" w:date="2014-11-09T00:56:00Z"/>
                <w:b w:val="0"/>
              </w:rPr>
            </w:pPr>
            <w:del w:id="1950"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51" w:author="Lim Wei Jie" w:date="2014-11-09T00:56:00Z"/>
              </w:rPr>
            </w:pPr>
            <w:del w:id="1952"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95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954" w:author="Lim Wei Jie" w:date="2014-11-09T00:56:00Z"/>
                <w:b w:val="0"/>
              </w:rPr>
            </w:pPr>
            <w:del w:id="1955"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56" w:author="Lim Wei Jie" w:date="2014-11-09T00:56:00Z"/>
              </w:rPr>
            </w:pPr>
            <w:del w:id="1957" w:author="Lim Wei Jie" w:date="2014-11-09T00:56:00Z">
              <w:r w:rsidDel="00336288">
                <w:delText xml:space="preserve">Returns a list of tasks which are due tomorrow. </w:delText>
              </w:r>
            </w:del>
          </w:p>
        </w:tc>
      </w:tr>
      <w:tr w:rsidR="0092526E" w:rsidDel="00336288" w14:paraId="0A24FA1C" w14:textId="02C7E5EC" w:rsidTr="000F5FA9">
        <w:trPr>
          <w:del w:id="195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959" w:author="Lim Wei Jie" w:date="2014-11-09T00:56:00Z"/>
                <w:b w:val="0"/>
              </w:rPr>
            </w:pPr>
            <w:del w:id="1960"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61" w:author="Lim Wei Jie" w:date="2014-11-09T00:56:00Z"/>
              </w:rPr>
            </w:pPr>
            <w:del w:id="1962"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96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964" w:author="Lim Wei Jie" w:date="2014-11-09T00:56:00Z"/>
                <w:b w:val="0"/>
              </w:rPr>
            </w:pPr>
            <w:del w:id="1965"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966" w:author="Lim Wei Jie" w:date="2014-11-09T00:56:00Z"/>
              </w:rPr>
            </w:pPr>
            <w:del w:id="1967" w:author="Lim Wei Jie" w:date="2014-11-09T00:56:00Z">
              <w:r w:rsidDel="00336288">
                <w:delText xml:space="preserve">Returns a list of tasks which do not have due dates. </w:delText>
              </w:r>
            </w:del>
          </w:p>
        </w:tc>
      </w:tr>
      <w:tr w:rsidR="0092526E" w:rsidDel="00336288" w14:paraId="5521E814" w14:textId="1840BD90" w:rsidTr="000F5FA9">
        <w:trPr>
          <w:del w:id="196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969" w:author="Lim Wei Jie" w:date="2014-11-09T00:56:00Z"/>
                <w:b w:val="0"/>
              </w:rPr>
            </w:pPr>
            <w:del w:id="1970"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971" w:author="Lim Wei Jie" w:date="2014-11-09T00:56:00Z"/>
              </w:rPr>
            </w:pPr>
            <w:del w:id="1972"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97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974" w:author="Lim Wei Jie" w:date="2014-11-09T00:56:00Z"/>
                <w:b w:val="0"/>
              </w:rPr>
            </w:pPr>
            <w:del w:id="1975"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976" w:author="Lim Wei Jie" w:date="2014-11-09T00:56:00Z"/>
              </w:rPr>
            </w:pPr>
            <w:del w:id="1977"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978" w:author="Lim Wei Jie" w:date="2014-11-09T00:56:00Z"/>
        </w:rPr>
      </w:pPr>
      <w:del w:id="1979"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980" w:author="Lim Wei Jie" w:date="2014-11-09T00:56:00Z"/>
        </w:rPr>
      </w:pPr>
      <w:del w:id="198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982" w:author="Lim Wei Jie" w:date="2014-11-09T00:56:00Z"/>
        </w:rPr>
      </w:pPr>
      <w:del w:id="1983" w:author="Lim Wei Jie" w:date="2014-11-09T00:56:00Z">
        <w:r w:rsidRPr="00667E20" w:rsidDel="00336288">
          <w:br w:type="page"/>
        </w:r>
      </w:del>
    </w:p>
    <w:p w14:paraId="248B5E84" w14:textId="5A861CF7" w:rsidR="0092526E" w:rsidRPr="007958DE" w:rsidRDefault="007958DE" w:rsidP="007958DE">
      <w:pPr>
        <w:pStyle w:val="Heading2"/>
      </w:pPr>
      <w:bookmarkStart w:id="1984" w:name="_Toc403221040"/>
      <w:bookmarkStart w:id="1985" w:name="_Toc403296643"/>
      <w:r w:rsidRPr="007958DE">
        <w:t>4</w:t>
      </w:r>
      <w:r w:rsidR="0092526E" w:rsidRPr="007958DE">
        <w:t>.3 Storage</w:t>
      </w:r>
      <w:bookmarkEnd w:id="1984"/>
      <w:bookmarkEnd w:id="1985"/>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1775" r:id="rId77"/>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78" o:title="" cropbottom="3797f"/>
          </v:shape>
          <o:OLEObject Type="Embed" ProgID="Visio.Drawing.15" ShapeID="_x0000_i1040" DrawAspect="Content" ObjectID="_1477041776" r:id="rId79"/>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0" o:title="" cropbottom="3612f"/>
          </v:shape>
          <o:OLEObject Type="Embed" ProgID="Visio.Drawing.15" ShapeID="_x0000_i1041" DrawAspect="Content" ObjectID="_1477041777" r:id="rId81"/>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986" w:name="_Toc403221041"/>
      <w:bookmarkStart w:id="1987" w:name="_Toc403296644"/>
      <w:r w:rsidRPr="005D4AD9">
        <w:rPr>
          <w:sz w:val="144"/>
          <w:szCs w:val="144"/>
        </w:rPr>
        <w:lastRenderedPageBreak/>
        <w:t>5</w:t>
      </w:r>
      <w:r w:rsidR="0092526E" w:rsidRPr="00667E20">
        <w:t>. Testing the System</w:t>
      </w:r>
      <w:bookmarkEnd w:id="1986"/>
      <w:bookmarkEnd w:id="1987"/>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2"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988" w:name="_Toc403296645"/>
      <w:r w:rsidRPr="00B253F5">
        <w:rPr>
          <w:sz w:val="144"/>
          <w:szCs w:val="144"/>
        </w:rPr>
        <w:lastRenderedPageBreak/>
        <w:t>6</w:t>
      </w:r>
      <w:r>
        <w:t xml:space="preserve">. </w:t>
      </w:r>
      <w:r w:rsidR="009C73CF">
        <w:t>Appendix</w:t>
      </w:r>
      <w:bookmarkEnd w:id="1988"/>
    </w:p>
    <w:p w14:paraId="1AE67DA5" w14:textId="3D6F3F77" w:rsidR="000F5FA9" w:rsidRDefault="009C73CF" w:rsidP="009C73CF">
      <w:pPr>
        <w:pStyle w:val="Heading2"/>
      </w:pPr>
      <w:bookmarkStart w:id="1989" w:name="_Toc403296646"/>
      <w:r>
        <w:t xml:space="preserve">6.1 </w:t>
      </w:r>
      <w:r w:rsidR="00B253F5">
        <w:t>Upcoming Developments</w:t>
      </w:r>
      <w:bookmarkEnd w:id="1989"/>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990" w:name="_Toc403296647"/>
      <w:r>
        <w:rPr>
          <w:szCs w:val="48"/>
        </w:rPr>
        <w:lastRenderedPageBreak/>
        <w:t>6.2</w:t>
      </w:r>
      <w:r w:rsidR="00242FCB" w:rsidRPr="009C73CF">
        <w:rPr>
          <w:szCs w:val="48"/>
        </w:rPr>
        <w:t xml:space="preserve"> Glossary</w:t>
      </w:r>
      <w:bookmarkEnd w:id="1990"/>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1991"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1992" w:author="Kelvin Ang" w:date="2014-11-09T11:03:00Z"/>
              </w:rPr>
            </w:pPr>
            <w:ins w:id="1993"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1994" w:author="Kelvin Ang" w:date="2014-11-09T11:03:00Z"/>
              </w:rPr>
            </w:pPr>
            <w:ins w:id="1995"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843DC1" w14:textId="77777777" w:rsidR="00EF5459" w:rsidRDefault="00EF5459" w:rsidP="00EA7A3B">
      <w:pPr>
        <w:spacing w:after="0" w:line="240" w:lineRule="auto"/>
      </w:pPr>
      <w:r>
        <w:separator/>
      </w:r>
    </w:p>
  </w:endnote>
  <w:endnote w:type="continuationSeparator" w:id="0">
    <w:p w14:paraId="0AA2F151" w14:textId="77777777" w:rsidR="00EF5459" w:rsidRDefault="00EF5459"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744DD7">
          <w:rPr>
            <w:noProof/>
          </w:rPr>
          <w:t>34</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DF113" w14:textId="77777777" w:rsidR="00EF5459" w:rsidRDefault="00EF5459" w:rsidP="00EA7A3B">
      <w:pPr>
        <w:spacing w:after="0" w:line="240" w:lineRule="auto"/>
      </w:pPr>
      <w:r>
        <w:separator/>
      </w:r>
    </w:p>
  </w:footnote>
  <w:footnote w:type="continuationSeparator" w:id="0">
    <w:p w14:paraId="1FB90B80" w14:textId="77777777" w:rsidR="00EF5459" w:rsidRDefault="00EF5459"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10FEE"/>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719F"/>
    <w:rsid w:val="004A0C52"/>
    <w:rsid w:val="004A5E58"/>
    <w:rsid w:val="004B0A05"/>
    <w:rsid w:val="004B5D81"/>
    <w:rsid w:val="004C4690"/>
    <w:rsid w:val="004C7A5C"/>
    <w:rsid w:val="004C7CEE"/>
    <w:rsid w:val="004C7FE1"/>
    <w:rsid w:val="004D5C50"/>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7ADB"/>
    <w:rsid w:val="007041E1"/>
    <w:rsid w:val="00705B63"/>
    <w:rsid w:val="0071287E"/>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5961"/>
    <w:rsid w:val="00836B90"/>
    <w:rsid w:val="00837FAF"/>
    <w:rsid w:val="00844214"/>
    <w:rsid w:val="008446BE"/>
    <w:rsid w:val="00847917"/>
    <w:rsid w:val="00851C98"/>
    <w:rsid w:val="00857718"/>
    <w:rsid w:val="008627BA"/>
    <w:rsid w:val="00863294"/>
    <w:rsid w:val="00863776"/>
    <w:rsid w:val="00872ADC"/>
    <w:rsid w:val="008810DA"/>
    <w:rsid w:val="008820C3"/>
    <w:rsid w:val="008909A9"/>
    <w:rsid w:val="00890AD1"/>
    <w:rsid w:val="00890FE4"/>
    <w:rsid w:val="00892ADF"/>
    <w:rsid w:val="008A19ED"/>
    <w:rsid w:val="008A26BB"/>
    <w:rsid w:val="008B5A68"/>
    <w:rsid w:val="008B7A96"/>
    <w:rsid w:val="008C1C0B"/>
    <w:rsid w:val="008C2A80"/>
    <w:rsid w:val="008E1937"/>
    <w:rsid w:val="008F1566"/>
    <w:rsid w:val="008F2251"/>
    <w:rsid w:val="00903831"/>
    <w:rsid w:val="00903E06"/>
    <w:rsid w:val="00911C16"/>
    <w:rsid w:val="00913470"/>
    <w:rsid w:val="0092526E"/>
    <w:rsid w:val="00936E58"/>
    <w:rsid w:val="009373E0"/>
    <w:rsid w:val="0094312E"/>
    <w:rsid w:val="0094355B"/>
    <w:rsid w:val="009445A9"/>
    <w:rsid w:val="00944F65"/>
    <w:rsid w:val="00947D95"/>
    <w:rsid w:val="009527D7"/>
    <w:rsid w:val="00954EF0"/>
    <w:rsid w:val="00956AF9"/>
    <w:rsid w:val="00956F5A"/>
    <w:rsid w:val="00957D3A"/>
    <w:rsid w:val="00966250"/>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28D0"/>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9F9"/>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2A3C"/>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0CE"/>
    <w:rsid w:val="00CB5D22"/>
    <w:rsid w:val="00CC494D"/>
    <w:rsid w:val="00CC5F57"/>
    <w:rsid w:val="00CD587E"/>
    <w:rsid w:val="00CF2E76"/>
    <w:rsid w:val="00D051CE"/>
    <w:rsid w:val="00D10C5A"/>
    <w:rsid w:val="00D126AB"/>
    <w:rsid w:val="00D17F4A"/>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1E6"/>
    <w:rsid w:val="00ED57C3"/>
    <w:rsid w:val="00ED73D8"/>
    <w:rsid w:val="00EE1CFF"/>
    <w:rsid w:val="00EE27A2"/>
    <w:rsid w:val="00EF5459"/>
    <w:rsid w:val="00F06B49"/>
    <w:rsid w:val="00F12E0B"/>
    <w:rsid w:val="00F167B4"/>
    <w:rsid w:val="00F21CCD"/>
    <w:rsid w:val="00F21E21"/>
    <w:rsid w:val="00F23855"/>
    <w:rsid w:val="00F25FB4"/>
    <w:rsid w:val="00F26A3C"/>
    <w:rsid w:val="00F321E7"/>
    <w:rsid w:val="00F4578B"/>
    <w:rsid w:val="00F45E9E"/>
    <w:rsid w:val="00F50987"/>
    <w:rsid w:val="00F53225"/>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footer" Target="footer1.xml"/><Relationship Id="rId61" Type="http://schemas.openxmlformats.org/officeDocument/2006/relationships/package" Target="embeddings/Microsoft_Visio_Drawing9.vsdx"/><Relationship Id="rId82" Type="http://schemas.openxmlformats.org/officeDocument/2006/relationships/hyperlink" Target="http://agiledata.org/essays/tdd.htm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4F902-1F3E-4953-84D5-DDB3942FC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43</Pages>
  <Words>5077</Words>
  <Characters>28942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33952</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270</cp:revision>
  <dcterms:created xsi:type="dcterms:W3CDTF">2014-11-08T06:27:00Z</dcterms:created>
  <dcterms:modified xsi:type="dcterms:W3CDTF">2014-11-09T04:07:00Z</dcterms:modified>
</cp:coreProperties>
</file>