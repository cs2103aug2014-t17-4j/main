
<file path=[Content_Types].xml><?xml version="1.0" encoding="utf-8"?>
<Types xmlns="http://schemas.openxmlformats.org/package/2006/content-types">
  <Default Extension="xml" ContentType="application/xml"/>
  <Default Extension="jpeg" ContentType="image/jpeg"/>
  <Default Extension="vsdx" ContentType="application/vnd.ms-visio.drawin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r w:rsidR="00976510">
        <w:t>Yeow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r>
              <w:t>Ang Kah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r>
              <w:t>Toh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Lin XiuQing</w:t>
            </w:r>
            <w:r w:rsidR="00550705">
              <w:t>, Thida</w:t>
            </w:r>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Lim Wei Jie</w:t>
            </w:r>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4"/>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rPr>
          <w:rFonts w:asciiTheme="minorHAnsi" w:eastAsiaTheme="minorEastAsia" w:hAnsiTheme="minorHAnsi" w:cstheme="minorBidi"/>
          <w:color w:val="auto"/>
          <w:sz w:val="22"/>
          <w:szCs w:val="22"/>
        </w:rPr>
        <w:id w:val="-2111810369"/>
        <w:docPartObj>
          <w:docPartGallery w:val="Table of Contents"/>
          <w:docPartUnique/>
        </w:docPartObj>
      </w:sdtPr>
      <w:sdtEndPr>
        <w:rPr>
          <w:rFonts w:asciiTheme="majorHAnsi" w:eastAsiaTheme="majorEastAsia" w:hAnsiTheme="majorHAnsi" w:cstheme="majorBidi"/>
          <w:b/>
          <w:bCs/>
          <w:noProof/>
          <w:color w:val="244061" w:themeColor="accent1" w:themeShade="80"/>
          <w:sz w:val="56"/>
          <w:szCs w:val="36"/>
        </w:rPr>
      </w:sdtEndPr>
      <w:sdtContent>
        <w:customXmlInsRangeStart w:id="7" w:author="Lin Xiuqing" w:date="2014-11-09T11:11:00Z"/>
        <w:bookmarkStart w:id="8" w:name="_GoBack" w:displacedByCustomXml="next"/>
        <w:sdt>
          <w:sdtPr>
            <w:rPr>
              <w:rFonts w:asciiTheme="minorHAnsi" w:eastAsiaTheme="minorEastAsia" w:hAnsiTheme="minorHAnsi" w:cstheme="minorBidi"/>
              <w:color w:val="auto"/>
              <w:sz w:val="22"/>
              <w:szCs w:val="22"/>
            </w:rPr>
            <w:id w:val="-1805762391"/>
            <w:docPartObj>
              <w:docPartGallery w:val="Table of Contents"/>
              <w:docPartUnique/>
            </w:docPartObj>
          </w:sdtPr>
          <w:sdtEndPr>
            <w:rPr>
              <w:b/>
              <w:bCs/>
              <w:noProof/>
            </w:rPr>
          </w:sdtEndPr>
          <w:sdtContent>
            <w:customXmlInsRangeEnd w:id="7"/>
            <w:p w14:paraId="33A89AC2" w14:textId="77777777" w:rsidR="004448BF" w:rsidRDefault="004448BF" w:rsidP="004448BF">
              <w:pPr>
                <w:pStyle w:val="TOCHeading"/>
                <w:rPr>
                  <w:ins w:id="9" w:author="Lin Xiuqing" w:date="2014-11-09T11:11:00Z"/>
                </w:rPr>
              </w:pPr>
              <w:ins w:id="10" w:author="Lin Xiuqing" w:date="2014-11-09T11:11:00Z">
                <w:r>
                  <w:t>Contents</w:t>
                </w:r>
              </w:ins>
            </w:p>
            <w:p w14:paraId="6645C2BD" w14:textId="77777777" w:rsidR="004448BF" w:rsidRDefault="004448BF" w:rsidP="004448BF">
              <w:pPr>
                <w:pStyle w:val="TOC1"/>
                <w:tabs>
                  <w:tab w:val="right" w:leader="dot" w:pos="9350"/>
                </w:tabs>
                <w:rPr>
                  <w:ins w:id="11" w:author="Lin Xiuqing" w:date="2014-11-09T11:11:00Z"/>
                  <w:noProof/>
                </w:rPr>
              </w:pPr>
              <w:ins w:id="12" w:author="Lin Xiuqing" w:date="2014-11-09T11:11:00Z">
                <w:r>
                  <w:fldChar w:fldCharType="begin"/>
                </w:r>
                <w:r>
                  <w:instrText xml:space="preserve"> TOC \o "1-3" \h \z \u </w:instrText>
                </w:r>
                <w:r>
                  <w:fldChar w:fldCharType="separate"/>
                </w:r>
                <w:r w:rsidRPr="00673829">
                  <w:rPr>
                    <w:rStyle w:val="Hyperlink"/>
                    <w:noProof/>
                  </w:rPr>
                  <w:fldChar w:fldCharType="begin"/>
                </w:r>
                <w:r w:rsidRPr="00673829">
                  <w:rPr>
                    <w:rStyle w:val="Hyperlink"/>
                    <w:noProof/>
                  </w:rPr>
                  <w:instrText xml:space="preserve"> </w:instrText>
                </w:r>
                <w:r>
                  <w:rPr>
                    <w:noProof/>
                  </w:rPr>
                  <w:instrText>HYPERLINK \l "_Toc403287947"</w:instrText>
                </w:r>
                <w:r w:rsidRPr="00673829">
                  <w:rPr>
                    <w:rStyle w:val="Hyperlink"/>
                    <w:noProof/>
                  </w:rPr>
                  <w:instrText xml:space="preserve"> </w:instrText>
                </w:r>
                <w:r w:rsidRPr="00673829">
                  <w:rPr>
                    <w:rStyle w:val="Hyperlink"/>
                    <w:noProof/>
                  </w:rPr>
                </w:r>
                <w:r w:rsidRPr="00673829">
                  <w:rPr>
                    <w:rStyle w:val="Hyperlink"/>
                    <w:noProof/>
                  </w:rPr>
                  <w:fldChar w:fldCharType="separate"/>
                </w:r>
                <w:r w:rsidRPr="00673829">
                  <w:rPr>
                    <w:rStyle w:val="Hyperlink"/>
                    <w:noProof/>
                  </w:rPr>
                  <w:t>1. User Guide</w:t>
                </w:r>
                <w:r>
                  <w:rPr>
                    <w:noProof/>
                    <w:webHidden/>
                  </w:rPr>
                  <w:tab/>
                </w:r>
                <w:r>
                  <w:rPr>
                    <w:noProof/>
                    <w:webHidden/>
                  </w:rPr>
                  <w:fldChar w:fldCharType="begin"/>
                </w:r>
                <w:r>
                  <w:rPr>
                    <w:noProof/>
                    <w:webHidden/>
                  </w:rPr>
                  <w:instrText xml:space="preserve"> PAGEREF _Toc403287947 \h </w:instrText>
                </w:r>
                <w:r>
                  <w:rPr>
                    <w:noProof/>
                    <w:webHidden/>
                  </w:rPr>
                </w:r>
                <w:r>
                  <w:rPr>
                    <w:noProof/>
                    <w:webHidden/>
                  </w:rPr>
                  <w:fldChar w:fldCharType="separate"/>
                </w:r>
              </w:ins>
              <w:r>
                <w:rPr>
                  <w:noProof/>
                  <w:webHidden/>
                </w:rPr>
                <w:t>2</w:t>
              </w:r>
              <w:ins w:id="13" w:author="Lin Xiuqing" w:date="2014-11-09T11:11:00Z">
                <w:r>
                  <w:rPr>
                    <w:noProof/>
                    <w:webHidden/>
                  </w:rPr>
                  <w:fldChar w:fldCharType="end"/>
                </w:r>
                <w:r w:rsidRPr="00673829">
                  <w:rPr>
                    <w:rStyle w:val="Hyperlink"/>
                    <w:noProof/>
                  </w:rPr>
                  <w:fldChar w:fldCharType="end"/>
                </w:r>
              </w:ins>
            </w:p>
            <w:p w14:paraId="1D4CCAB1" w14:textId="77777777" w:rsidR="004448BF" w:rsidRDefault="004448BF" w:rsidP="004448BF">
              <w:pPr>
                <w:pStyle w:val="TOC1"/>
                <w:tabs>
                  <w:tab w:val="right" w:leader="dot" w:pos="9350"/>
                </w:tabs>
                <w:rPr>
                  <w:ins w:id="14" w:author="Lin Xiuqing" w:date="2014-11-09T11:11:00Z"/>
                  <w:noProof/>
                </w:rPr>
              </w:pPr>
              <w:ins w:id="15" w:author="Lin Xiuqing" w:date="2014-11-09T11:11:00Z">
                <w:r w:rsidRPr="00673829">
                  <w:rPr>
                    <w:rStyle w:val="Hyperlink"/>
                    <w:noProof/>
                  </w:rPr>
                  <w:fldChar w:fldCharType="begin"/>
                </w:r>
                <w:r w:rsidRPr="00673829">
                  <w:rPr>
                    <w:rStyle w:val="Hyperlink"/>
                    <w:noProof/>
                  </w:rPr>
                  <w:instrText xml:space="preserve"> </w:instrText>
                </w:r>
                <w:r>
                  <w:rPr>
                    <w:noProof/>
                  </w:rPr>
                  <w:instrText>HYPERLINK \l "_Toc403287948"</w:instrText>
                </w:r>
                <w:r w:rsidRPr="00673829">
                  <w:rPr>
                    <w:rStyle w:val="Hyperlink"/>
                    <w:noProof/>
                  </w:rPr>
                  <w:instrText xml:space="preserve"> </w:instrText>
                </w:r>
                <w:r w:rsidRPr="00673829">
                  <w:rPr>
                    <w:rStyle w:val="Hyperlink"/>
                    <w:noProof/>
                  </w:rPr>
                </w:r>
                <w:r w:rsidRPr="00673829">
                  <w:rPr>
                    <w:rStyle w:val="Hyperlink"/>
                    <w:noProof/>
                  </w:rPr>
                  <w:fldChar w:fldCharType="separate"/>
                </w:r>
                <w:r w:rsidRPr="00673829">
                  <w:rPr>
                    <w:rStyle w:val="Hyperlink"/>
                    <w:noProof/>
                  </w:rPr>
                  <w:t>2. Introducing the Developer’s Guide</w:t>
                </w:r>
                <w:r>
                  <w:rPr>
                    <w:noProof/>
                    <w:webHidden/>
                  </w:rPr>
                  <w:tab/>
                  <w:t>21</w:t>
                </w:r>
                <w:r w:rsidRPr="00673829">
                  <w:rPr>
                    <w:rStyle w:val="Hyperlink"/>
                    <w:noProof/>
                  </w:rPr>
                  <w:fldChar w:fldCharType="end"/>
                </w:r>
              </w:ins>
            </w:p>
            <w:p w14:paraId="2608AFB6" w14:textId="77777777" w:rsidR="004448BF" w:rsidRDefault="004448BF" w:rsidP="004448BF">
              <w:pPr>
                <w:pStyle w:val="TOC2"/>
                <w:tabs>
                  <w:tab w:val="right" w:leader="dot" w:pos="9350"/>
                </w:tabs>
                <w:rPr>
                  <w:ins w:id="16" w:author="Lin Xiuqing" w:date="2014-11-09T11:11:00Z"/>
                  <w:noProof/>
                </w:rPr>
              </w:pPr>
              <w:ins w:id="17" w:author="Lin Xiuqing" w:date="2014-11-09T11:11:00Z">
                <w:r w:rsidRPr="00673829">
                  <w:rPr>
                    <w:rStyle w:val="Hyperlink"/>
                    <w:noProof/>
                  </w:rPr>
                  <w:fldChar w:fldCharType="begin"/>
                </w:r>
                <w:r w:rsidRPr="00673829">
                  <w:rPr>
                    <w:rStyle w:val="Hyperlink"/>
                    <w:noProof/>
                  </w:rPr>
                  <w:instrText xml:space="preserve"> </w:instrText>
                </w:r>
                <w:r>
                  <w:rPr>
                    <w:noProof/>
                  </w:rPr>
                  <w:instrText>HYPERLINK \l "_Toc403287949"</w:instrText>
                </w:r>
                <w:r w:rsidRPr="00673829">
                  <w:rPr>
                    <w:rStyle w:val="Hyperlink"/>
                    <w:noProof/>
                  </w:rPr>
                  <w:instrText xml:space="preserve"> </w:instrText>
                </w:r>
                <w:r w:rsidRPr="00673829">
                  <w:rPr>
                    <w:rStyle w:val="Hyperlink"/>
                    <w:noProof/>
                  </w:rPr>
                </w:r>
                <w:r w:rsidRPr="00673829">
                  <w:rPr>
                    <w:rStyle w:val="Hyperlink"/>
                    <w:noProof/>
                  </w:rPr>
                  <w:fldChar w:fldCharType="separate"/>
                </w:r>
                <w:r w:rsidRPr="00673829">
                  <w:rPr>
                    <w:rStyle w:val="Hyperlink"/>
                    <w:noProof/>
                  </w:rPr>
                  <w:t>Our Audience</w:t>
                </w:r>
                <w:r>
                  <w:rPr>
                    <w:noProof/>
                    <w:webHidden/>
                  </w:rPr>
                  <w:tab/>
                  <w:t>21</w:t>
                </w:r>
                <w:r w:rsidRPr="00673829">
                  <w:rPr>
                    <w:rStyle w:val="Hyperlink"/>
                    <w:noProof/>
                  </w:rPr>
                  <w:fldChar w:fldCharType="end"/>
                </w:r>
              </w:ins>
            </w:p>
            <w:p w14:paraId="36499091" w14:textId="77777777" w:rsidR="004448BF" w:rsidRDefault="004448BF" w:rsidP="004448BF">
              <w:pPr>
                <w:pStyle w:val="TOC2"/>
                <w:tabs>
                  <w:tab w:val="right" w:leader="dot" w:pos="9350"/>
                </w:tabs>
                <w:rPr>
                  <w:ins w:id="18" w:author="Lin Xiuqing" w:date="2014-11-09T11:11:00Z"/>
                  <w:noProof/>
                </w:rPr>
              </w:pPr>
              <w:ins w:id="19" w:author="Lin Xiuqing" w:date="2014-11-09T11:11:00Z">
                <w:r w:rsidRPr="00673829">
                  <w:rPr>
                    <w:rStyle w:val="Hyperlink"/>
                    <w:noProof/>
                  </w:rPr>
                  <w:fldChar w:fldCharType="begin"/>
                </w:r>
                <w:r w:rsidRPr="00673829">
                  <w:rPr>
                    <w:rStyle w:val="Hyperlink"/>
                    <w:noProof/>
                  </w:rPr>
                  <w:instrText xml:space="preserve"> </w:instrText>
                </w:r>
                <w:r>
                  <w:rPr>
                    <w:noProof/>
                  </w:rPr>
                  <w:instrText>HYPERLINK \l "_Toc403287950"</w:instrText>
                </w:r>
                <w:r w:rsidRPr="00673829">
                  <w:rPr>
                    <w:rStyle w:val="Hyperlink"/>
                    <w:noProof/>
                  </w:rPr>
                  <w:instrText xml:space="preserve"> </w:instrText>
                </w:r>
                <w:r w:rsidRPr="00673829">
                  <w:rPr>
                    <w:rStyle w:val="Hyperlink"/>
                    <w:noProof/>
                  </w:rPr>
                </w:r>
                <w:r w:rsidRPr="00673829">
                  <w:rPr>
                    <w:rStyle w:val="Hyperlink"/>
                    <w:noProof/>
                  </w:rPr>
                  <w:fldChar w:fldCharType="separate"/>
                </w:r>
                <w:r w:rsidRPr="00673829">
                  <w:rPr>
                    <w:rStyle w:val="Hyperlink"/>
                    <w:noProof/>
                  </w:rPr>
                  <w:t>Our Vision</w:t>
                </w:r>
                <w:r>
                  <w:rPr>
                    <w:noProof/>
                    <w:webHidden/>
                  </w:rPr>
                  <w:tab/>
                  <w:t>21</w:t>
                </w:r>
                <w:r w:rsidRPr="00673829">
                  <w:rPr>
                    <w:rStyle w:val="Hyperlink"/>
                    <w:noProof/>
                  </w:rPr>
                  <w:fldChar w:fldCharType="end"/>
                </w:r>
              </w:ins>
            </w:p>
            <w:p w14:paraId="3F3BCE09" w14:textId="77777777" w:rsidR="004448BF" w:rsidRDefault="004448BF" w:rsidP="004448BF">
              <w:pPr>
                <w:pStyle w:val="TOC2"/>
                <w:tabs>
                  <w:tab w:val="right" w:leader="dot" w:pos="9350"/>
                </w:tabs>
                <w:rPr>
                  <w:ins w:id="20" w:author="Lin Xiuqing" w:date="2014-11-09T11:11:00Z"/>
                  <w:noProof/>
                </w:rPr>
              </w:pPr>
              <w:ins w:id="21" w:author="Lin Xiuqing" w:date="2014-11-09T11:11:00Z">
                <w:r w:rsidRPr="00673829">
                  <w:rPr>
                    <w:rStyle w:val="Hyperlink"/>
                    <w:noProof/>
                  </w:rPr>
                  <w:fldChar w:fldCharType="begin"/>
                </w:r>
                <w:r w:rsidRPr="00673829">
                  <w:rPr>
                    <w:rStyle w:val="Hyperlink"/>
                    <w:noProof/>
                  </w:rPr>
                  <w:instrText xml:space="preserve"> </w:instrText>
                </w:r>
                <w:r>
                  <w:rPr>
                    <w:noProof/>
                  </w:rPr>
                  <w:instrText>HYPERLINK \l "_Toc403287951"</w:instrText>
                </w:r>
                <w:r w:rsidRPr="00673829">
                  <w:rPr>
                    <w:rStyle w:val="Hyperlink"/>
                    <w:noProof/>
                  </w:rPr>
                  <w:instrText xml:space="preserve"> </w:instrText>
                </w:r>
                <w:r w:rsidRPr="00673829">
                  <w:rPr>
                    <w:rStyle w:val="Hyperlink"/>
                    <w:noProof/>
                  </w:rPr>
                </w:r>
                <w:r w:rsidRPr="00673829">
                  <w:rPr>
                    <w:rStyle w:val="Hyperlink"/>
                    <w:noProof/>
                  </w:rPr>
                  <w:fldChar w:fldCharType="separate"/>
                </w:r>
                <w:r w:rsidRPr="00673829">
                  <w:rPr>
                    <w:rStyle w:val="Hyperlink"/>
                    <w:noProof/>
                  </w:rPr>
                  <w:t>Using this Guide</w:t>
                </w:r>
                <w:r>
                  <w:rPr>
                    <w:noProof/>
                    <w:webHidden/>
                  </w:rPr>
                  <w:tab/>
                  <w:t>21</w:t>
                </w:r>
                <w:r w:rsidRPr="00673829">
                  <w:rPr>
                    <w:rStyle w:val="Hyperlink"/>
                    <w:noProof/>
                  </w:rPr>
                  <w:fldChar w:fldCharType="end"/>
                </w:r>
              </w:ins>
            </w:p>
            <w:p w14:paraId="745C146B" w14:textId="77777777" w:rsidR="004448BF" w:rsidRDefault="004448BF" w:rsidP="004448BF">
              <w:pPr>
                <w:pStyle w:val="TOC1"/>
                <w:tabs>
                  <w:tab w:val="right" w:leader="dot" w:pos="9350"/>
                </w:tabs>
                <w:rPr>
                  <w:ins w:id="22" w:author="Lin Xiuqing" w:date="2014-11-09T11:11:00Z"/>
                  <w:noProof/>
                </w:rPr>
              </w:pPr>
              <w:ins w:id="23" w:author="Lin Xiuqing" w:date="2014-11-09T11:11:00Z">
                <w:r w:rsidRPr="00673829">
                  <w:rPr>
                    <w:rStyle w:val="Hyperlink"/>
                    <w:noProof/>
                  </w:rPr>
                  <w:fldChar w:fldCharType="begin"/>
                </w:r>
                <w:r w:rsidRPr="00673829">
                  <w:rPr>
                    <w:rStyle w:val="Hyperlink"/>
                    <w:noProof/>
                  </w:rPr>
                  <w:instrText xml:space="preserve"> </w:instrText>
                </w:r>
                <w:r>
                  <w:rPr>
                    <w:noProof/>
                  </w:rPr>
                  <w:instrText>HYPERLINK \l "_Toc403287952"</w:instrText>
                </w:r>
                <w:r w:rsidRPr="00673829">
                  <w:rPr>
                    <w:rStyle w:val="Hyperlink"/>
                    <w:noProof/>
                  </w:rPr>
                  <w:instrText xml:space="preserve"> </w:instrText>
                </w:r>
                <w:r w:rsidRPr="00673829">
                  <w:rPr>
                    <w:rStyle w:val="Hyperlink"/>
                    <w:noProof/>
                  </w:rPr>
                </w:r>
                <w:r w:rsidRPr="00673829">
                  <w:rPr>
                    <w:rStyle w:val="Hyperlink"/>
                    <w:noProof/>
                  </w:rPr>
                  <w:fldChar w:fldCharType="separate"/>
                </w:r>
                <w:r w:rsidRPr="00673829">
                  <w:rPr>
                    <w:rStyle w:val="Hyperlink"/>
                    <w:noProof/>
                  </w:rPr>
                  <w:t>3. Defining the Architecture</w:t>
                </w:r>
                <w:r>
                  <w:rPr>
                    <w:noProof/>
                    <w:webHidden/>
                  </w:rPr>
                  <w:tab/>
                  <w:t>22</w:t>
                </w:r>
                <w:r w:rsidRPr="00673829">
                  <w:rPr>
                    <w:rStyle w:val="Hyperlink"/>
                    <w:noProof/>
                  </w:rPr>
                  <w:fldChar w:fldCharType="end"/>
                </w:r>
              </w:ins>
            </w:p>
            <w:p w14:paraId="0B885552" w14:textId="77777777" w:rsidR="004448BF" w:rsidRDefault="004448BF" w:rsidP="004448BF">
              <w:pPr>
                <w:pStyle w:val="TOC1"/>
                <w:tabs>
                  <w:tab w:val="right" w:leader="dot" w:pos="9350"/>
                </w:tabs>
                <w:rPr>
                  <w:ins w:id="24" w:author="Lin Xiuqing" w:date="2014-11-09T11:11:00Z"/>
                  <w:noProof/>
                </w:rPr>
              </w:pPr>
              <w:ins w:id="25" w:author="Lin Xiuqing" w:date="2014-11-09T11:11:00Z">
                <w:r w:rsidRPr="00673829">
                  <w:rPr>
                    <w:rStyle w:val="Hyperlink"/>
                    <w:noProof/>
                  </w:rPr>
                  <w:fldChar w:fldCharType="begin"/>
                </w:r>
                <w:r w:rsidRPr="00673829">
                  <w:rPr>
                    <w:rStyle w:val="Hyperlink"/>
                    <w:noProof/>
                  </w:rPr>
                  <w:instrText xml:space="preserve"> </w:instrText>
                </w:r>
                <w:r>
                  <w:rPr>
                    <w:noProof/>
                  </w:rPr>
                  <w:instrText>HYPERLINK \l "_Toc403287953"</w:instrText>
                </w:r>
                <w:r w:rsidRPr="00673829">
                  <w:rPr>
                    <w:rStyle w:val="Hyperlink"/>
                    <w:noProof/>
                  </w:rPr>
                  <w:instrText xml:space="preserve"> </w:instrText>
                </w:r>
                <w:r w:rsidRPr="00673829">
                  <w:rPr>
                    <w:rStyle w:val="Hyperlink"/>
                    <w:noProof/>
                  </w:rPr>
                </w:r>
                <w:r w:rsidRPr="00673829">
                  <w:rPr>
                    <w:rStyle w:val="Hyperlink"/>
                    <w:noProof/>
                  </w:rPr>
                  <w:fldChar w:fldCharType="separate"/>
                </w:r>
                <w:r w:rsidRPr="00673829">
                  <w:rPr>
                    <w:rStyle w:val="Hyperlink"/>
                    <w:noProof/>
                  </w:rPr>
                  <w:t>4. Developing the Components</w:t>
                </w:r>
                <w:r>
                  <w:rPr>
                    <w:noProof/>
                    <w:webHidden/>
                  </w:rPr>
                  <w:tab/>
                  <w:t>23</w:t>
                </w:r>
                <w:r w:rsidRPr="00673829">
                  <w:rPr>
                    <w:rStyle w:val="Hyperlink"/>
                    <w:noProof/>
                  </w:rPr>
                  <w:fldChar w:fldCharType="end"/>
                </w:r>
              </w:ins>
            </w:p>
            <w:p w14:paraId="083DD56D" w14:textId="77777777" w:rsidR="004448BF" w:rsidRDefault="004448BF" w:rsidP="004448BF">
              <w:pPr>
                <w:pStyle w:val="TOC2"/>
                <w:tabs>
                  <w:tab w:val="right" w:leader="dot" w:pos="9350"/>
                </w:tabs>
                <w:rPr>
                  <w:ins w:id="26" w:author="Lin Xiuqing" w:date="2014-11-09T11:11:00Z"/>
                  <w:noProof/>
                </w:rPr>
              </w:pPr>
              <w:ins w:id="27" w:author="Lin Xiuqing" w:date="2014-11-09T11:11:00Z">
                <w:r w:rsidRPr="00673829">
                  <w:rPr>
                    <w:rStyle w:val="Hyperlink"/>
                    <w:noProof/>
                  </w:rPr>
                  <w:fldChar w:fldCharType="begin"/>
                </w:r>
                <w:r w:rsidRPr="00673829">
                  <w:rPr>
                    <w:rStyle w:val="Hyperlink"/>
                    <w:noProof/>
                  </w:rPr>
                  <w:instrText xml:space="preserve"> </w:instrText>
                </w:r>
                <w:r>
                  <w:rPr>
                    <w:noProof/>
                  </w:rPr>
                  <w:instrText>HYPERLINK \l "_Toc403287954"</w:instrText>
                </w:r>
                <w:r w:rsidRPr="00673829">
                  <w:rPr>
                    <w:rStyle w:val="Hyperlink"/>
                    <w:noProof/>
                  </w:rPr>
                  <w:instrText xml:space="preserve"> </w:instrText>
                </w:r>
                <w:r w:rsidRPr="00673829">
                  <w:rPr>
                    <w:rStyle w:val="Hyperlink"/>
                    <w:noProof/>
                  </w:rPr>
                </w:r>
                <w:r w:rsidRPr="00673829">
                  <w:rPr>
                    <w:rStyle w:val="Hyperlink"/>
                    <w:noProof/>
                  </w:rPr>
                  <w:fldChar w:fldCharType="separate"/>
                </w:r>
                <w:r w:rsidRPr="00673829">
                  <w:rPr>
                    <w:rStyle w:val="Hyperlink"/>
                    <w:noProof/>
                  </w:rPr>
                  <w:t>4.1 Graphical User Interface</w:t>
                </w:r>
                <w:r>
                  <w:rPr>
                    <w:noProof/>
                    <w:webHidden/>
                  </w:rPr>
                  <w:tab/>
                  <w:t>23</w:t>
                </w:r>
                <w:r w:rsidRPr="00673829">
                  <w:rPr>
                    <w:rStyle w:val="Hyperlink"/>
                    <w:noProof/>
                  </w:rPr>
                  <w:fldChar w:fldCharType="end"/>
                </w:r>
              </w:ins>
            </w:p>
            <w:p w14:paraId="473177A3" w14:textId="77777777" w:rsidR="004448BF" w:rsidRDefault="004448BF" w:rsidP="004448BF">
              <w:pPr>
                <w:pStyle w:val="TOC2"/>
                <w:tabs>
                  <w:tab w:val="right" w:leader="dot" w:pos="9350"/>
                </w:tabs>
                <w:rPr>
                  <w:ins w:id="28" w:author="Lin Xiuqing" w:date="2014-11-09T11:11:00Z"/>
                  <w:noProof/>
                </w:rPr>
              </w:pPr>
              <w:ins w:id="29" w:author="Lin Xiuqing" w:date="2014-11-09T11:11:00Z">
                <w:r w:rsidRPr="00673829">
                  <w:rPr>
                    <w:rStyle w:val="Hyperlink"/>
                    <w:noProof/>
                  </w:rPr>
                  <w:fldChar w:fldCharType="begin"/>
                </w:r>
                <w:r w:rsidRPr="00673829">
                  <w:rPr>
                    <w:rStyle w:val="Hyperlink"/>
                    <w:noProof/>
                  </w:rPr>
                  <w:instrText xml:space="preserve"> </w:instrText>
                </w:r>
                <w:r>
                  <w:rPr>
                    <w:noProof/>
                  </w:rPr>
                  <w:instrText>HYPERLINK \l "_Toc403287955"</w:instrText>
                </w:r>
                <w:r w:rsidRPr="00673829">
                  <w:rPr>
                    <w:rStyle w:val="Hyperlink"/>
                    <w:noProof/>
                  </w:rPr>
                  <w:instrText xml:space="preserve"> </w:instrText>
                </w:r>
                <w:r w:rsidRPr="00673829">
                  <w:rPr>
                    <w:rStyle w:val="Hyperlink"/>
                    <w:noProof/>
                  </w:rPr>
                </w:r>
                <w:r w:rsidRPr="00673829">
                  <w:rPr>
                    <w:rStyle w:val="Hyperlink"/>
                    <w:noProof/>
                  </w:rPr>
                  <w:fldChar w:fldCharType="separate"/>
                </w:r>
                <w:r w:rsidRPr="00673829">
                  <w:rPr>
                    <w:rStyle w:val="Hyperlink"/>
                    <w:noProof/>
                  </w:rPr>
                  <w:t>4.2 Logic</w:t>
                </w:r>
                <w:r>
                  <w:rPr>
                    <w:noProof/>
                    <w:webHidden/>
                  </w:rPr>
                  <w:tab/>
                  <w:t>25</w:t>
                </w:r>
                <w:r w:rsidRPr="00673829">
                  <w:rPr>
                    <w:rStyle w:val="Hyperlink"/>
                    <w:noProof/>
                  </w:rPr>
                  <w:fldChar w:fldCharType="end"/>
                </w:r>
              </w:ins>
            </w:p>
            <w:p w14:paraId="4FC7752A" w14:textId="77777777" w:rsidR="004448BF" w:rsidRDefault="004448BF" w:rsidP="004448BF">
              <w:pPr>
                <w:pStyle w:val="TOC3"/>
                <w:tabs>
                  <w:tab w:val="right" w:leader="dot" w:pos="9350"/>
                </w:tabs>
                <w:rPr>
                  <w:ins w:id="30" w:author="Lin Xiuqing" w:date="2014-11-09T11:11:00Z"/>
                  <w:noProof/>
                </w:rPr>
              </w:pPr>
              <w:ins w:id="31" w:author="Lin Xiuqing" w:date="2014-11-09T11:11:00Z">
                <w:r w:rsidRPr="00673829">
                  <w:rPr>
                    <w:rStyle w:val="Hyperlink"/>
                    <w:noProof/>
                  </w:rPr>
                  <w:fldChar w:fldCharType="begin"/>
                </w:r>
                <w:r w:rsidRPr="00673829">
                  <w:rPr>
                    <w:rStyle w:val="Hyperlink"/>
                    <w:noProof/>
                  </w:rPr>
                  <w:instrText xml:space="preserve"> </w:instrText>
                </w:r>
                <w:r>
                  <w:rPr>
                    <w:noProof/>
                  </w:rPr>
                  <w:instrText>HYPERLINK \l "_Toc403287956"</w:instrText>
                </w:r>
                <w:r w:rsidRPr="00673829">
                  <w:rPr>
                    <w:rStyle w:val="Hyperlink"/>
                    <w:noProof/>
                  </w:rPr>
                  <w:instrText xml:space="preserve"> </w:instrText>
                </w:r>
                <w:r w:rsidRPr="00673829">
                  <w:rPr>
                    <w:rStyle w:val="Hyperlink"/>
                    <w:noProof/>
                  </w:rPr>
                </w:r>
                <w:r w:rsidRPr="00673829">
                  <w:rPr>
                    <w:rStyle w:val="Hyperlink"/>
                    <w:noProof/>
                  </w:rPr>
                  <w:fldChar w:fldCharType="separate"/>
                </w:r>
                <w:r w:rsidRPr="00673829">
                  <w:rPr>
                    <w:rStyle w:val="Hyperlink"/>
                    <w:noProof/>
                  </w:rPr>
                  <w:t>4.2.1 Action and Hint System</w:t>
                </w:r>
                <w:r>
                  <w:rPr>
                    <w:noProof/>
                    <w:webHidden/>
                  </w:rPr>
                  <w:tab/>
                  <w:t>26</w:t>
                </w:r>
                <w:r w:rsidRPr="00673829">
                  <w:rPr>
                    <w:rStyle w:val="Hyperlink"/>
                    <w:noProof/>
                  </w:rPr>
                  <w:fldChar w:fldCharType="end"/>
                </w:r>
              </w:ins>
            </w:p>
            <w:p w14:paraId="31E6BB01" w14:textId="77777777" w:rsidR="004448BF" w:rsidRDefault="004448BF" w:rsidP="004448BF">
              <w:pPr>
                <w:pStyle w:val="TOC3"/>
                <w:tabs>
                  <w:tab w:val="right" w:leader="dot" w:pos="9350"/>
                </w:tabs>
                <w:rPr>
                  <w:ins w:id="32" w:author="Lin Xiuqing" w:date="2014-11-09T11:11:00Z"/>
                  <w:noProof/>
                </w:rPr>
              </w:pPr>
              <w:ins w:id="33" w:author="Lin Xiuqing" w:date="2014-11-09T11:11:00Z">
                <w:r w:rsidRPr="00673829">
                  <w:rPr>
                    <w:rStyle w:val="Hyperlink"/>
                    <w:noProof/>
                  </w:rPr>
                  <w:fldChar w:fldCharType="begin"/>
                </w:r>
                <w:r w:rsidRPr="00673829">
                  <w:rPr>
                    <w:rStyle w:val="Hyperlink"/>
                    <w:noProof/>
                  </w:rPr>
                  <w:instrText xml:space="preserve"> </w:instrText>
                </w:r>
                <w:r>
                  <w:rPr>
                    <w:noProof/>
                  </w:rPr>
                  <w:instrText>HYPERLINK \l "_Toc403287957"</w:instrText>
                </w:r>
                <w:r w:rsidRPr="00673829">
                  <w:rPr>
                    <w:rStyle w:val="Hyperlink"/>
                    <w:noProof/>
                  </w:rPr>
                  <w:instrText xml:space="preserve"> </w:instrText>
                </w:r>
                <w:r w:rsidRPr="00673829">
                  <w:rPr>
                    <w:rStyle w:val="Hyperlink"/>
                    <w:noProof/>
                  </w:rPr>
                </w:r>
                <w:r w:rsidRPr="00673829">
                  <w:rPr>
                    <w:rStyle w:val="Hyperlink"/>
                    <w:noProof/>
                  </w:rPr>
                  <w:fldChar w:fldCharType="separate"/>
                </w:r>
                <w:r w:rsidRPr="00673829">
                  <w:rPr>
                    <w:rStyle w:val="Hyperlink"/>
                    <w:noProof/>
                  </w:rPr>
                  <w:t>4.2.2 Task Manager</w:t>
                </w:r>
                <w:r>
                  <w:rPr>
                    <w:noProof/>
                    <w:webHidden/>
                  </w:rPr>
                  <w:tab/>
                  <w:t>35</w:t>
                </w:r>
                <w:r w:rsidRPr="00673829">
                  <w:rPr>
                    <w:rStyle w:val="Hyperlink"/>
                    <w:noProof/>
                  </w:rPr>
                  <w:fldChar w:fldCharType="end"/>
                </w:r>
              </w:ins>
            </w:p>
            <w:p w14:paraId="7BA0DAAB" w14:textId="77777777" w:rsidR="004448BF" w:rsidRDefault="004448BF" w:rsidP="004448BF">
              <w:pPr>
                <w:pStyle w:val="TOC3"/>
                <w:tabs>
                  <w:tab w:val="right" w:leader="dot" w:pos="9350"/>
                </w:tabs>
                <w:rPr>
                  <w:ins w:id="34" w:author="Lin Xiuqing" w:date="2014-11-09T11:11:00Z"/>
                  <w:noProof/>
                </w:rPr>
              </w:pPr>
              <w:ins w:id="35" w:author="Lin Xiuqing" w:date="2014-11-09T11:11:00Z">
                <w:r w:rsidRPr="00673829">
                  <w:rPr>
                    <w:rStyle w:val="Hyperlink"/>
                    <w:noProof/>
                  </w:rPr>
                  <w:fldChar w:fldCharType="begin"/>
                </w:r>
                <w:r w:rsidRPr="00673829">
                  <w:rPr>
                    <w:rStyle w:val="Hyperlink"/>
                    <w:noProof/>
                  </w:rPr>
                  <w:instrText xml:space="preserve"> </w:instrText>
                </w:r>
                <w:r>
                  <w:rPr>
                    <w:noProof/>
                  </w:rPr>
                  <w:instrText>HYPERLINK \l "_Toc403287958"</w:instrText>
                </w:r>
                <w:r w:rsidRPr="00673829">
                  <w:rPr>
                    <w:rStyle w:val="Hyperlink"/>
                    <w:noProof/>
                  </w:rPr>
                  <w:instrText xml:space="preserve"> </w:instrText>
                </w:r>
                <w:r w:rsidRPr="00673829">
                  <w:rPr>
                    <w:rStyle w:val="Hyperlink"/>
                    <w:noProof/>
                  </w:rPr>
                </w:r>
                <w:r w:rsidRPr="00673829">
                  <w:rPr>
                    <w:rStyle w:val="Hyperlink"/>
                    <w:noProof/>
                  </w:rPr>
                  <w:fldChar w:fldCharType="separate"/>
                </w:r>
                <w:r w:rsidRPr="00673829">
                  <w:rPr>
                    <w:rStyle w:val="Hyperlink"/>
                    <w:noProof/>
                  </w:rPr>
                  <w:t>4.2.3 List Processor</w:t>
                </w:r>
                <w:r>
                  <w:rPr>
                    <w:noProof/>
                    <w:webHidden/>
                  </w:rPr>
                  <w:tab/>
                  <w:t>36</w:t>
                </w:r>
                <w:r w:rsidRPr="00673829">
                  <w:rPr>
                    <w:rStyle w:val="Hyperlink"/>
                    <w:noProof/>
                  </w:rPr>
                  <w:fldChar w:fldCharType="end"/>
                </w:r>
              </w:ins>
            </w:p>
            <w:p w14:paraId="64F1D2FF" w14:textId="77777777" w:rsidR="004448BF" w:rsidRDefault="004448BF" w:rsidP="004448BF">
              <w:pPr>
                <w:pStyle w:val="TOC2"/>
                <w:tabs>
                  <w:tab w:val="right" w:leader="dot" w:pos="9350"/>
                </w:tabs>
                <w:rPr>
                  <w:ins w:id="36" w:author="Lin Xiuqing" w:date="2014-11-09T11:11:00Z"/>
                  <w:noProof/>
                </w:rPr>
              </w:pPr>
              <w:ins w:id="37" w:author="Lin Xiuqing" w:date="2014-11-09T11:11:00Z">
                <w:r w:rsidRPr="00673829">
                  <w:rPr>
                    <w:rStyle w:val="Hyperlink"/>
                    <w:noProof/>
                  </w:rPr>
                  <w:fldChar w:fldCharType="begin"/>
                </w:r>
                <w:r w:rsidRPr="00673829">
                  <w:rPr>
                    <w:rStyle w:val="Hyperlink"/>
                    <w:noProof/>
                  </w:rPr>
                  <w:instrText xml:space="preserve"> </w:instrText>
                </w:r>
                <w:r>
                  <w:rPr>
                    <w:noProof/>
                  </w:rPr>
                  <w:instrText>HYPERLINK \l "_Toc403287959"</w:instrText>
                </w:r>
                <w:r w:rsidRPr="00673829">
                  <w:rPr>
                    <w:rStyle w:val="Hyperlink"/>
                    <w:noProof/>
                  </w:rPr>
                  <w:instrText xml:space="preserve"> </w:instrText>
                </w:r>
                <w:r w:rsidRPr="00673829">
                  <w:rPr>
                    <w:rStyle w:val="Hyperlink"/>
                    <w:noProof/>
                  </w:rPr>
                </w:r>
                <w:r w:rsidRPr="00673829">
                  <w:rPr>
                    <w:rStyle w:val="Hyperlink"/>
                    <w:noProof/>
                  </w:rPr>
                  <w:fldChar w:fldCharType="separate"/>
                </w:r>
                <w:r w:rsidRPr="00673829">
                  <w:rPr>
                    <w:rStyle w:val="Hyperlink"/>
                    <w:noProof/>
                  </w:rPr>
                  <w:t>4.3 Storage</w:t>
                </w:r>
                <w:r>
                  <w:rPr>
                    <w:noProof/>
                    <w:webHidden/>
                  </w:rPr>
                  <w:tab/>
                  <w:t>38</w:t>
                </w:r>
                <w:r w:rsidRPr="00673829">
                  <w:rPr>
                    <w:rStyle w:val="Hyperlink"/>
                    <w:noProof/>
                  </w:rPr>
                  <w:fldChar w:fldCharType="end"/>
                </w:r>
              </w:ins>
            </w:p>
            <w:p w14:paraId="2C386AA9" w14:textId="77777777" w:rsidR="004448BF" w:rsidRDefault="004448BF" w:rsidP="004448BF">
              <w:pPr>
                <w:pStyle w:val="TOC1"/>
                <w:tabs>
                  <w:tab w:val="right" w:leader="dot" w:pos="9350"/>
                </w:tabs>
                <w:rPr>
                  <w:ins w:id="38" w:author="Lin Xiuqing" w:date="2014-11-09T11:11:00Z"/>
                  <w:noProof/>
                </w:rPr>
              </w:pPr>
              <w:ins w:id="39" w:author="Lin Xiuqing" w:date="2014-11-09T11:11:00Z">
                <w:r w:rsidRPr="00673829">
                  <w:rPr>
                    <w:rStyle w:val="Hyperlink"/>
                    <w:noProof/>
                  </w:rPr>
                  <w:fldChar w:fldCharType="begin"/>
                </w:r>
                <w:r w:rsidRPr="00673829">
                  <w:rPr>
                    <w:rStyle w:val="Hyperlink"/>
                    <w:noProof/>
                  </w:rPr>
                  <w:instrText xml:space="preserve"> </w:instrText>
                </w:r>
                <w:r>
                  <w:rPr>
                    <w:noProof/>
                  </w:rPr>
                  <w:instrText>HYPERLINK \l "_Toc403287960"</w:instrText>
                </w:r>
                <w:r w:rsidRPr="00673829">
                  <w:rPr>
                    <w:rStyle w:val="Hyperlink"/>
                    <w:noProof/>
                  </w:rPr>
                  <w:instrText xml:space="preserve"> </w:instrText>
                </w:r>
                <w:r w:rsidRPr="00673829">
                  <w:rPr>
                    <w:rStyle w:val="Hyperlink"/>
                    <w:noProof/>
                  </w:rPr>
                </w:r>
                <w:r w:rsidRPr="00673829">
                  <w:rPr>
                    <w:rStyle w:val="Hyperlink"/>
                    <w:noProof/>
                  </w:rPr>
                  <w:fldChar w:fldCharType="separate"/>
                </w:r>
                <w:r w:rsidRPr="00673829">
                  <w:rPr>
                    <w:rStyle w:val="Hyperlink"/>
                    <w:noProof/>
                  </w:rPr>
                  <w:t>5. Testing the System</w:t>
                </w:r>
                <w:r>
                  <w:rPr>
                    <w:noProof/>
                    <w:webHidden/>
                  </w:rPr>
                  <w:tab/>
                </w:r>
                <w:r>
                  <w:rPr>
                    <w:noProof/>
                    <w:webHidden/>
                  </w:rPr>
                  <w:t>40</w:t>
                </w:r>
                <w:r w:rsidRPr="00673829">
                  <w:rPr>
                    <w:rStyle w:val="Hyperlink"/>
                    <w:noProof/>
                  </w:rPr>
                  <w:fldChar w:fldCharType="end"/>
                </w:r>
              </w:ins>
            </w:p>
            <w:p w14:paraId="0B60B010" w14:textId="77777777" w:rsidR="004448BF" w:rsidRDefault="004448BF" w:rsidP="004448BF">
              <w:pPr>
                <w:pStyle w:val="TOC1"/>
                <w:tabs>
                  <w:tab w:val="right" w:leader="dot" w:pos="9350"/>
                </w:tabs>
                <w:rPr>
                  <w:ins w:id="40" w:author="Lin Xiuqing" w:date="2014-11-09T11:11:00Z"/>
                  <w:noProof/>
                </w:rPr>
              </w:pPr>
              <w:ins w:id="41" w:author="Lin Xiuqing" w:date="2014-11-09T11:11:00Z">
                <w:r w:rsidRPr="00673829">
                  <w:rPr>
                    <w:rStyle w:val="Hyperlink"/>
                    <w:noProof/>
                  </w:rPr>
                  <w:fldChar w:fldCharType="begin"/>
                </w:r>
                <w:r w:rsidRPr="00673829">
                  <w:rPr>
                    <w:rStyle w:val="Hyperlink"/>
                    <w:noProof/>
                  </w:rPr>
                  <w:instrText xml:space="preserve"> </w:instrText>
                </w:r>
                <w:r>
                  <w:rPr>
                    <w:noProof/>
                  </w:rPr>
                  <w:instrText>HYPERLINK \l "_Toc403287961"</w:instrText>
                </w:r>
                <w:r w:rsidRPr="00673829">
                  <w:rPr>
                    <w:rStyle w:val="Hyperlink"/>
                    <w:noProof/>
                  </w:rPr>
                  <w:instrText xml:space="preserve"> </w:instrText>
                </w:r>
                <w:r w:rsidRPr="00673829">
                  <w:rPr>
                    <w:rStyle w:val="Hyperlink"/>
                    <w:noProof/>
                  </w:rPr>
                </w:r>
                <w:r w:rsidRPr="00673829">
                  <w:rPr>
                    <w:rStyle w:val="Hyperlink"/>
                    <w:noProof/>
                  </w:rPr>
                  <w:fldChar w:fldCharType="separate"/>
                </w:r>
                <w:r w:rsidRPr="00673829">
                  <w:rPr>
                    <w:rStyle w:val="Hyperlink"/>
                    <w:noProof/>
                  </w:rPr>
                  <w:t>6. Appendix</w:t>
                </w:r>
                <w:r>
                  <w:rPr>
                    <w:noProof/>
                    <w:webHidden/>
                  </w:rPr>
                  <w:tab/>
                  <w:t>43</w:t>
                </w:r>
                <w:r w:rsidRPr="00673829">
                  <w:rPr>
                    <w:rStyle w:val="Hyperlink"/>
                    <w:noProof/>
                  </w:rPr>
                  <w:fldChar w:fldCharType="end"/>
                </w:r>
              </w:ins>
            </w:p>
            <w:p w14:paraId="174F010D" w14:textId="6B7E33C9" w:rsidR="004448BF" w:rsidRDefault="004448BF" w:rsidP="004448BF">
              <w:pPr>
                <w:pStyle w:val="TOC2"/>
                <w:tabs>
                  <w:tab w:val="right" w:leader="dot" w:pos="9350"/>
                </w:tabs>
                <w:rPr>
                  <w:ins w:id="42" w:author="Lin Xiuqing" w:date="2014-11-09T11:11:00Z"/>
                  <w:noProof/>
                </w:rPr>
              </w:pPr>
              <w:ins w:id="43" w:author="Lin Xiuqing" w:date="2014-11-09T11:11:00Z">
                <w:r w:rsidRPr="00673829">
                  <w:rPr>
                    <w:rStyle w:val="Hyperlink"/>
                    <w:noProof/>
                  </w:rPr>
                  <w:fldChar w:fldCharType="begin"/>
                </w:r>
                <w:r w:rsidRPr="00673829">
                  <w:rPr>
                    <w:rStyle w:val="Hyperlink"/>
                    <w:noProof/>
                  </w:rPr>
                  <w:instrText xml:space="preserve"> </w:instrText>
                </w:r>
                <w:r>
                  <w:rPr>
                    <w:noProof/>
                  </w:rPr>
                  <w:instrText>HYPERLINK \l "_Toc403287962"</w:instrText>
                </w:r>
                <w:r w:rsidRPr="00673829">
                  <w:rPr>
                    <w:rStyle w:val="Hyperlink"/>
                    <w:noProof/>
                  </w:rPr>
                  <w:instrText xml:space="preserve"> </w:instrText>
                </w:r>
                <w:r w:rsidRPr="00673829">
                  <w:rPr>
                    <w:rStyle w:val="Hyperlink"/>
                    <w:noProof/>
                  </w:rPr>
                </w:r>
                <w:r w:rsidRPr="00673829">
                  <w:rPr>
                    <w:rStyle w:val="Hyperlink"/>
                    <w:noProof/>
                  </w:rPr>
                  <w:fldChar w:fldCharType="separate"/>
                </w:r>
                <w:r w:rsidRPr="00673829">
                  <w:rPr>
                    <w:rStyle w:val="Hyperlink"/>
                    <w:noProof/>
                  </w:rPr>
                  <w:t>6.1 Upcoming Developments</w:t>
                </w:r>
                <w:r>
                  <w:rPr>
                    <w:noProof/>
                    <w:webHidden/>
                  </w:rPr>
                  <w:tab/>
                </w:r>
              </w:ins>
              <w:ins w:id="44" w:author="Lin Xiuqing" w:date="2014-11-09T11:12:00Z">
                <w:r>
                  <w:rPr>
                    <w:noProof/>
                    <w:webHidden/>
                  </w:rPr>
                  <w:t>43</w:t>
                </w:r>
              </w:ins>
              <w:ins w:id="45" w:author="Lin Xiuqing" w:date="2014-11-09T11:11:00Z">
                <w:r w:rsidRPr="00673829">
                  <w:rPr>
                    <w:rStyle w:val="Hyperlink"/>
                    <w:noProof/>
                  </w:rPr>
                  <w:fldChar w:fldCharType="end"/>
                </w:r>
              </w:ins>
            </w:p>
            <w:p w14:paraId="4CE7FBC8" w14:textId="52E60EAB" w:rsidR="004448BF" w:rsidRDefault="004448BF" w:rsidP="004448BF">
              <w:pPr>
                <w:pStyle w:val="TOC2"/>
                <w:tabs>
                  <w:tab w:val="right" w:leader="dot" w:pos="9350"/>
                </w:tabs>
                <w:rPr>
                  <w:ins w:id="46" w:author="Lin Xiuqing" w:date="2014-11-09T11:11:00Z"/>
                  <w:noProof/>
                </w:rPr>
              </w:pPr>
              <w:ins w:id="47" w:author="Lin Xiuqing" w:date="2014-11-09T11:11:00Z">
                <w:r w:rsidRPr="00673829">
                  <w:rPr>
                    <w:rStyle w:val="Hyperlink"/>
                    <w:noProof/>
                  </w:rPr>
                  <w:fldChar w:fldCharType="begin"/>
                </w:r>
                <w:r w:rsidRPr="00673829">
                  <w:rPr>
                    <w:rStyle w:val="Hyperlink"/>
                    <w:noProof/>
                  </w:rPr>
                  <w:instrText xml:space="preserve"> </w:instrText>
                </w:r>
                <w:r>
                  <w:rPr>
                    <w:noProof/>
                  </w:rPr>
                  <w:instrText>HYPERLINK \l "_Toc403287963"</w:instrText>
                </w:r>
                <w:r w:rsidRPr="00673829">
                  <w:rPr>
                    <w:rStyle w:val="Hyperlink"/>
                    <w:noProof/>
                  </w:rPr>
                  <w:instrText xml:space="preserve"> </w:instrText>
                </w:r>
                <w:r w:rsidRPr="00673829">
                  <w:rPr>
                    <w:rStyle w:val="Hyperlink"/>
                    <w:noProof/>
                  </w:rPr>
                </w:r>
                <w:r w:rsidRPr="00673829">
                  <w:rPr>
                    <w:rStyle w:val="Hyperlink"/>
                    <w:noProof/>
                  </w:rPr>
                  <w:fldChar w:fldCharType="separate"/>
                </w:r>
                <w:r w:rsidRPr="00673829">
                  <w:rPr>
                    <w:rStyle w:val="Hyperlink"/>
                    <w:noProof/>
                  </w:rPr>
                  <w:t>6.2 Glossary</w:t>
                </w:r>
                <w:r>
                  <w:rPr>
                    <w:noProof/>
                    <w:webHidden/>
                  </w:rPr>
                  <w:tab/>
                </w:r>
              </w:ins>
              <w:ins w:id="48" w:author="Lin Xiuqing" w:date="2014-11-09T11:12:00Z">
                <w:r>
                  <w:rPr>
                    <w:noProof/>
                    <w:webHidden/>
                  </w:rPr>
                  <w:t>44</w:t>
                </w:r>
              </w:ins>
              <w:ins w:id="49" w:author="Lin Xiuqing" w:date="2014-11-09T11:11:00Z">
                <w:r w:rsidRPr="00673829">
                  <w:rPr>
                    <w:rStyle w:val="Hyperlink"/>
                    <w:noProof/>
                  </w:rPr>
                  <w:fldChar w:fldCharType="end"/>
                </w:r>
              </w:ins>
            </w:p>
            <w:p w14:paraId="7AB2FA00" w14:textId="77777777" w:rsidR="004448BF" w:rsidRDefault="004448BF" w:rsidP="004448BF">
              <w:pPr>
                <w:rPr>
                  <w:ins w:id="50" w:author="Lin Xiuqing" w:date="2014-11-09T11:11:00Z"/>
                  <w:b/>
                  <w:bCs/>
                  <w:noProof/>
                </w:rPr>
              </w:pPr>
              <w:ins w:id="51" w:author="Lin Xiuqing" w:date="2014-11-09T11:11:00Z">
                <w:r>
                  <w:rPr>
                    <w:b/>
                    <w:bCs/>
                    <w:noProof/>
                  </w:rPr>
                  <w:fldChar w:fldCharType="end"/>
                </w:r>
              </w:ins>
            </w:p>
            <w:customXmlInsRangeStart w:id="52" w:author="Lin Xiuqing" w:date="2014-11-09T11:11:00Z"/>
          </w:sdtContent>
        </w:sdt>
        <w:customXmlInsRangeEnd w:id="52"/>
        <w:bookmarkEnd w:id="8" w:displacedByCustomXml="prev"/>
        <w:p w14:paraId="6FA8F892" w14:textId="6097DC19" w:rsidR="0092526E" w:rsidDel="004448BF" w:rsidRDefault="0092526E" w:rsidP="004448BF">
          <w:pPr>
            <w:pStyle w:val="TOCHeading"/>
            <w:rPr>
              <w:del w:id="53" w:author="Lin Xiuqing" w:date="2014-11-09T11:11:00Z"/>
            </w:rPr>
          </w:pPr>
          <w:del w:id="54" w:author="Lin Xiuqing" w:date="2014-11-09T11:11:00Z">
            <w:r w:rsidDel="004448BF">
              <w:delText>Contents</w:delText>
            </w:r>
          </w:del>
        </w:p>
        <w:p w14:paraId="13E8DF91" w14:textId="1443BB43" w:rsidR="00AC6878" w:rsidDel="004448BF" w:rsidRDefault="0092526E" w:rsidP="004448BF">
          <w:pPr>
            <w:pStyle w:val="TOCHeading"/>
            <w:rPr>
              <w:ins w:id="55" w:author="Kelvin Ang" w:date="2014-11-09T09:16:00Z"/>
              <w:del w:id="56" w:author="Lin Xiuqing" w:date="2014-11-09T11:11:00Z"/>
              <w:noProof/>
            </w:rPr>
          </w:pPr>
          <w:del w:id="57" w:author="Lin Xiuqing" w:date="2014-11-09T11:11:00Z">
            <w:r w:rsidDel="004448BF">
              <w:fldChar w:fldCharType="begin"/>
            </w:r>
            <w:r w:rsidDel="004448BF">
              <w:delInstrText xml:space="preserve"> TOC \o "1-3" \h \z \u </w:delInstrText>
            </w:r>
            <w:r w:rsidDel="004448BF">
              <w:fldChar w:fldCharType="separate"/>
            </w:r>
          </w:del>
          <w:ins w:id="58" w:author="Kelvin Ang" w:date="2014-11-09T09:16:00Z">
            <w:del w:id="59" w:author="Lin Xiuqing" w:date="2014-11-09T11:11:00Z">
              <w:r w:rsidR="00AC6878" w:rsidRPr="00673829" w:rsidDel="004448BF">
                <w:rPr>
                  <w:rStyle w:val="Hyperlink"/>
                  <w:noProof/>
                </w:rPr>
                <w:fldChar w:fldCharType="begin"/>
              </w:r>
              <w:r w:rsidR="00AC6878" w:rsidRPr="00673829" w:rsidDel="004448BF">
                <w:rPr>
                  <w:rStyle w:val="Hyperlink"/>
                  <w:noProof/>
                </w:rPr>
                <w:delInstrText xml:space="preserve"> </w:delInstrText>
              </w:r>
              <w:r w:rsidR="00AC6878" w:rsidDel="004448BF">
                <w:rPr>
                  <w:noProof/>
                </w:rPr>
                <w:delInstrText>HYPERLINK \l "_Toc403287947"</w:delInstrText>
              </w:r>
              <w:r w:rsidR="00AC6878" w:rsidRPr="00673829" w:rsidDel="004448BF">
                <w:rPr>
                  <w:rStyle w:val="Hyperlink"/>
                  <w:noProof/>
                </w:rPr>
                <w:delInstrText xml:space="preserve"> </w:delInstrText>
              </w:r>
              <w:r w:rsidR="00AC6878" w:rsidRPr="00673829" w:rsidDel="004448BF">
                <w:rPr>
                  <w:rStyle w:val="Hyperlink"/>
                  <w:noProof/>
                </w:rPr>
                <w:fldChar w:fldCharType="separate"/>
              </w:r>
              <w:r w:rsidR="00AC6878" w:rsidRPr="00673829" w:rsidDel="004448BF">
                <w:rPr>
                  <w:rStyle w:val="Hyperlink"/>
                  <w:noProof/>
                </w:rPr>
                <w:delText>1. User Guide</w:delText>
              </w:r>
              <w:r w:rsidR="00AC6878" w:rsidDel="004448BF">
                <w:rPr>
                  <w:noProof/>
                  <w:webHidden/>
                </w:rPr>
                <w:tab/>
              </w:r>
              <w:r w:rsidR="00AC6878" w:rsidDel="004448BF">
                <w:rPr>
                  <w:noProof/>
                  <w:webHidden/>
                </w:rPr>
                <w:fldChar w:fldCharType="begin"/>
              </w:r>
              <w:r w:rsidR="00AC6878" w:rsidDel="004448BF">
                <w:rPr>
                  <w:noProof/>
                  <w:webHidden/>
                </w:rPr>
                <w:delInstrText xml:space="preserve"> PAGEREF _Toc403287947 \h </w:delInstrText>
              </w:r>
            </w:del>
          </w:ins>
          <w:del w:id="60" w:author="Lin Xiuqing" w:date="2014-11-09T11:11:00Z">
            <w:r w:rsidR="00AC6878" w:rsidDel="004448BF">
              <w:rPr>
                <w:noProof/>
                <w:webHidden/>
              </w:rPr>
            </w:r>
            <w:r w:rsidR="00AC6878" w:rsidDel="004448BF">
              <w:rPr>
                <w:noProof/>
                <w:webHidden/>
              </w:rPr>
              <w:fldChar w:fldCharType="separate"/>
            </w:r>
          </w:del>
          <w:ins w:id="61" w:author="Kelvin Ang" w:date="2014-11-09T09:17:00Z">
            <w:del w:id="62" w:author="Lin Xiuqing" w:date="2014-11-09T11:11:00Z">
              <w:r w:rsidR="00AC6878" w:rsidDel="004448BF">
                <w:rPr>
                  <w:noProof/>
                  <w:webHidden/>
                </w:rPr>
                <w:delText>2</w:delText>
              </w:r>
            </w:del>
          </w:ins>
          <w:ins w:id="63" w:author="Kelvin Ang" w:date="2014-11-09T09:16:00Z">
            <w:del w:id="64" w:author="Lin Xiuqing" w:date="2014-11-09T11:11:00Z">
              <w:r w:rsidR="00AC6878" w:rsidDel="004448BF">
                <w:rPr>
                  <w:noProof/>
                  <w:webHidden/>
                </w:rPr>
                <w:fldChar w:fldCharType="end"/>
              </w:r>
              <w:r w:rsidR="00AC6878" w:rsidRPr="00673829" w:rsidDel="004448BF">
                <w:rPr>
                  <w:rStyle w:val="Hyperlink"/>
                  <w:noProof/>
                </w:rPr>
                <w:fldChar w:fldCharType="end"/>
              </w:r>
            </w:del>
          </w:ins>
        </w:p>
        <w:p w14:paraId="67D56A1B" w14:textId="7E23F9F9" w:rsidR="00AC6878" w:rsidDel="004448BF" w:rsidRDefault="00AC6878" w:rsidP="004448BF">
          <w:pPr>
            <w:pStyle w:val="TOCHeading"/>
            <w:rPr>
              <w:ins w:id="65" w:author="Kelvin Ang" w:date="2014-11-09T09:16:00Z"/>
              <w:del w:id="66" w:author="Lin Xiuqing" w:date="2014-11-09T11:11:00Z"/>
              <w:noProof/>
            </w:rPr>
          </w:pPr>
          <w:ins w:id="67" w:author="Kelvin Ang" w:date="2014-11-09T09:16:00Z">
            <w:del w:id="68" w:author="Lin Xiuqing" w:date="2014-11-09T11:11:00Z">
              <w:r w:rsidRPr="00673829" w:rsidDel="004448BF">
                <w:rPr>
                  <w:rStyle w:val="Hyperlink"/>
                  <w:noProof/>
                </w:rPr>
                <w:fldChar w:fldCharType="begin"/>
              </w:r>
              <w:r w:rsidRPr="00673829" w:rsidDel="004448BF">
                <w:rPr>
                  <w:rStyle w:val="Hyperlink"/>
                  <w:noProof/>
                </w:rPr>
                <w:delInstrText xml:space="preserve"> </w:delInstrText>
              </w:r>
              <w:r w:rsidDel="004448BF">
                <w:rPr>
                  <w:noProof/>
                </w:rPr>
                <w:delInstrText>HYPERLINK \l "_Toc403287948"</w:delInstrText>
              </w:r>
              <w:r w:rsidRPr="00673829" w:rsidDel="004448BF">
                <w:rPr>
                  <w:rStyle w:val="Hyperlink"/>
                  <w:noProof/>
                </w:rPr>
                <w:delInstrText xml:space="preserve"> </w:delInstrText>
              </w:r>
              <w:r w:rsidRPr="00673829" w:rsidDel="004448BF">
                <w:rPr>
                  <w:rStyle w:val="Hyperlink"/>
                  <w:noProof/>
                </w:rPr>
                <w:fldChar w:fldCharType="separate"/>
              </w:r>
              <w:r w:rsidRPr="00673829" w:rsidDel="004448BF">
                <w:rPr>
                  <w:rStyle w:val="Hyperlink"/>
                  <w:noProof/>
                </w:rPr>
                <w:delText>2. Introducing the Developer’s Guide</w:delText>
              </w:r>
              <w:r w:rsidDel="004448BF">
                <w:rPr>
                  <w:noProof/>
                  <w:webHidden/>
                </w:rPr>
                <w:tab/>
              </w:r>
              <w:r w:rsidDel="004448BF">
                <w:rPr>
                  <w:noProof/>
                  <w:webHidden/>
                </w:rPr>
                <w:fldChar w:fldCharType="begin"/>
              </w:r>
              <w:r w:rsidDel="004448BF">
                <w:rPr>
                  <w:noProof/>
                  <w:webHidden/>
                </w:rPr>
                <w:delInstrText xml:space="preserve"> PAGEREF _Toc403287948 \h </w:delInstrText>
              </w:r>
            </w:del>
          </w:ins>
          <w:del w:id="69" w:author="Lin Xiuqing" w:date="2014-11-09T11:11:00Z">
            <w:r w:rsidDel="004448BF">
              <w:rPr>
                <w:noProof/>
                <w:webHidden/>
              </w:rPr>
            </w:r>
            <w:r w:rsidDel="004448BF">
              <w:rPr>
                <w:noProof/>
                <w:webHidden/>
              </w:rPr>
              <w:fldChar w:fldCharType="separate"/>
            </w:r>
          </w:del>
          <w:ins w:id="70" w:author="Kelvin Ang" w:date="2014-11-09T09:17:00Z">
            <w:del w:id="71" w:author="Lin Xiuqing" w:date="2014-11-09T11:11:00Z">
              <w:r w:rsidDel="004448BF">
                <w:rPr>
                  <w:noProof/>
                  <w:webHidden/>
                </w:rPr>
                <w:delText>19</w:delText>
              </w:r>
            </w:del>
          </w:ins>
          <w:ins w:id="72" w:author="Kelvin Ang" w:date="2014-11-09T09:16:00Z">
            <w:del w:id="73" w:author="Lin Xiuqing" w:date="2014-11-09T11:11:00Z">
              <w:r w:rsidDel="004448BF">
                <w:rPr>
                  <w:noProof/>
                  <w:webHidden/>
                </w:rPr>
                <w:fldChar w:fldCharType="end"/>
              </w:r>
              <w:r w:rsidRPr="00673829" w:rsidDel="004448BF">
                <w:rPr>
                  <w:rStyle w:val="Hyperlink"/>
                  <w:noProof/>
                </w:rPr>
                <w:fldChar w:fldCharType="end"/>
              </w:r>
            </w:del>
          </w:ins>
        </w:p>
        <w:p w14:paraId="01548300" w14:textId="718D822A" w:rsidR="00AC6878" w:rsidDel="004448BF" w:rsidRDefault="00AC6878" w:rsidP="004448BF">
          <w:pPr>
            <w:pStyle w:val="TOCHeading"/>
            <w:rPr>
              <w:ins w:id="74" w:author="Kelvin Ang" w:date="2014-11-09T09:16:00Z"/>
              <w:del w:id="75" w:author="Lin Xiuqing" w:date="2014-11-09T11:11:00Z"/>
              <w:noProof/>
            </w:rPr>
          </w:pPr>
          <w:ins w:id="76" w:author="Kelvin Ang" w:date="2014-11-09T09:16:00Z">
            <w:del w:id="77" w:author="Lin Xiuqing" w:date="2014-11-09T11:11:00Z">
              <w:r w:rsidRPr="00673829" w:rsidDel="004448BF">
                <w:rPr>
                  <w:rStyle w:val="Hyperlink"/>
                  <w:noProof/>
                </w:rPr>
                <w:fldChar w:fldCharType="begin"/>
              </w:r>
              <w:r w:rsidRPr="00673829" w:rsidDel="004448BF">
                <w:rPr>
                  <w:rStyle w:val="Hyperlink"/>
                  <w:noProof/>
                </w:rPr>
                <w:delInstrText xml:space="preserve"> </w:delInstrText>
              </w:r>
              <w:r w:rsidDel="004448BF">
                <w:rPr>
                  <w:noProof/>
                </w:rPr>
                <w:delInstrText>HYPERLINK \l "_Toc403287949"</w:delInstrText>
              </w:r>
              <w:r w:rsidRPr="00673829" w:rsidDel="004448BF">
                <w:rPr>
                  <w:rStyle w:val="Hyperlink"/>
                  <w:noProof/>
                </w:rPr>
                <w:delInstrText xml:space="preserve"> </w:delInstrText>
              </w:r>
              <w:r w:rsidRPr="00673829" w:rsidDel="004448BF">
                <w:rPr>
                  <w:rStyle w:val="Hyperlink"/>
                  <w:noProof/>
                </w:rPr>
                <w:fldChar w:fldCharType="separate"/>
              </w:r>
              <w:r w:rsidRPr="00673829" w:rsidDel="004448BF">
                <w:rPr>
                  <w:rStyle w:val="Hyperlink"/>
                  <w:noProof/>
                </w:rPr>
                <w:delText>Our Audience</w:delText>
              </w:r>
              <w:r w:rsidDel="004448BF">
                <w:rPr>
                  <w:noProof/>
                  <w:webHidden/>
                </w:rPr>
                <w:tab/>
              </w:r>
              <w:r w:rsidDel="004448BF">
                <w:rPr>
                  <w:noProof/>
                  <w:webHidden/>
                </w:rPr>
                <w:fldChar w:fldCharType="begin"/>
              </w:r>
              <w:r w:rsidDel="004448BF">
                <w:rPr>
                  <w:noProof/>
                  <w:webHidden/>
                </w:rPr>
                <w:delInstrText xml:space="preserve"> PAGEREF _Toc403287949 \h </w:delInstrText>
              </w:r>
            </w:del>
          </w:ins>
          <w:del w:id="78" w:author="Lin Xiuqing" w:date="2014-11-09T11:11:00Z">
            <w:r w:rsidDel="004448BF">
              <w:rPr>
                <w:noProof/>
                <w:webHidden/>
              </w:rPr>
            </w:r>
            <w:r w:rsidDel="004448BF">
              <w:rPr>
                <w:noProof/>
                <w:webHidden/>
              </w:rPr>
              <w:fldChar w:fldCharType="separate"/>
            </w:r>
          </w:del>
          <w:ins w:id="79" w:author="Kelvin Ang" w:date="2014-11-09T09:17:00Z">
            <w:del w:id="80" w:author="Lin Xiuqing" w:date="2014-11-09T11:11:00Z">
              <w:r w:rsidDel="004448BF">
                <w:rPr>
                  <w:noProof/>
                  <w:webHidden/>
                </w:rPr>
                <w:delText>19</w:delText>
              </w:r>
            </w:del>
          </w:ins>
          <w:ins w:id="81" w:author="Kelvin Ang" w:date="2014-11-09T09:16:00Z">
            <w:del w:id="82" w:author="Lin Xiuqing" w:date="2014-11-09T11:11:00Z">
              <w:r w:rsidDel="004448BF">
                <w:rPr>
                  <w:noProof/>
                  <w:webHidden/>
                </w:rPr>
                <w:fldChar w:fldCharType="end"/>
              </w:r>
              <w:r w:rsidRPr="00673829" w:rsidDel="004448BF">
                <w:rPr>
                  <w:rStyle w:val="Hyperlink"/>
                  <w:noProof/>
                </w:rPr>
                <w:fldChar w:fldCharType="end"/>
              </w:r>
            </w:del>
          </w:ins>
        </w:p>
        <w:p w14:paraId="22324DC6" w14:textId="7B457F5F" w:rsidR="00AC6878" w:rsidDel="004448BF" w:rsidRDefault="00AC6878" w:rsidP="004448BF">
          <w:pPr>
            <w:pStyle w:val="TOCHeading"/>
            <w:rPr>
              <w:ins w:id="83" w:author="Kelvin Ang" w:date="2014-11-09T09:16:00Z"/>
              <w:del w:id="84" w:author="Lin Xiuqing" w:date="2014-11-09T11:11:00Z"/>
              <w:noProof/>
            </w:rPr>
          </w:pPr>
          <w:ins w:id="85" w:author="Kelvin Ang" w:date="2014-11-09T09:16:00Z">
            <w:del w:id="86" w:author="Lin Xiuqing" w:date="2014-11-09T11:11:00Z">
              <w:r w:rsidRPr="00673829" w:rsidDel="004448BF">
                <w:rPr>
                  <w:rStyle w:val="Hyperlink"/>
                  <w:noProof/>
                </w:rPr>
                <w:fldChar w:fldCharType="begin"/>
              </w:r>
              <w:r w:rsidRPr="00673829" w:rsidDel="004448BF">
                <w:rPr>
                  <w:rStyle w:val="Hyperlink"/>
                  <w:noProof/>
                </w:rPr>
                <w:delInstrText xml:space="preserve"> </w:delInstrText>
              </w:r>
              <w:r w:rsidDel="004448BF">
                <w:rPr>
                  <w:noProof/>
                </w:rPr>
                <w:delInstrText>HYPERLINK \l "_Toc403287950"</w:delInstrText>
              </w:r>
              <w:r w:rsidRPr="00673829" w:rsidDel="004448BF">
                <w:rPr>
                  <w:rStyle w:val="Hyperlink"/>
                  <w:noProof/>
                </w:rPr>
                <w:delInstrText xml:space="preserve"> </w:delInstrText>
              </w:r>
              <w:r w:rsidRPr="00673829" w:rsidDel="004448BF">
                <w:rPr>
                  <w:rStyle w:val="Hyperlink"/>
                  <w:noProof/>
                </w:rPr>
                <w:fldChar w:fldCharType="separate"/>
              </w:r>
              <w:r w:rsidRPr="00673829" w:rsidDel="004448BF">
                <w:rPr>
                  <w:rStyle w:val="Hyperlink"/>
                  <w:noProof/>
                </w:rPr>
                <w:delText>Our Vision</w:delText>
              </w:r>
              <w:r w:rsidDel="004448BF">
                <w:rPr>
                  <w:noProof/>
                  <w:webHidden/>
                </w:rPr>
                <w:tab/>
              </w:r>
              <w:r w:rsidDel="004448BF">
                <w:rPr>
                  <w:noProof/>
                  <w:webHidden/>
                </w:rPr>
                <w:fldChar w:fldCharType="begin"/>
              </w:r>
              <w:r w:rsidDel="004448BF">
                <w:rPr>
                  <w:noProof/>
                  <w:webHidden/>
                </w:rPr>
                <w:delInstrText xml:space="preserve"> PAGEREF _Toc403287950 \h </w:delInstrText>
              </w:r>
            </w:del>
          </w:ins>
          <w:del w:id="87" w:author="Lin Xiuqing" w:date="2014-11-09T11:11:00Z">
            <w:r w:rsidDel="004448BF">
              <w:rPr>
                <w:noProof/>
                <w:webHidden/>
              </w:rPr>
            </w:r>
            <w:r w:rsidDel="004448BF">
              <w:rPr>
                <w:noProof/>
                <w:webHidden/>
              </w:rPr>
              <w:fldChar w:fldCharType="separate"/>
            </w:r>
          </w:del>
          <w:ins w:id="88" w:author="Kelvin Ang" w:date="2014-11-09T09:17:00Z">
            <w:del w:id="89" w:author="Lin Xiuqing" w:date="2014-11-09T11:11:00Z">
              <w:r w:rsidDel="004448BF">
                <w:rPr>
                  <w:noProof/>
                  <w:webHidden/>
                </w:rPr>
                <w:delText>19</w:delText>
              </w:r>
            </w:del>
          </w:ins>
          <w:ins w:id="90" w:author="Kelvin Ang" w:date="2014-11-09T09:16:00Z">
            <w:del w:id="91" w:author="Lin Xiuqing" w:date="2014-11-09T11:11:00Z">
              <w:r w:rsidDel="004448BF">
                <w:rPr>
                  <w:noProof/>
                  <w:webHidden/>
                </w:rPr>
                <w:fldChar w:fldCharType="end"/>
              </w:r>
              <w:r w:rsidRPr="00673829" w:rsidDel="004448BF">
                <w:rPr>
                  <w:rStyle w:val="Hyperlink"/>
                  <w:noProof/>
                </w:rPr>
                <w:fldChar w:fldCharType="end"/>
              </w:r>
            </w:del>
          </w:ins>
        </w:p>
        <w:p w14:paraId="7EDE764D" w14:textId="3092C3D9" w:rsidR="00AC6878" w:rsidDel="004448BF" w:rsidRDefault="00AC6878" w:rsidP="004448BF">
          <w:pPr>
            <w:pStyle w:val="TOCHeading"/>
            <w:rPr>
              <w:ins w:id="92" w:author="Kelvin Ang" w:date="2014-11-09T09:16:00Z"/>
              <w:del w:id="93" w:author="Lin Xiuqing" w:date="2014-11-09T11:11:00Z"/>
              <w:noProof/>
            </w:rPr>
          </w:pPr>
          <w:ins w:id="94" w:author="Kelvin Ang" w:date="2014-11-09T09:16:00Z">
            <w:del w:id="95" w:author="Lin Xiuqing" w:date="2014-11-09T11:11:00Z">
              <w:r w:rsidRPr="00673829" w:rsidDel="004448BF">
                <w:rPr>
                  <w:rStyle w:val="Hyperlink"/>
                  <w:noProof/>
                </w:rPr>
                <w:fldChar w:fldCharType="begin"/>
              </w:r>
              <w:r w:rsidRPr="00673829" w:rsidDel="004448BF">
                <w:rPr>
                  <w:rStyle w:val="Hyperlink"/>
                  <w:noProof/>
                </w:rPr>
                <w:delInstrText xml:space="preserve"> </w:delInstrText>
              </w:r>
              <w:r w:rsidDel="004448BF">
                <w:rPr>
                  <w:noProof/>
                </w:rPr>
                <w:delInstrText>HYPERLINK \l "_Toc403287951"</w:delInstrText>
              </w:r>
              <w:r w:rsidRPr="00673829" w:rsidDel="004448BF">
                <w:rPr>
                  <w:rStyle w:val="Hyperlink"/>
                  <w:noProof/>
                </w:rPr>
                <w:delInstrText xml:space="preserve"> </w:delInstrText>
              </w:r>
              <w:r w:rsidRPr="00673829" w:rsidDel="004448BF">
                <w:rPr>
                  <w:rStyle w:val="Hyperlink"/>
                  <w:noProof/>
                </w:rPr>
                <w:fldChar w:fldCharType="separate"/>
              </w:r>
              <w:r w:rsidRPr="00673829" w:rsidDel="004448BF">
                <w:rPr>
                  <w:rStyle w:val="Hyperlink"/>
                  <w:noProof/>
                </w:rPr>
                <w:delText>Using this Guide</w:delText>
              </w:r>
              <w:r w:rsidDel="004448BF">
                <w:rPr>
                  <w:noProof/>
                  <w:webHidden/>
                </w:rPr>
                <w:tab/>
              </w:r>
              <w:r w:rsidDel="004448BF">
                <w:rPr>
                  <w:noProof/>
                  <w:webHidden/>
                </w:rPr>
                <w:fldChar w:fldCharType="begin"/>
              </w:r>
              <w:r w:rsidDel="004448BF">
                <w:rPr>
                  <w:noProof/>
                  <w:webHidden/>
                </w:rPr>
                <w:delInstrText xml:space="preserve"> PAGEREF _Toc403287951 \h </w:delInstrText>
              </w:r>
            </w:del>
          </w:ins>
          <w:del w:id="96" w:author="Lin Xiuqing" w:date="2014-11-09T11:11:00Z">
            <w:r w:rsidDel="004448BF">
              <w:rPr>
                <w:noProof/>
                <w:webHidden/>
              </w:rPr>
            </w:r>
            <w:r w:rsidDel="004448BF">
              <w:rPr>
                <w:noProof/>
                <w:webHidden/>
              </w:rPr>
              <w:fldChar w:fldCharType="separate"/>
            </w:r>
          </w:del>
          <w:ins w:id="97" w:author="Kelvin Ang" w:date="2014-11-09T09:17:00Z">
            <w:del w:id="98" w:author="Lin Xiuqing" w:date="2014-11-09T11:11:00Z">
              <w:r w:rsidDel="004448BF">
                <w:rPr>
                  <w:noProof/>
                  <w:webHidden/>
                </w:rPr>
                <w:delText>19</w:delText>
              </w:r>
            </w:del>
          </w:ins>
          <w:ins w:id="99" w:author="Kelvin Ang" w:date="2014-11-09T09:16:00Z">
            <w:del w:id="100" w:author="Lin Xiuqing" w:date="2014-11-09T11:11:00Z">
              <w:r w:rsidDel="004448BF">
                <w:rPr>
                  <w:noProof/>
                  <w:webHidden/>
                </w:rPr>
                <w:fldChar w:fldCharType="end"/>
              </w:r>
              <w:r w:rsidRPr="00673829" w:rsidDel="004448BF">
                <w:rPr>
                  <w:rStyle w:val="Hyperlink"/>
                  <w:noProof/>
                </w:rPr>
                <w:fldChar w:fldCharType="end"/>
              </w:r>
            </w:del>
          </w:ins>
        </w:p>
        <w:p w14:paraId="376D575B" w14:textId="66A07340" w:rsidR="00AC6878" w:rsidDel="004448BF" w:rsidRDefault="00AC6878" w:rsidP="004448BF">
          <w:pPr>
            <w:pStyle w:val="TOCHeading"/>
            <w:rPr>
              <w:ins w:id="101" w:author="Kelvin Ang" w:date="2014-11-09T09:16:00Z"/>
              <w:del w:id="102" w:author="Lin Xiuqing" w:date="2014-11-09T11:11:00Z"/>
              <w:noProof/>
            </w:rPr>
          </w:pPr>
          <w:ins w:id="103" w:author="Kelvin Ang" w:date="2014-11-09T09:16:00Z">
            <w:del w:id="104" w:author="Lin Xiuqing" w:date="2014-11-09T11:11:00Z">
              <w:r w:rsidRPr="00673829" w:rsidDel="004448BF">
                <w:rPr>
                  <w:rStyle w:val="Hyperlink"/>
                  <w:noProof/>
                </w:rPr>
                <w:fldChar w:fldCharType="begin"/>
              </w:r>
              <w:r w:rsidRPr="00673829" w:rsidDel="004448BF">
                <w:rPr>
                  <w:rStyle w:val="Hyperlink"/>
                  <w:noProof/>
                </w:rPr>
                <w:delInstrText xml:space="preserve"> </w:delInstrText>
              </w:r>
              <w:r w:rsidDel="004448BF">
                <w:rPr>
                  <w:noProof/>
                </w:rPr>
                <w:delInstrText>HYPERLINK \l "_Toc403287952"</w:delInstrText>
              </w:r>
              <w:r w:rsidRPr="00673829" w:rsidDel="004448BF">
                <w:rPr>
                  <w:rStyle w:val="Hyperlink"/>
                  <w:noProof/>
                </w:rPr>
                <w:delInstrText xml:space="preserve"> </w:delInstrText>
              </w:r>
              <w:r w:rsidRPr="00673829" w:rsidDel="004448BF">
                <w:rPr>
                  <w:rStyle w:val="Hyperlink"/>
                  <w:noProof/>
                </w:rPr>
                <w:fldChar w:fldCharType="separate"/>
              </w:r>
              <w:r w:rsidRPr="00673829" w:rsidDel="004448BF">
                <w:rPr>
                  <w:rStyle w:val="Hyperlink"/>
                  <w:noProof/>
                </w:rPr>
                <w:delText>3. Defining the Architecture</w:delText>
              </w:r>
              <w:r w:rsidDel="004448BF">
                <w:rPr>
                  <w:noProof/>
                  <w:webHidden/>
                </w:rPr>
                <w:tab/>
              </w:r>
              <w:r w:rsidDel="004448BF">
                <w:rPr>
                  <w:noProof/>
                  <w:webHidden/>
                </w:rPr>
                <w:fldChar w:fldCharType="begin"/>
              </w:r>
              <w:r w:rsidDel="004448BF">
                <w:rPr>
                  <w:noProof/>
                  <w:webHidden/>
                </w:rPr>
                <w:delInstrText xml:space="preserve"> PAGEREF _Toc403287952 \h </w:delInstrText>
              </w:r>
            </w:del>
          </w:ins>
          <w:del w:id="105" w:author="Lin Xiuqing" w:date="2014-11-09T11:11:00Z">
            <w:r w:rsidDel="004448BF">
              <w:rPr>
                <w:noProof/>
                <w:webHidden/>
              </w:rPr>
            </w:r>
            <w:r w:rsidDel="004448BF">
              <w:rPr>
                <w:noProof/>
                <w:webHidden/>
              </w:rPr>
              <w:fldChar w:fldCharType="separate"/>
            </w:r>
          </w:del>
          <w:ins w:id="106" w:author="Kelvin Ang" w:date="2014-11-09T09:17:00Z">
            <w:del w:id="107" w:author="Lin Xiuqing" w:date="2014-11-09T11:11:00Z">
              <w:r w:rsidDel="004448BF">
                <w:rPr>
                  <w:noProof/>
                  <w:webHidden/>
                </w:rPr>
                <w:delText>20</w:delText>
              </w:r>
            </w:del>
          </w:ins>
          <w:ins w:id="108" w:author="Kelvin Ang" w:date="2014-11-09T09:16:00Z">
            <w:del w:id="109" w:author="Lin Xiuqing" w:date="2014-11-09T11:11:00Z">
              <w:r w:rsidDel="004448BF">
                <w:rPr>
                  <w:noProof/>
                  <w:webHidden/>
                </w:rPr>
                <w:fldChar w:fldCharType="end"/>
              </w:r>
              <w:r w:rsidRPr="00673829" w:rsidDel="004448BF">
                <w:rPr>
                  <w:rStyle w:val="Hyperlink"/>
                  <w:noProof/>
                </w:rPr>
                <w:fldChar w:fldCharType="end"/>
              </w:r>
            </w:del>
          </w:ins>
        </w:p>
        <w:p w14:paraId="78BD052A" w14:textId="72721406" w:rsidR="00AC6878" w:rsidDel="004448BF" w:rsidRDefault="00AC6878" w:rsidP="004448BF">
          <w:pPr>
            <w:pStyle w:val="TOCHeading"/>
            <w:rPr>
              <w:ins w:id="110" w:author="Kelvin Ang" w:date="2014-11-09T09:16:00Z"/>
              <w:del w:id="111" w:author="Lin Xiuqing" w:date="2014-11-09T11:11:00Z"/>
              <w:noProof/>
            </w:rPr>
          </w:pPr>
          <w:ins w:id="112" w:author="Kelvin Ang" w:date="2014-11-09T09:16:00Z">
            <w:del w:id="113" w:author="Lin Xiuqing" w:date="2014-11-09T11:11:00Z">
              <w:r w:rsidRPr="00673829" w:rsidDel="004448BF">
                <w:rPr>
                  <w:rStyle w:val="Hyperlink"/>
                  <w:noProof/>
                </w:rPr>
                <w:fldChar w:fldCharType="begin"/>
              </w:r>
              <w:r w:rsidRPr="00673829" w:rsidDel="004448BF">
                <w:rPr>
                  <w:rStyle w:val="Hyperlink"/>
                  <w:noProof/>
                </w:rPr>
                <w:delInstrText xml:space="preserve"> </w:delInstrText>
              </w:r>
              <w:r w:rsidDel="004448BF">
                <w:rPr>
                  <w:noProof/>
                </w:rPr>
                <w:delInstrText>HYPERLINK \l "_Toc403287953"</w:delInstrText>
              </w:r>
              <w:r w:rsidRPr="00673829" w:rsidDel="004448BF">
                <w:rPr>
                  <w:rStyle w:val="Hyperlink"/>
                  <w:noProof/>
                </w:rPr>
                <w:delInstrText xml:space="preserve"> </w:delInstrText>
              </w:r>
              <w:r w:rsidRPr="00673829" w:rsidDel="004448BF">
                <w:rPr>
                  <w:rStyle w:val="Hyperlink"/>
                  <w:noProof/>
                </w:rPr>
                <w:fldChar w:fldCharType="separate"/>
              </w:r>
              <w:r w:rsidRPr="00673829" w:rsidDel="004448BF">
                <w:rPr>
                  <w:rStyle w:val="Hyperlink"/>
                  <w:noProof/>
                </w:rPr>
                <w:delText>4. Developing the Components</w:delText>
              </w:r>
              <w:r w:rsidDel="004448BF">
                <w:rPr>
                  <w:noProof/>
                  <w:webHidden/>
                </w:rPr>
                <w:tab/>
              </w:r>
              <w:r w:rsidDel="004448BF">
                <w:rPr>
                  <w:noProof/>
                  <w:webHidden/>
                </w:rPr>
                <w:fldChar w:fldCharType="begin"/>
              </w:r>
              <w:r w:rsidDel="004448BF">
                <w:rPr>
                  <w:noProof/>
                  <w:webHidden/>
                </w:rPr>
                <w:delInstrText xml:space="preserve"> PAGEREF _Toc403287953 \h </w:delInstrText>
              </w:r>
            </w:del>
          </w:ins>
          <w:del w:id="114" w:author="Lin Xiuqing" w:date="2014-11-09T11:11:00Z">
            <w:r w:rsidDel="004448BF">
              <w:rPr>
                <w:noProof/>
                <w:webHidden/>
              </w:rPr>
            </w:r>
            <w:r w:rsidDel="004448BF">
              <w:rPr>
                <w:noProof/>
                <w:webHidden/>
              </w:rPr>
              <w:fldChar w:fldCharType="separate"/>
            </w:r>
          </w:del>
          <w:ins w:id="115" w:author="Kelvin Ang" w:date="2014-11-09T09:17:00Z">
            <w:del w:id="116" w:author="Lin Xiuqing" w:date="2014-11-09T11:11:00Z">
              <w:r w:rsidDel="004448BF">
                <w:rPr>
                  <w:noProof/>
                  <w:webHidden/>
                </w:rPr>
                <w:delText>21</w:delText>
              </w:r>
            </w:del>
          </w:ins>
          <w:ins w:id="117" w:author="Kelvin Ang" w:date="2014-11-09T09:16:00Z">
            <w:del w:id="118" w:author="Lin Xiuqing" w:date="2014-11-09T11:11:00Z">
              <w:r w:rsidDel="004448BF">
                <w:rPr>
                  <w:noProof/>
                  <w:webHidden/>
                </w:rPr>
                <w:fldChar w:fldCharType="end"/>
              </w:r>
              <w:r w:rsidRPr="00673829" w:rsidDel="004448BF">
                <w:rPr>
                  <w:rStyle w:val="Hyperlink"/>
                  <w:noProof/>
                </w:rPr>
                <w:fldChar w:fldCharType="end"/>
              </w:r>
            </w:del>
          </w:ins>
        </w:p>
        <w:p w14:paraId="067C0490" w14:textId="57A374E1" w:rsidR="00AC6878" w:rsidDel="004448BF" w:rsidRDefault="00AC6878" w:rsidP="004448BF">
          <w:pPr>
            <w:pStyle w:val="TOCHeading"/>
            <w:rPr>
              <w:ins w:id="119" w:author="Kelvin Ang" w:date="2014-11-09T09:16:00Z"/>
              <w:del w:id="120" w:author="Lin Xiuqing" w:date="2014-11-09T11:11:00Z"/>
              <w:noProof/>
            </w:rPr>
          </w:pPr>
          <w:ins w:id="121" w:author="Kelvin Ang" w:date="2014-11-09T09:16:00Z">
            <w:del w:id="122" w:author="Lin Xiuqing" w:date="2014-11-09T11:11:00Z">
              <w:r w:rsidRPr="00673829" w:rsidDel="004448BF">
                <w:rPr>
                  <w:rStyle w:val="Hyperlink"/>
                  <w:noProof/>
                </w:rPr>
                <w:fldChar w:fldCharType="begin"/>
              </w:r>
              <w:r w:rsidRPr="00673829" w:rsidDel="004448BF">
                <w:rPr>
                  <w:rStyle w:val="Hyperlink"/>
                  <w:noProof/>
                </w:rPr>
                <w:delInstrText xml:space="preserve"> </w:delInstrText>
              </w:r>
              <w:r w:rsidDel="004448BF">
                <w:rPr>
                  <w:noProof/>
                </w:rPr>
                <w:delInstrText>HYPERLINK \l "_Toc403287954"</w:delInstrText>
              </w:r>
              <w:r w:rsidRPr="00673829" w:rsidDel="004448BF">
                <w:rPr>
                  <w:rStyle w:val="Hyperlink"/>
                  <w:noProof/>
                </w:rPr>
                <w:delInstrText xml:space="preserve"> </w:delInstrText>
              </w:r>
              <w:r w:rsidRPr="00673829" w:rsidDel="004448BF">
                <w:rPr>
                  <w:rStyle w:val="Hyperlink"/>
                  <w:noProof/>
                </w:rPr>
                <w:fldChar w:fldCharType="separate"/>
              </w:r>
              <w:r w:rsidRPr="00673829" w:rsidDel="004448BF">
                <w:rPr>
                  <w:rStyle w:val="Hyperlink"/>
                  <w:noProof/>
                </w:rPr>
                <w:delText>4.1 Graphical User Interface</w:delText>
              </w:r>
              <w:r w:rsidDel="004448BF">
                <w:rPr>
                  <w:noProof/>
                  <w:webHidden/>
                </w:rPr>
                <w:tab/>
              </w:r>
              <w:r w:rsidDel="004448BF">
                <w:rPr>
                  <w:noProof/>
                  <w:webHidden/>
                </w:rPr>
                <w:fldChar w:fldCharType="begin"/>
              </w:r>
              <w:r w:rsidDel="004448BF">
                <w:rPr>
                  <w:noProof/>
                  <w:webHidden/>
                </w:rPr>
                <w:delInstrText xml:space="preserve"> PAGEREF _Toc403287954 \h </w:delInstrText>
              </w:r>
            </w:del>
          </w:ins>
          <w:del w:id="123" w:author="Lin Xiuqing" w:date="2014-11-09T11:11:00Z">
            <w:r w:rsidDel="004448BF">
              <w:rPr>
                <w:noProof/>
                <w:webHidden/>
              </w:rPr>
            </w:r>
            <w:r w:rsidDel="004448BF">
              <w:rPr>
                <w:noProof/>
                <w:webHidden/>
              </w:rPr>
              <w:fldChar w:fldCharType="separate"/>
            </w:r>
          </w:del>
          <w:ins w:id="124" w:author="Kelvin Ang" w:date="2014-11-09T09:17:00Z">
            <w:del w:id="125" w:author="Lin Xiuqing" w:date="2014-11-09T11:11:00Z">
              <w:r w:rsidDel="004448BF">
                <w:rPr>
                  <w:noProof/>
                  <w:webHidden/>
                </w:rPr>
                <w:delText>21</w:delText>
              </w:r>
            </w:del>
          </w:ins>
          <w:ins w:id="126" w:author="Kelvin Ang" w:date="2014-11-09T09:16:00Z">
            <w:del w:id="127" w:author="Lin Xiuqing" w:date="2014-11-09T11:11:00Z">
              <w:r w:rsidDel="004448BF">
                <w:rPr>
                  <w:noProof/>
                  <w:webHidden/>
                </w:rPr>
                <w:fldChar w:fldCharType="end"/>
              </w:r>
              <w:r w:rsidRPr="00673829" w:rsidDel="004448BF">
                <w:rPr>
                  <w:rStyle w:val="Hyperlink"/>
                  <w:noProof/>
                </w:rPr>
                <w:fldChar w:fldCharType="end"/>
              </w:r>
            </w:del>
          </w:ins>
        </w:p>
        <w:p w14:paraId="5EC7B5CB" w14:textId="10D691B4" w:rsidR="00AC6878" w:rsidDel="004448BF" w:rsidRDefault="00AC6878" w:rsidP="004448BF">
          <w:pPr>
            <w:pStyle w:val="TOCHeading"/>
            <w:rPr>
              <w:ins w:id="128" w:author="Kelvin Ang" w:date="2014-11-09T09:16:00Z"/>
              <w:del w:id="129" w:author="Lin Xiuqing" w:date="2014-11-09T11:11:00Z"/>
              <w:noProof/>
            </w:rPr>
          </w:pPr>
          <w:ins w:id="130" w:author="Kelvin Ang" w:date="2014-11-09T09:16:00Z">
            <w:del w:id="131" w:author="Lin Xiuqing" w:date="2014-11-09T11:11:00Z">
              <w:r w:rsidRPr="00673829" w:rsidDel="004448BF">
                <w:rPr>
                  <w:rStyle w:val="Hyperlink"/>
                  <w:noProof/>
                </w:rPr>
                <w:fldChar w:fldCharType="begin"/>
              </w:r>
              <w:r w:rsidRPr="00673829" w:rsidDel="004448BF">
                <w:rPr>
                  <w:rStyle w:val="Hyperlink"/>
                  <w:noProof/>
                </w:rPr>
                <w:delInstrText xml:space="preserve"> </w:delInstrText>
              </w:r>
              <w:r w:rsidDel="004448BF">
                <w:rPr>
                  <w:noProof/>
                </w:rPr>
                <w:delInstrText>HYPERLINK \l "_Toc403287955"</w:delInstrText>
              </w:r>
              <w:r w:rsidRPr="00673829" w:rsidDel="004448BF">
                <w:rPr>
                  <w:rStyle w:val="Hyperlink"/>
                  <w:noProof/>
                </w:rPr>
                <w:delInstrText xml:space="preserve"> </w:delInstrText>
              </w:r>
              <w:r w:rsidRPr="00673829" w:rsidDel="004448BF">
                <w:rPr>
                  <w:rStyle w:val="Hyperlink"/>
                  <w:noProof/>
                </w:rPr>
                <w:fldChar w:fldCharType="separate"/>
              </w:r>
              <w:r w:rsidRPr="00673829" w:rsidDel="004448BF">
                <w:rPr>
                  <w:rStyle w:val="Hyperlink"/>
                  <w:noProof/>
                </w:rPr>
                <w:delText>4.2 Logic</w:delText>
              </w:r>
              <w:r w:rsidDel="004448BF">
                <w:rPr>
                  <w:noProof/>
                  <w:webHidden/>
                </w:rPr>
                <w:tab/>
              </w:r>
              <w:r w:rsidDel="004448BF">
                <w:rPr>
                  <w:noProof/>
                  <w:webHidden/>
                </w:rPr>
                <w:fldChar w:fldCharType="begin"/>
              </w:r>
              <w:r w:rsidDel="004448BF">
                <w:rPr>
                  <w:noProof/>
                  <w:webHidden/>
                </w:rPr>
                <w:delInstrText xml:space="preserve"> PAGEREF _Toc403287955 \h </w:delInstrText>
              </w:r>
            </w:del>
          </w:ins>
          <w:del w:id="132" w:author="Lin Xiuqing" w:date="2014-11-09T11:11:00Z">
            <w:r w:rsidDel="004448BF">
              <w:rPr>
                <w:noProof/>
                <w:webHidden/>
              </w:rPr>
            </w:r>
            <w:r w:rsidDel="004448BF">
              <w:rPr>
                <w:noProof/>
                <w:webHidden/>
              </w:rPr>
              <w:fldChar w:fldCharType="separate"/>
            </w:r>
          </w:del>
          <w:ins w:id="133" w:author="Kelvin Ang" w:date="2014-11-09T09:17:00Z">
            <w:del w:id="134" w:author="Lin Xiuqing" w:date="2014-11-09T11:11:00Z">
              <w:r w:rsidDel="004448BF">
                <w:rPr>
                  <w:noProof/>
                  <w:webHidden/>
                </w:rPr>
                <w:delText>23</w:delText>
              </w:r>
            </w:del>
          </w:ins>
          <w:ins w:id="135" w:author="Kelvin Ang" w:date="2014-11-09T09:16:00Z">
            <w:del w:id="136" w:author="Lin Xiuqing" w:date="2014-11-09T11:11:00Z">
              <w:r w:rsidDel="004448BF">
                <w:rPr>
                  <w:noProof/>
                  <w:webHidden/>
                </w:rPr>
                <w:fldChar w:fldCharType="end"/>
              </w:r>
              <w:r w:rsidRPr="00673829" w:rsidDel="004448BF">
                <w:rPr>
                  <w:rStyle w:val="Hyperlink"/>
                  <w:noProof/>
                </w:rPr>
                <w:fldChar w:fldCharType="end"/>
              </w:r>
            </w:del>
          </w:ins>
        </w:p>
        <w:p w14:paraId="2E961067" w14:textId="7C2EDDCD" w:rsidR="00AC6878" w:rsidDel="004448BF" w:rsidRDefault="00AC6878" w:rsidP="004448BF">
          <w:pPr>
            <w:pStyle w:val="TOCHeading"/>
            <w:rPr>
              <w:ins w:id="137" w:author="Kelvin Ang" w:date="2014-11-09T09:16:00Z"/>
              <w:del w:id="138" w:author="Lin Xiuqing" w:date="2014-11-09T11:11:00Z"/>
              <w:noProof/>
            </w:rPr>
          </w:pPr>
          <w:ins w:id="139" w:author="Kelvin Ang" w:date="2014-11-09T09:16:00Z">
            <w:del w:id="140" w:author="Lin Xiuqing" w:date="2014-11-09T11:11:00Z">
              <w:r w:rsidRPr="00673829" w:rsidDel="004448BF">
                <w:rPr>
                  <w:rStyle w:val="Hyperlink"/>
                  <w:noProof/>
                </w:rPr>
                <w:fldChar w:fldCharType="begin"/>
              </w:r>
              <w:r w:rsidRPr="00673829" w:rsidDel="004448BF">
                <w:rPr>
                  <w:rStyle w:val="Hyperlink"/>
                  <w:noProof/>
                </w:rPr>
                <w:delInstrText xml:space="preserve"> </w:delInstrText>
              </w:r>
              <w:r w:rsidDel="004448BF">
                <w:rPr>
                  <w:noProof/>
                </w:rPr>
                <w:delInstrText>HYPERLINK \l "_Toc403287956"</w:delInstrText>
              </w:r>
              <w:r w:rsidRPr="00673829" w:rsidDel="004448BF">
                <w:rPr>
                  <w:rStyle w:val="Hyperlink"/>
                  <w:noProof/>
                </w:rPr>
                <w:delInstrText xml:space="preserve"> </w:delInstrText>
              </w:r>
              <w:r w:rsidRPr="00673829" w:rsidDel="004448BF">
                <w:rPr>
                  <w:rStyle w:val="Hyperlink"/>
                  <w:noProof/>
                </w:rPr>
                <w:fldChar w:fldCharType="separate"/>
              </w:r>
              <w:r w:rsidRPr="00673829" w:rsidDel="004448BF">
                <w:rPr>
                  <w:rStyle w:val="Hyperlink"/>
                  <w:noProof/>
                </w:rPr>
                <w:delText>4.2.1 Action and Hint System</w:delText>
              </w:r>
              <w:r w:rsidDel="004448BF">
                <w:rPr>
                  <w:noProof/>
                  <w:webHidden/>
                </w:rPr>
                <w:tab/>
              </w:r>
              <w:r w:rsidDel="004448BF">
                <w:rPr>
                  <w:noProof/>
                  <w:webHidden/>
                </w:rPr>
                <w:fldChar w:fldCharType="begin"/>
              </w:r>
              <w:r w:rsidDel="004448BF">
                <w:rPr>
                  <w:noProof/>
                  <w:webHidden/>
                </w:rPr>
                <w:delInstrText xml:space="preserve"> PAGEREF _Toc403287956 \h </w:delInstrText>
              </w:r>
            </w:del>
          </w:ins>
          <w:del w:id="141" w:author="Lin Xiuqing" w:date="2014-11-09T11:11:00Z">
            <w:r w:rsidDel="004448BF">
              <w:rPr>
                <w:noProof/>
                <w:webHidden/>
              </w:rPr>
            </w:r>
            <w:r w:rsidDel="004448BF">
              <w:rPr>
                <w:noProof/>
                <w:webHidden/>
              </w:rPr>
              <w:fldChar w:fldCharType="separate"/>
            </w:r>
          </w:del>
          <w:ins w:id="142" w:author="Kelvin Ang" w:date="2014-11-09T09:17:00Z">
            <w:del w:id="143" w:author="Lin Xiuqing" w:date="2014-11-09T11:11:00Z">
              <w:r w:rsidDel="004448BF">
                <w:rPr>
                  <w:noProof/>
                  <w:webHidden/>
                </w:rPr>
                <w:delText>24</w:delText>
              </w:r>
            </w:del>
          </w:ins>
          <w:ins w:id="144" w:author="Kelvin Ang" w:date="2014-11-09T09:16:00Z">
            <w:del w:id="145" w:author="Lin Xiuqing" w:date="2014-11-09T11:11:00Z">
              <w:r w:rsidDel="004448BF">
                <w:rPr>
                  <w:noProof/>
                  <w:webHidden/>
                </w:rPr>
                <w:fldChar w:fldCharType="end"/>
              </w:r>
              <w:r w:rsidRPr="00673829" w:rsidDel="004448BF">
                <w:rPr>
                  <w:rStyle w:val="Hyperlink"/>
                  <w:noProof/>
                </w:rPr>
                <w:fldChar w:fldCharType="end"/>
              </w:r>
            </w:del>
          </w:ins>
        </w:p>
        <w:p w14:paraId="4E000939" w14:textId="35BA3EDB" w:rsidR="00AC6878" w:rsidDel="004448BF" w:rsidRDefault="00AC6878" w:rsidP="004448BF">
          <w:pPr>
            <w:pStyle w:val="TOCHeading"/>
            <w:rPr>
              <w:ins w:id="146" w:author="Kelvin Ang" w:date="2014-11-09T09:16:00Z"/>
              <w:del w:id="147" w:author="Lin Xiuqing" w:date="2014-11-09T11:11:00Z"/>
              <w:noProof/>
            </w:rPr>
          </w:pPr>
          <w:ins w:id="148" w:author="Kelvin Ang" w:date="2014-11-09T09:16:00Z">
            <w:del w:id="149" w:author="Lin Xiuqing" w:date="2014-11-09T11:11:00Z">
              <w:r w:rsidRPr="00673829" w:rsidDel="004448BF">
                <w:rPr>
                  <w:rStyle w:val="Hyperlink"/>
                  <w:noProof/>
                </w:rPr>
                <w:fldChar w:fldCharType="begin"/>
              </w:r>
              <w:r w:rsidRPr="00673829" w:rsidDel="004448BF">
                <w:rPr>
                  <w:rStyle w:val="Hyperlink"/>
                  <w:noProof/>
                </w:rPr>
                <w:delInstrText xml:space="preserve"> </w:delInstrText>
              </w:r>
              <w:r w:rsidDel="004448BF">
                <w:rPr>
                  <w:noProof/>
                </w:rPr>
                <w:delInstrText>HYPERLINK \l "_Toc403287957"</w:delInstrText>
              </w:r>
              <w:r w:rsidRPr="00673829" w:rsidDel="004448BF">
                <w:rPr>
                  <w:rStyle w:val="Hyperlink"/>
                  <w:noProof/>
                </w:rPr>
                <w:delInstrText xml:space="preserve"> </w:delInstrText>
              </w:r>
              <w:r w:rsidRPr="00673829" w:rsidDel="004448BF">
                <w:rPr>
                  <w:rStyle w:val="Hyperlink"/>
                  <w:noProof/>
                </w:rPr>
                <w:fldChar w:fldCharType="separate"/>
              </w:r>
              <w:r w:rsidRPr="00673829" w:rsidDel="004448BF">
                <w:rPr>
                  <w:rStyle w:val="Hyperlink"/>
                  <w:noProof/>
                </w:rPr>
                <w:delText>4.2.2 Task Manager</w:delText>
              </w:r>
              <w:r w:rsidDel="004448BF">
                <w:rPr>
                  <w:noProof/>
                  <w:webHidden/>
                </w:rPr>
                <w:tab/>
              </w:r>
              <w:r w:rsidDel="004448BF">
                <w:rPr>
                  <w:noProof/>
                  <w:webHidden/>
                </w:rPr>
                <w:fldChar w:fldCharType="begin"/>
              </w:r>
              <w:r w:rsidDel="004448BF">
                <w:rPr>
                  <w:noProof/>
                  <w:webHidden/>
                </w:rPr>
                <w:delInstrText xml:space="preserve"> PAGEREF _Toc403287957 \h </w:delInstrText>
              </w:r>
            </w:del>
          </w:ins>
          <w:del w:id="150" w:author="Lin Xiuqing" w:date="2014-11-09T11:11:00Z">
            <w:r w:rsidDel="004448BF">
              <w:rPr>
                <w:noProof/>
                <w:webHidden/>
              </w:rPr>
            </w:r>
            <w:r w:rsidDel="004448BF">
              <w:rPr>
                <w:noProof/>
                <w:webHidden/>
              </w:rPr>
              <w:fldChar w:fldCharType="separate"/>
            </w:r>
          </w:del>
          <w:ins w:id="151" w:author="Kelvin Ang" w:date="2014-11-09T09:17:00Z">
            <w:del w:id="152" w:author="Lin Xiuqing" w:date="2014-11-09T11:11:00Z">
              <w:r w:rsidDel="004448BF">
                <w:rPr>
                  <w:noProof/>
                  <w:webHidden/>
                </w:rPr>
                <w:delText>32</w:delText>
              </w:r>
            </w:del>
          </w:ins>
          <w:ins w:id="153" w:author="Kelvin Ang" w:date="2014-11-09T09:16:00Z">
            <w:del w:id="154" w:author="Lin Xiuqing" w:date="2014-11-09T11:11:00Z">
              <w:r w:rsidDel="004448BF">
                <w:rPr>
                  <w:noProof/>
                  <w:webHidden/>
                </w:rPr>
                <w:fldChar w:fldCharType="end"/>
              </w:r>
              <w:r w:rsidRPr="00673829" w:rsidDel="004448BF">
                <w:rPr>
                  <w:rStyle w:val="Hyperlink"/>
                  <w:noProof/>
                </w:rPr>
                <w:fldChar w:fldCharType="end"/>
              </w:r>
            </w:del>
          </w:ins>
        </w:p>
        <w:p w14:paraId="726EA652" w14:textId="1934FA42" w:rsidR="00AC6878" w:rsidDel="004448BF" w:rsidRDefault="00AC6878" w:rsidP="004448BF">
          <w:pPr>
            <w:pStyle w:val="TOCHeading"/>
            <w:rPr>
              <w:ins w:id="155" w:author="Kelvin Ang" w:date="2014-11-09T09:16:00Z"/>
              <w:del w:id="156" w:author="Lin Xiuqing" w:date="2014-11-09T11:11:00Z"/>
              <w:noProof/>
            </w:rPr>
          </w:pPr>
          <w:ins w:id="157" w:author="Kelvin Ang" w:date="2014-11-09T09:16:00Z">
            <w:del w:id="158" w:author="Lin Xiuqing" w:date="2014-11-09T11:11:00Z">
              <w:r w:rsidRPr="00673829" w:rsidDel="004448BF">
                <w:rPr>
                  <w:rStyle w:val="Hyperlink"/>
                  <w:noProof/>
                </w:rPr>
                <w:fldChar w:fldCharType="begin"/>
              </w:r>
              <w:r w:rsidRPr="00673829" w:rsidDel="004448BF">
                <w:rPr>
                  <w:rStyle w:val="Hyperlink"/>
                  <w:noProof/>
                </w:rPr>
                <w:delInstrText xml:space="preserve"> </w:delInstrText>
              </w:r>
              <w:r w:rsidDel="004448BF">
                <w:rPr>
                  <w:noProof/>
                </w:rPr>
                <w:delInstrText>HYPERLINK \l "_Toc403287958"</w:delInstrText>
              </w:r>
              <w:r w:rsidRPr="00673829" w:rsidDel="004448BF">
                <w:rPr>
                  <w:rStyle w:val="Hyperlink"/>
                  <w:noProof/>
                </w:rPr>
                <w:delInstrText xml:space="preserve"> </w:delInstrText>
              </w:r>
              <w:r w:rsidRPr="00673829" w:rsidDel="004448BF">
                <w:rPr>
                  <w:rStyle w:val="Hyperlink"/>
                  <w:noProof/>
                </w:rPr>
                <w:fldChar w:fldCharType="separate"/>
              </w:r>
              <w:r w:rsidRPr="00673829" w:rsidDel="004448BF">
                <w:rPr>
                  <w:rStyle w:val="Hyperlink"/>
                  <w:noProof/>
                </w:rPr>
                <w:delText>4.2.3 List Processor</w:delText>
              </w:r>
              <w:r w:rsidDel="004448BF">
                <w:rPr>
                  <w:noProof/>
                  <w:webHidden/>
                </w:rPr>
                <w:tab/>
              </w:r>
              <w:r w:rsidDel="004448BF">
                <w:rPr>
                  <w:noProof/>
                  <w:webHidden/>
                </w:rPr>
                <w:fldChar w:fldCharType="begin"/>
              </w:r>
              <w:r w:rsidDel="004448BF">
                <w:rPr>
                  <w:noProof/>
                  <w:webHidden/>
                </w:rPr>
                <w:delInstrText xml:space="preserve"> PAGEREF _Toc403287958 \h </w:delInstrText>
              </w:r>
            </w:del>
          </w:ins>
          <w:del w:id="159" w:author="Lin Xiuqing" w:date="2014-11-09T11:11:00Z">
            <w:r w:rsidDel="004448BF">
              <w:rPr>
                <w:noProof/>
                <w:webHidden/>
              </w:rPr>
            </w:r>
            <w:r w:rsidDel="004448BF">
              <w:rPr>
                <w:noProof/>
                <w:webHidden/>
              </w:rPr>
              <w:fldChar w:fldCharType="separate"/>
            </w:r>
          </w:del>
          <w:ins w:id="160" w:author="Kelvin Ang" w:date="2014-11-09T09:17:00Z">
            <w:del w:id="161" w:author="Lin Xiuqing" w:date="2014-11-09T11:11:00Z">
              <w:r w:rsidDel="004448BF">
                <w:rPr>
                  <w:noProof/>
                  <w:webHidden/>
                </w:rPr>
                <w:delText>33</w:delText>
              </w:r>
            </w:del>
          </w:ins>
          <w:ins w:id="162" w:author="Kelvin Ang" w:date="2014-11-09T09:16:00Z">
            <w:del w:id="163" w:author="Lin Xiuqing" w:date="2014-11-09T11:11:00Z">
              <w:r w:rsidDel="004448BF">
                <w:rPr>
                  <w:noProof/>
                  <w:webHidden/>
                </w:rPr>
                <w:fldChar w:fldCharType="end"/>
              </w:r>
              <w:r w:rsidRPr="00673829" w:rsidDel="004448BF">
                <w:rPr>
                  <w:rStyle w:val="Hyperlink"/>
                  <w:noProof/>
                </w:rPr>
                <w:fldChar w:fldCharType="end"/>
              </w:r>
            </w:del>
          </w:ins>
        </w:p>
        <w:p w14:paraId="19EF9718" w14:textId="53A961CC" w:rsidR="00AC6878" w:rsidDel="004448BF" w:rsidRDefault="00AC6878" w:rsidP="004448BF">
          <w:pPr>
            <w:pStyle w:val="TOCHeading"/>
            <w:rPr>
              <w:ins w:id="164" w:author="Kelvin Ang" w:date="2014-11-09T09:16:00Z"/>
              <w:del w:id="165" w:author="Lin Xiuqing" w:date="2014-11-09T11:11:00Z"/>
              <w:noProof/>
            </w:rPr>
          </w:pPr>
          <w:ins w:id="166" w:author="Kelvin Ang" w:date="2014-11-09T09:16:00Z">
            <w:del w:id="167" w:author="Lin Xiuqing" w:date="2014-11-09T11:11:00Z">
              <w:r w:rsidRPr="00673829" w:rsidDel="004448BF">
                <w:rPr>
                  <w:rStyle w:val="Hyperlink"/>
                  <w:noProof/>
                </w:rPr>
                <w:fldChar w:fldCharType="begin"/>
              </w:r>
              <w:r w:rsidRPr="00673829" w:rsidDel="004448BF">
                <w:rPr>
                  <w:rStyle w:val="Hyperlink"/>
                  <w:noProof/>
                </w:rPr>
                <w:delInstrText xml:space="preserve"> </w:delInstrText>
              </w:r>
              <w:r w:rsidDel="004448BF">
                <w:rPr>
                  <w:noProof/>
                </w:rPr>
                <w:delInstrText>HYPERLINK \l "_Toc403287959"</w:delInstrText>
              </w:r>
              <w:r w:rsidRPr="00673829" w:rsidDel="004448BF">
                <w:rPr>
                  <w:rStyle w:val="Hyperlink"/>
                  <w:noProof/>
                </w:rPr>
                <w:delInstrText xml:space="preserve"> </w:delInstrText>
              </w:r>
              <w:r w:rsidRPr="00673829" w:rsidDel="004448BF">
                <w:rPr>
                  <w:rStyle w:val="Hyperlink"/>
                  <w:noProof/>
                </w:rPr>
                <w:fldChar w:fldCharType="separate"/>
              </w:r>
              <w:r w:rsidRPr="00673829" w:rsidDel="004448BF">
                <w:rPr>
                  <w:rStyle w:val="Hyperlink"/>
                  <w:noProof/>
                </w:rPr>
                <w:delText>4.3 Storage</w:delText>
              </w:r>
              <w:r w:rsidDel="004448BF">
                <w:rPr>
                  <w:noProof/>
                  <w:webHidden/>
                </w:rPr>
                <w:tab/>
              </w:r>
              <w:r w:rsidDel="004448BF">
                <w:rPr>
                  <w:noProof/>
                  <w:webHidden/>
                </w:rPr>
                <w:fldChar w:fldCharType="begin"/>
              </w:r>
              <w:r w:rsidDel="004448BF">
                <w:rPr>
                  <w:noProof/>
                  <w:webHidden/>
                </w:rPr>
                <w:delInstrText xml:space="preserve"> PAGEREF _Toc403287959 \h </w:delInstrText>
              </w:r>
            </w:del>
          </w:ins>
          <w:del w:id="168" w:author="Lin Xiuqing" w:date="2014-11-09T11:11:00Z">
            <w:r w:rsidDel="004448BF">
              <w:rPr>
                <w:noProof/>
                <w:webHidden/>
              </w:rPr>
            </w:r>
            <w:r w:rsidDel="004448BF">
              <w:rPr>
                <w:noProof/>
                <w:webHidden/>
              </w:rPr>
              <w:fldChar w:fldCharType="separate"/>
            </w:r>
          </w:del>
          <w:ins w:id="169" w:author="Kelvin Ang" w:date="2014-11-09T09:17:00Z">
            <w:del w:id="170" w:author="Lin Xiuqing" w:date="2014-11-09T11:11:00Z">
              <w:r w:rsidDel="004448BF">
                <w:rPr>
                  <w:noProof/>
                  <w:webHidden/>
                </w:rPr>
                <w:delText>35</w:delText>
              </w:r>
            </w:del>
          </w:ins>
          <w:ins w:id="171" w:author="Kelvin Ang" w:date="2014-11-09T09:16:00Z">
            <w:del w:id="172" w:author="Lin Xiuqing" w:date="2014-11-09T11:11:00Z">
              <w:r w:rsidDel="004448BF">
                <w:rPr>
                  <w:noProof/>
                  <w:webHidden/>
                </w:rPr>
                <w:fldChar w:fldCharType="end"/>
              </w:r>
              <w:r w:rsidRPr="00673829" w:rsidDel="004448BF">
                <w:rPr>
                  <w:rStyle w:val="Hyperlink"/>
                  <w:noProof/>
                </w:rPr>
                <w:fldChar w:fldCharType="end"/>
              </w:r>
            </w:del>
          </w:ins>
        </w:p>
        <w:p w14:paraId="17843E93" w14:textId="0581CA23" w:rsidR="00AC6878" w:rsidDel="004448BF" w:rsidRDefault="00AC6878" w:rsidP="004448BF">
          <w:pPr>
            <w:pStyle w:val="TOCHeading"/>
            <w:rPr>
              <w:ins w:id="173" w:author="Kelvin Ang" w:date="2014-11-09T09:16:00Z"/>
              <w:del w:id="174" w:author="Lin Xiuqing" w:date="2014-11-09T11:11:00Z"/>
              <w:noProof/>
            </w:rPr>
          </w:pPr>
          <w:ins w:id="175" w:author="Kelvin Ang" w:date="2014-11-09T09:16:00Z">
            <w:del w:id="176" w:author="Lin Xiuqing" w:date="2014-11-09T11:11:00Z">
              <w:r w:rsidRPr="00673829" w:rsidDel="004448BF">
                <w:rPr>
                  <w:rStyle w:val="Hyperlink"/>
                  <w:noProof/>
                </w:rPr>
                <w:fldChar w:fldCharType="begin"/>
              </w:r>
              <w:r w:rsidRPr="00673829" w:rsidDel="004448BF">
                <w:rPr>
                  <w:rStyle w:val="Hyperlink"/>
                  <w:noProof/>
                </w:rPr>
                <w:delInstrText xml:space="preserve"> </w:delInstrText>
              </w:r>
              <w:r w:rsidDel="004448BF">
                <w:rPr>
                  <w:noProof/>
                </w:rPr>
                <w:delInstrText>HYPERLINK \l "_Toc403287960"</w:delInstrText>
              </w:r>
              <w:r w:rsidRPr="00673829" w:rsidDel="004448BF">
                <w:rPr>
                  <w:rStyle w:val="Hyperlink"/>
                  <w:noProof/>
                </w:rPr>
                <w:delInstrText xml:space="preserve"> </w:delInstrText>
              </w:r>
              <w:r w:rsidRPr="00673829" w:rsidDel="004448BF">
                <w:rPr>
                  <w:rStyle w:val="Hyperlink"/>
                  <w:noProof/>
                </w:rPr>
                <w:fldChar w:fldCharType="separate"/>
              </w:r>
              <w:r w:rsidRPr="00673829" w:rsidDel="004448BF">
                <w:rPr>
                  <w:rStyle w:val="Hyperlink"/>
                  <w:noProof/>
                </w:rPr>
                <w:delText>5. Testing the System</w:delText>
              </w:r>
              <w:r w:rsidDel="004448BF">
                <w:rPr>
                  <w:noProof/>
                  <w:webHidden/>
                </w:rPr>
                <w:tab/>
              </w:r>
              <w:r w:rsidDel="004448BF">
                <w:rPr>
                  <w:noProof/>
                  <w:webHidden/>
                </w:rPr>
                <w:fldChar w:fldCharType="begin"/>
              </w:r>
              <w:r w:rsidDel="004448BF">
                <w:rPr>
                  <w:noProof/>
                  <w:webHidden/>
                </w:rPr>
                <w:delInstrText xml:space="preserve"> PAGEREF _Toc403287960 \h </w:delInstrText>
              </w:r>
            </w:del>
          </w:ins>
          <w:del w:id="177" w:author="Lin Xiuqing" w:date="2014-11-09T11:11:00Z">
            <w:r w:rsidDel="004448BF">
              <w:rPr>
                <w:noProof/>
                <w:webHidden/>
              </w:rPr>
            </w:r>
            <w:r w:rsidDel="004448BF">
              <w:rPr>
                <w:noProof/>
                <w:webHidden/>
              </w:rPr>
              <w:fldChar w:fldCharType="separate"/>
            </w:r>
          </w:del>
          <w:ins w:id="178" w:author="Kelvin Ang" w:date="2014-11-09T09:17:00Z">
            <w:del w:id="179" w:author="Lin Xiuqing" w:date="2014-11-09T11:11:00Z">
              <w:r w:rsidDel="004448BF">
                <w:rPr>
                  <w:noProof/>
                  <w:webHidden/>
                </w:rPr>
                <w:delText>37</w:delText>
              </w:r>
            </w:del>
          </w:ins>
          <w:ins w:id="180" w:author="Kelvin Ang" w:date="2014-11-09T09:16:00Z">
            <w:del w:id="181" w:author="Lin Xiuqing" w:date="2014-11-09T11:11:00Z">
              <w:r w:rsidDel="004448BF">
                <w:rPr>
                  <w:noProof/>
                  <w:webHidden/>
                </w:rPr>
                <w:fldChar w:fldCharType="end"/>
              </w:r>
              <w:r w:rsidRPr="00673829" w:rsidDel="004448BF">
                <w:rPr>
                  <w:rStyle w:val="Hyperlink"/>
                  <w:noProof/>
                </w:rPr>
                <w:fldChar w:fldCharType="end"/>
              </w:r>
            </w:del>
          </w:ins>
        </w:p>
        <w:p w14:paraId="4761527C" w14:textId="05698BA4" w:rsidR="00AC6878" w:rsidDel="004448BF" w:rsidRDefault="00AC6878" w:rsidP="004448BF">
          <w:pPr>
            <w:pStyle w:val="TOCHeading"/>
            <w:rPr>
              <w:ins w:id="182" w:author="Kelvin Ang" w:date="2014-11-09T09:16:00Z"/>
              <w:del w:id="183" w:author="Lin Xiuqing" w:date="2014-11-09T11:11:00Z"/>
              <w:noProof/>
            </w:rPr>
          </w:pPr>
          <w:ins w:id="184" w:author="Kelvin Ang" w:date="2014-11-09T09:16:00Z">
            <w:del w:id="185" w:author="Lin Xiuqing" w:date="2014-11-09T11:11:00Z">
              <w:r w:rsidRPr="00673829" w:rsidDel="004448BF">
                <w:rPr>
                  <w:rStyle w:val="Hyperlink"/>
                  <w:noProof/>
                </w:rPr>
                <w:fldChar w:fldCharType="begin"/>
              </w:r>
              <w:r w:rsidRPr="00673829" w:rsidDel="004448BF">
                <w:rPr>
                  <w:rStyle w:val="Hyperlink"/>
                  <w:noProof/>
                </w:rPr>
                <w:delInstrText xml:space="preserve"> </w:delInstrText>
              </w:r>
              <w:r w:rsidDel="004448BF">
                <w:rPr>
                  <w:noProof/>
                </w:rPr>
                <w:delInstrText>HYPERLINK \l "_Toc403287961"</w:delInstrText>
              </w:r>
              <w:r w:rsidRPr="00673829" w:rsidDel="004448BF">
                <w:rPr>
                  <w:rStyle w:val="Hyperlink"/>
                  <w:noProof/>
                </w:rPr>
                <w:delInstrText xml:space="preserve"> </w:delInstrText>
              </w:r>
              <w:r w:rsidRPr="00673829" w:rsidDel="004448BF">
                <w:rPr>
                  <w:rStyle w:val="Hyperlink"/>
                  <w:noProof/>
                </w:rPr>
                <w:fldChar w:fldCharType="separate"/>
              </w:r>
              <w:r w:rsidRPr="00673829" w:rsidDel="004448BF">
                <w:rPr>
                  <w:rStyle w:val="Hyperlink"/>
                  <w:noProof/>
                </w:rPr>
                <w:delText>6. Appendix</w:delText>
              </w:r>
              <w:r w:rsidDel="004448BF">
                <w:rPr>
                  <w:noProof/>
                  <w:webHidden/>
                </w:rPr>
                <w:tab/>
              </w:r>
              <w:r w:rsidDel="004448BF">
                <w:rPr>
                  <w:noProof/>
                  <w:webHidden/>
                </w:rPr>
                <w:fldChar w:fldCharType="begin"/>
              </w:r>
              <w:r w:rsidDel="004448BF">
                <w:rPr>
                  <w:noProof/>
                  <w:webHidden/>
                </w:rPr>
                <w:delInstrText xml:space="preserve"> PAGEREF _Toc403287961 \h </w:delInstrText>
              </w:r>
            </w:del>
          </w:ins>
          <w:del w:id="186" w:author="Lin Xiuqing" w:date="2014-11-09T11:11:00Z">
            <w:r w:rsidDel="004448BF">
              <w:rPr>
                <w:noProof/>
                <w:webHidden/>
              </w:rPr>
            </w:r>
            <w:r w:rsidDel="004448BF">
              <w:rPr>
                <w:noProof/>
                <w:webHidden/>
              </w:rPr>
              <w:fldChar w:fldCharType="separate"/>
            </w:r>
          </w:del>
          <w:ins w:id="187" w:author="Kelvin Ang" w:date="2014-11-09T09:17:00Z">
            <w:del w:id="188" w:author="Lin Xiuqing" w:date="2014-11-09T11:11:00Z">
              <w:r w:rsidDel="004448BF">
                <w:rPr>
                  <w:noProof/>
                  <w:webHidden/>
                </w:rPr>
                <w:delText>40</w:delText>
              </w:r>
            </w:del>
          </w:ins>
          <w:ins w:id="189" w:author="Kelvin Ang" w:date="2014-11-09T09:16:00Z">
            <w:del w:id="190" w:author="Lin Xiuqing" w:date="2014-11-09T11:11:00Z">
              <w:r w:rsidDel="004448BF">
                <w:rPr>
                  <w:noProof/>
                  <w:webHidden/>
                </w:rPr>
                <w:fldChar w:fldCharType="end"/>
              </w:r>
              <w:r w:rsidRPr="00673829" w:rsidDel="004448BF">
                <w:rPr>
                  <w:rStyle w:val="Hyperlink"/>
                  <w:noProof/>
                </w:rPr>
                <w:fldChar w:fldCharType="end"/>
              </w:r>
            </w:del>
          </w:ins>
        </w:p>
        <w:p w14:paraId="7BA64B04" w14:textId="417004A4" w:rsidR="00AC6878" w:rsidDel="004448BF" w:rsidRDefault="00AC6878" w:rsidP="004448BF">
          <w:pPr>
            <w:pStyle w:val="TOCHeading"/>
            <w:rPr>
              <w:ins w:id="191" w:author="Kelvin Ang" w:date="2014-11-09T09:16:00Z"/>
              <w:del w:id="192" w:author="Lin Xiuqing" w:date="2014-11-09T11:11:00Z"/>
              <w:noProof/>
            </w:rPr>
          </w:pPr>
          <w:ins w:id="193" w:author="Kelvin Ang" w:date="2014-11-09T09:16:00Z">
            <w:del w:id="194" w:author="Lin Xiuqing" w:date="2014-11-09T11:11:00Z">
              <w:r w:rsidRPr="00673829" w:rsidDel="004448BF">
                <w:rPr>
                  <w:rStyle w:val="Hyperlink"/>
                  <w:noProof/>
                </w:rPr>
                <w:fldChar w:fldCharType="begin"/>
              </w:r>
              <w:r w:rsidRPr="00673829" w:rsidDel="004448BF">
                <w:rPr>
                  <w:rStyle w:val="Hyperlink"/>
                  <w:noProof/>
                </w:rPr>
                <w:delInstrText xml:space="preserve"> </w:delInstrText>
              </w:r>
              <w:r w:rsidDel="004448BF">
                <w:rPr>
                  <w:noProof/>
                </w:rPr>
                <w:delInstrText>HYPERLINK \l "_Toc403287962"</w:delInstrText>
              </w:r>
              <w:r w:rsidRPr="00673829" w:rsidDel="004448BF">
                <w:rPr>
                  <w:rStyle w:val="Hyperlink"/>
                  <w:noProof/>
                </w:rPr>
                <w:delInstrText xml:space="preserve"> </w:delInstrText>
              </w:r>
              <w:r w:rsidRPr="00673829" w:rsidDel="004448BF">
                <w:rPr>
                  <w:rStyle w:val="Hyperlink"/>
                  <w:noProof/>
                </w:rPr>
                <w:fldChar w:fldCharType="separate"/>
              </w:r>
              <w:r w:rsidRPr="00673829" w:rsidDel="004448BF">
                <w:rPr>
                  <w:rStyle w:val="Hyperlink"/>
                  <w:noProof/>
                </w:rPr>
                <w:delText>6.1 Upcoming Developments</w:delText>
              </w:r>
              <w:r w:rsidDel="004448BF">
                <w:rPr>
                  <w:noProof/>
                  <w:webHidden/>
                </w:rPr>
                <w:tab/>
              </w:r>
              <w:r w:rsidDel="004448BF">
                <w:rPr>
                  <w:noProof/>
                  <w:webHidden/>
                </w:rPr>
                <w:fldChar w:fldCharType="begin"/>
              </w:r>
              <w:r w:rsidDel="004448BF">
                <w:rPr>
                  <w:noProof/>
                  <w:webHidden/>
                </w:rPr>
                <w:delInstrText xml:space="preserve"> PAGEREF _Toc403287962 \h </w:delInstrText>
              </w:r>
            </w:del>
          </w:ins>
          <w:del w:id="195" w:author="Lin Xiuqing" w:date="2014-11-09T11:11:00Z">
            <w:r w:rsidDel="004448BF">
              <w:rPr>
                <w:noProof/>
                <w:webHidden/>
              </w:rPr>
            </w:r>
            <w:r w:rsidDel="004448BF">
              <w:rPr>
                <w:noProof/>
                <w:webHidden/>
              </w:rPr>
              <w:fldChar w:fldCharType="separate"/>
            </w:r>
          </w:del>
          <w:ins w:id="196" w:author="Kelvin Ang" w:date="2014-11-09T09:17:00Z">
            <w:del w:id="197" w:author="Lin Xiuqing" w:date="2014-11-09T11:11:00Z">
              <w:r w:rsidDel="004448BF">
                <w:rPr>
                  <w:noProof/>
                  <w:webHidden/>
                </w:rPr>
                <w:delText>40</w:delText>
              </w:r>
            </w:del>
          </w:ins>
          <w:ins w:id="198" w:author="Kelvin Ang" w:date="2014-11-09T09:16:00Z">
            <w:del w:id="199" w:author="Lin Xiuqing" w:date="2014-11-09T11:11:00Z">
              <w:r w:rsidDel="004448BF">
                <w:rPr>
                  <w:noProof/>
                  <w:webHidden/>
                </w:rPr>
                <w:fldChar w:fldCharType="end"/>
              </w:r>
              <w:r w:rsidRPr="00673829" w:rsidDel="004448BF">
                <w:rPr>
                  <w:rStyle w:val="Hyperlink"/>
                  <w:noProof/>
                </w:rPr>
                <w:fldChar w:fldCharType="end"/>
              </w:r>
            </w:del>
          </w:ins>
        </w:p>
        <w:p w14:paraId="3598CED7" w14:textId="09315EDF" w:rsidR="00AC6878" w:rsidDel="004448BF" w:rsidRDefault="00AC6878" w:rsidP="004448BF">
          <w:pPr>
            <w:pStyle w:val="TOCHeading"/>
            <w:rPr>
              <w:ins w:id="200" w:author="Kelvin Ang" w:date="2014-11-09T09:16:00Z"/>
              <w:del w:id="201" w:author="Lin Xiuqing" w:date="2014-11-09T11:11:00Z"/>
              <w:noProof/>
            </w:rPr>
          </w:pPr>
          <w:ins w:id="202" w:author="Kelvin Ang" w:date="2014-11-09T09:16:00Z">
            <w:del w:id="203" w:author="Lin Xiuqing" w:date="2014-11-09T11:11:00Z">
              <w:r w:rsidRPr="00673829" w:rsidDel="004448BF">
                <w:rPr>
                  <w:rStyle w:val="Hyperlink"/>
                  <w:noProof/>
                </w:rPr>
                <w:fldChar w:fldCharType="begin"/>
              </w:r>
              <w:r w:rsidRPr="00673829" w:rsidDel="004448BF">
                <w:rPr>
                  <w:rStyle w:val="Hyperlink"/>
                  <w:noProof/>
                </w:rPr>
                <w:delInstrText xml:space="preserve"> </w:delInstrText>
              </w:r>
              <w:r w:rsidDel="004448BF">
                <w:rPr>
                  <w:noProof/>
                </w:rPr>
                <w:delInstrText>HYPERLINK \l "_Toc403287963"</w:delInstrText>
              </w:r>
              <w:r w:rsidRPr="00673829" w:rsidDel="004448BF">
                <w:rPr>
                  <w:rStyle w:val="Hyperlink"/>
                  <w:noProof/>
                </w:rPr>
                <w:delInstrText xml:space="preserve"> </w:delInstrText>
              </w:r>
              <w:r w:rsidRPr="00673829" w:rsidDel="004448BF">
                <w:rPr>
                  <w:rStyle w:val="Hyperlink"/>
                  <w:noProof/>
                </w:rPr>
                <w:fldChar w:fldCharType="separate"/>
              </w:r>
              <w:r w:rsidRPr="00673829" w:rsidDel="004448BF">
                <w:rPr>
                  <w:rStyle w:val="Hyperlink"/>
                  <w:noProof/>
                </w:rPr>
                <w:delText>6.2 Glossary</w:delText>
              </w:r>
              <w:r w:rsidDel="004448BF">
                <w:rPr>
                  <w:noProof/>
                  <w:webHidden/>
                </w:rPr>
                <w:tab/>
              </w:r>
              <w:r w:rsidDel="004448BF">
                <w:rPr>
                  <w:noProof/>
                  <w:webHidden/>
                </w:rPr>
                <w:fldChar w:fldCharType="begin"/>
              </w:r>
              <w:r w:rsidDel="004448BF">
                <w:rPr>
                  <w:noProof/>
                  <w:webHidden/>
                </w:rPr>
                <w:delInstrText xml:space="preserve"> PAGEREF _Toc403287963 \h </w:delInstrText>
              </w:r>
            </w:del>
          </w:ins>
          <w:del w:id="204" w:author="Lin Xiuqing" w:date="2014-11-09T11:11:00Z">
            <w:r w:rsidDel="004448BF">
              <w:rPr>
                <w:noProof/>
                <w:webHidden/>
              </w:rPr>
            </w:r>
            <w:r w:rsidDel="004448BF">
              <w:rPr>
                <w:noProof/>
                <w:webHidden/>
              </w:rPr>
              <w:fldChar w:fldCharType="separate"/>
            </w:r>
          </w:del>
          <w:ins w:id="205" w:author="Kelvin Ang" w:date="2014-11-09T09:17:00Z">
            <w:del w:id="206" w:author="Lin Xiuqing" w:date="2014-11-09T11:11:00Z">
              <w:r w:rsidDel="004448BF">
                <w:rPr>
                  <w:noProof/>
                  <w:webHidden/>
                </w:rPr>
                <w:delText>41</w:delText>
              </w:r>
            </w:del>
          </w:ins>
          <w:ins w:id="207" w:author="Kelvin Ang" w:date="2014-11-09T09:16:00Z">
            <w:del w:id="208" w:author="Lin Xiuqing" w:date="2014-11-09T11:11:00Z">
              <w:r w:rsidDel="004448BF">
                <w:rPr>
                  <w:noProof/>
                  <w:webHidden/>
                </w:rPr>
                <w:fldChar w:fldCharType="end"/>
              </w:r>
              <w:r w:rsidRPr="00673829" w:rsidDel="004448BF">
                <w:rPr>
                  <w:rStyle w:val="Hyperlink"/>
                  <w:noProof/>
                </w:rPr>
                <w:fldChar w:fldCharType="end"/>
              </w:r>
            </w:del>
          </w:ins>
        </w:p>
        <w:p w14:paraId="04431CAC" w14:textId="63CCB6BA" w:rsidR="00336288" w:rsidDel="004448BF" w:rsidRDefault="00336288" w:rsidP="004448BF">
          <w:pPr>
            <w:pStyle w:val="TOCHeading"/>
            <w:rPr>
              <w:ins w:id="209" w:author="Lim Wei Jie" w:date="2014-11-09T00:57:00Z"/>
              <w:del w:id="210" w:author="Lin Xiuqing" w:date="2014-11-09T11:11:00Z"/>
              <w:noProof/>
              <w:lang w:val="en-MY" w:eastAsia="zh-CN"/>
            </w:rPr>
          </w:pPr>
          <w:ins w:id="211" w:author="Lim Wei Jie" w:date="2014-11-09T00:57:00Z">
            <w:del w:id="212" w:author="Lin Xiuqing" w:date="2014-11-09T11:11:00Z">
              <w:r w:rsidRPr="00387117" w:rsidDel="004448BF">
                <w:rPr>
                  <w:rStyle w:val="Hyperlink"/>
                  <w:noProof/>
                </w:rPr>
                <w:delText>1. User Guide</w:delText>
              </w:r>
              <w:r w:rsidDel="004448BF">
                <w:rPr>
                  <w:noProof/>
                  <w:webHidden/>
                </w:rPr>
                <w:tab/>
                <w:delText>2</w:delText>
              </w:r>
            </w:del>
          </w:ins>
        </w:p>
        <w:p w14:paraId="1DAF9900" w14:textId="245D295B" w:rsidR="00336288" w:rsidDel="004448BF" w:rsidRDefault="00336288" w:rsidP="004448BF">
          <w:pPr>
            <w:pStyle w:val="TOCHeading"/>
            <w:rPr>
              <w:ins w:id="213" w:author="Lim Wei Jie" w:date="2014-11-09T00:57:00Z"/>
              <w:del w:id="214" w:author="Lin Xiuqing" w:date="2014-11-09T11:11:00Z"/>
              <w:noProof/>
              <w:lang w:val="en-MY" w:eastAsia="zh-CN"/>
            </w:rPr>
          </w:pPr>
          <w:ins w:id="215" w:author="Lim Wei Jie" w:date="2014-11-09T00:57:00Z">
            <w:del w:id="216" w:author="Lin Xiuqing" w:date="2014-11-09T11:11:00Z">
              <w:r w:rsidRPr="00387117" w:rsidDel="004448BF">
                <w:rPr>
                  <w:rStyle w:val="Hyperlink"/>
                  <w:noProof/>
                </w:rPr>
                <w:delText>2. Developer’s Guide Introduction</w:delText>
              </w:r>
              <w:r w:rsidDel="004448BF">
                <w:rPr>
                  <w:noProof/>
                  <w:webHidden/>
                </w:rPr>
                <w:tab/>
                <w:delText>19</w:delText>
              </w:r>
            </w:del>
          </w:ins>
        </w:p>
        <w:p w14:paraId="748D5669" w14:textId="7BC3F2C0" w:rsidR="00336288" w:rsidDel="004448BF" w:rsidRDefault="00336288" w:rsidP="004448BF">
          <w:pPr>
            <w:pStyle w:val="TOCHeading"/>
            <w:rPr>
              <w:ins w:id="217" w:author="Lim Wei Jie" w:date="2014-11-09T00:57:00Z"/>
              <w:del w:id="218" w:author="Lin Xiuqing" w:date="2014-11-09T11:11:00Z"/>
              <w:noProof/>
              <w:lang w:val="en-MY" w:eastAsia="zh-CN"/>
            </w:rPr>
          </w:pPr>
          <w:ins w:id="219" w:author="Lim Wei Jie" w:date="2014-11-09T00:57:00Z">
            <w:del w:id="220" w:author="Lin Xiuqing" w:date="2014-11-09T11:11:00Z">
              <w:r w:rsidRPr="00387117" w:rsidDel="004448BF">
                <w:rPr>
                  <w:rStyle w:val="Hyperlink"/>
                  <w:noProof/>
                </w:rPr>
                <w:delText>3. Defining the Architecture</w:delText>
              </w:r>
              <w:r w:rsidDel="004448BF">
                <w:rPr>
                  <w:noProof/>
                  <w:webHidden/>
                </w:rPr>
                <w:tab/>
                <w:delText>20</w:delText>
              </w:r>
            </w:del>
          </w:ins>
        </w:p>
        <w:p w14:paraId="6D38E9EF" w14:textId="269745F9" w:rsidR="00336288" w:rsidDel="004448BF" w:rsidRDefault="00336288" w:rsidP="004448BF">
          <w:pPr>
            <w:pStyle w:val="TOCHeading"/>
            <w:rPr>
              <w:ins w:id="221" w:author="Lim Wei Jie" w:date="2014-11-09T00:57:00Z"/>
              <w:del w:id="222" w:author="Lin Xiuqing" w:date="2014-11-09T11:11:00Z"/>
              <w:noProof/>
              <w:lang w:val="en-MY" w:eastAsia="zh-CN"/>
            </w:rPr>
          </w:pPr>
          <w:ins w:id="223" w:author="Lim Wei Jie" w:date="2014-11-09T00:57:00Z">
            <w:del w:id="224" w:author="Lin Xiuqing" w:date="2014-11-09T11:11:00Z">
              <w:r w:rsidRPr="00387117" w:rsidDel="004448BF">
                <w:rPr>
                  <w:rStyle w:val="Hyperlink"/>
                  <w:noProof/>
                </w:rPr>
                <w:delText>4. Developing the Components</w:delText>
              </w:r>
              <w:r w:rsidDel="004448BF">
                <w:rPr>
                  <w:noProof/>
                  <w:webHidden/>
                </w:rPr>
                <w:tab/>
                <w:delText>21</w:delText>
              </w:r>
            </w:del>
          </w:ins>
        </w:p>
        <w:p w14:paraId="3B737654" w14:textId="66F37B12" w:rsidR="00336288" w:rsidDel="004448BF" w:rsidRDefault="00336288" w:rsidP="004448BF">
          <w:pPr>
            <w:pStyle w:val="TOCHeading"/>
            <w:rPr>
              <w:ins w:id="225" w:author="Lim Wei Jie" w:date="2014-11-09T00:57:00Z"/>
              <w:del w:id="226" w:author="Lin Xiuqing" w:date="2014-11-09T11:11:00Z"/>
              <w:noProof/>
              <w:lang w:val="en-MY" w:eastAsia="zh-CN"/>
            </w:rPr>
          </w:pPr>
          <w:ins w:id="227" w:author="Lim Wei Jie" w:date="2014-11-09T00:57:00Z">
            <w:del w:id="228" w:author="Lin Xiuqing" w:date="2014-11-09T11:11:00Z">
              <w:r w:rsidRPr="00387117" w:rsidDel="004448BF">
                <w:rPr>
                  <w:rStyle w:val="Hyperlink"/>
                  <w:noProof/>
                </w:rPr>
                <w:delText>4.1 Graphical User Interface</w:delText>
              </w:r>
              <w:r w:rsidDel="004448BF">
                <w:rPr>
                  <w:noProof/>
                  <w:webHidden/>
                </w:rPr>
                <w:tab/>
                <w:delText>21</w:delText>
              </w:r>
            </w:del>
          </w:ins>
        </w:p>
        <w:p w14:paraId="578F3BC5" w14:textId="4AA18DA6" w:rsidR="00336288" w:rsidDel="004448BF" w:rsidRDefault="00336288" w:rsidP="004448BF">
          <w:pPr>
            <w:pStyle w:val="TOCHeading"/>
            <w:rPr>
              <w:ins w:id="229" w:author="Lim Wei Jie" w:date="2014-11-09T00:57:00Z"/>
              <w:del w:id="230" w:author="Lin Xiuqing" w:date="2014-11-09T11:11:00Z"/>
              <w:noProof/>
              <w:lang w:val="en-MY" w:eastAsia="zh-CN"/>
            </w:rPr>
          </w:pPr>
          <w:ins w:id="231" w:author="Lim Wei Jie" w:date="2014-11-09T00:57:00Z">
            <w:del w:id="232" w:author="Lin Xiuqing" w:date="2014-11-09T11:11:00Z">
              <w:r w:rsidRPr="00387117" w:rsidDel="004448BF">
                <w:rPr>
                  <w:rStyle w:val="Hyperlink"/>
                  <w:noProof/>
                </w:rPr>
                <w:delText>4.2 Logic</w:delText>
              </w:r>
              <w:r w:rsidDel="004448BF">
                <w:rPr>
                  <w:noProof/>
                  <w:webHidden/>
                </w:rPr>
                <w:tab/>
                <w:delText>23</w:delText>
              </w:r>
            </w:del>
          </w:ins>
        </w:p>
        <w:p w14:paraId="2CF4EACE" w14:textId="2100B7EF" w:rsidR="00336288" w:rsidDel="004448BF" w:rsidRDefault="00336288" w:rsidP="004448BF">
          <w:pPr>
            <w:pStyle w:val="TOCHeading"/>
            <w:rPr>
              <w:ins w:id="233" w:author="Lim Wei Jie" w:date="2014-11-09T00:57:00Z"/>
              <w:del w:id="234" w:author="Lin Xiuqing" w:date="2014-11-09T11:11:00Z"/>
              <w:noProof/>
              <w:lang w:val="en-MY" w:eastAsia="zh-CN"/>
            </w:rPr>
          </w:pPr>
          <w:ins w:id="235" w:author="Lim Wei Jie" w:date="2014-11-09T00:57:00Z">
            <w:del w:id="236" w:author="Lin Xiuqing" w:date="2014-11-09T11:11:00Z">
              <w:r w:rsidRPr="00387117" w:rsidDel="004448BF">
                <w:rPr>
                  <w:rStyle w:val="Hyperlink"/>
                  <w:noProof/>
                </w:rPr>
                <w:delText>4.2.1 Action and Hint System</w:delText>
              </w:r>
              <w:r w:rsidDel="004448BF">
                <w:rPr>
                  <w:noProof/>
                  <w:webHidden/>
                </w:rPr>
                <w:tab/>
                <w:delText>24</w:delText>
              </w:r>
            </w:del>
          </w:ins>
        </w:p>
        <w:p w14:paraId="4AE0AC70" w14:textId="1E9AAE49" w:rsidR="00336288" w:rsidDel="004448BF" w:rsidRDefault="00336288" w:rsidP="004448BF">
          <w:pPr>
            <w:pStyle w:val="TOCHeading"/>
            <w:rPr>
              <w:ins w:id="237" w:author="Lim Wei Jie" w:date="2014-11-09T00:57:00Z"/>
              <w:del w:id="238" w:author="Lin Xiuqing" w:date="2014-11-09T11:11:00Z"/>
              <w:noProof/>
              <w:lang w:val="en-MY" w:eastAsia="zh-CN"/>
            </w:rPr>
          </w:pPr>
          <w:ins w:id="239" w:author="Lim Wei Jie" w:date="2014-11-09T00:57:00Z">
            <w:del w:id="240" w:author="Lin Xiuqing" w:date="2014-11-09T11:11:00Z">
              <w:r w:rsidRPr="00387117" w:rsidDel="004448BF">
                <w:rPr>
                  <w:rStyle w:val="Hyperlink"/>
                  <w:noProof/>
                </w:rPr>
                <w:delText>4.2.2 Task Manager</w:delText>
              </w:r>
              <w:r w:rsidDel="004448BF">
                <w:rPr>
                  <w:noProof/>
                  <w:webHidden/>
                </w:rPr>
                <w:tab/>
                <w:delText>32</w:delText>
              </w:r>
            </w:del>
          </w:ins>
        </w:p>
        <w:p w14:paraId="28442918" w14:textId="61BDCCD0" w:rsidR="00336288" w:rsidDel="004448BF" w:rsidRDefault="00336288" w:rsidP="004448BF">
          <w:pPr>
            <w:pStyle w:val="TOCHeading"/>
            <w:rPr>
              <w:ins w:id="241" w:author="Lim Wei Jie" w:date="2014-11-09T00:57:00Z"/>
              <w:del w:id="242" w:author="Lin Xiuqing" w:date="2014-11-09T11:11:00Z"/>
              <w:noProof/>
              <w:lang w:val="en-MY" w:eastAsia="zh-CN"/>
            </w:rPr>
          </w:pPr>
          <w:ins w:id="243" w:author="Lim Wei Jie" w:date="2014-11-09T00:57:00Z">
            <w:del w:id="244" w:author="Lin Xiuqing" w:date="2014-11-09T11:11:00Z">
              <w:r w:rsidRPr="00387117" w:rsidDel="004448BF">
                <w:rPr>
                  <w:rStyle w:val="Hyperlink"/>
                  <w:noProof/>
                </w:rPr>
                <w:delText>4.2.3 List Processor</w:delText>
              </w:r>
              <w:r w:rsidDel="004448BF">
                <w:rPr>
                  <w:noProof/>
                  <w:webHidden/>
                </w:rPr>
                <w:tab/>
                <w:delText>33</w:delText>
              </w:r>
            </w:del>
          </w:ins>
        </w:p>
        <w:p w14:paraId="59E9407B" w14:textId="5E290F4F" w:rsidR="00336288" w:rsidDel="004448BF" w:rsidRDefault="00336288" w:rsidP="004448BF">
          <w:pPr>
            <w:pStyle w:val="TOCHeading"/>
            <w:rPr>
              <w:ins w:id="245" w:author="Lim Wei Jie" w:date="2014-11-09T00:57:00Z"/>
              <w:del w:id="246" w:author="Lin Xiuqing" w:date="2014-11-09T11:11:00Z"/>
              <w:noProof/>
              <w:lang w:val="en-MY" w:eastAsia="zh-CN"/>
            </w:rPr>
          </w:pPr>
          <w:ins w:id="247" w:author="Lim Wei Jie" w:date="2014-11-09T00:57:00Z">
            <w:del w:id="248" w:author="Lin Xiuqing" w:date="2014-11-09T11:11:00Z">
              <w:r w:rsidRPr="00387117" w:rsidDel="004448BF">
                <w:rPr>
                  <w:rStyle w:val="Hyperlink"/>
                  <w:noProof/>
                </w:rPr>
                <w:delText>4.3 Storage</w:delText>
              </w:r>
              <w:r w:rsidDel="004448BF">
                <w:rPr>
                  <w:noProof/>
                  <w:webHidden/>
                </w:rPr>
                <w:tab/>
                <w:delText>35</w:delText>
              </w:r>
            </w:del>
          </w:ins>
        </w:p>
        <w:p w14:paraId="645B8274" w14:textId="32554CEA" w:rsidR="00336288" w:rsidDel="004448BF" w:rsidRDefault="00336288" w:rsidP="004448BF">
          <w:pPr>
            <w:pStyle w:val="TOCHeading"/>
            <w:rPr>
              <w:ins w:id="249" w:author="Lim Wei Jie" w:date="2014-11-09T00:57:00Z"/>
              <w:del w:id="250" w:author="Lin Xiuqing" w:date="2014-11-09T11:11:00Z"/>
              <w:noProof/>
              <w:lang w:val="en-MY" w:eastAsia="zh-CN"/>
            </w:rPr>
          </w:pPr>
          <w:ins w:id="251" w:author="Lim Wei Jie" w:date="2014-11-09T00:57:00Z">
            <w:del w:id="252" w:author="Lin Xiuqing" w:date="2014-11-09T11:11:00Z">
              <w:r w:rsidRPr="00387117" w:rsidDel="004448BF">
                <w:rPr>
                  <w:rStyle w:val="Hyperlink"/>
                  <w:noProof/>
                </w:rPr>
                <w:delText>5. Testing the System</w:delText>
              </w:r>
              <w:r w:rsidDel="004448BF">
                <w:rPr>
                  <w:noProof/>
                  <w:webHidden/>
                </w:rPr>
                <w:tab/>
                <w:delText>37</w:delText>
              </w:r>
            </w:del>
          </w:ins>
        </w:p>
        <w:p w14:paraId="25A878D4" w14:textId="3A56A294" w:rsidR="00336288" w:rsidDel="004448BF" w:rsidRDefault="00336288" w:rsidP="004448BF">
          <w:pPr>
            <w:pStyle w:val="TOCHeading"/>
            <w:rPr>
              <w:ins w:id="253" w:author="Lim Wei Jie" w:date="2014-11-09T00:57:00Z"/>
              <w:del w:id="254" w:author="Lin Xiuqing" w:date="2014-11-09T11:11:00Z"/>
              <w:noProof/>
              <w:lang w:val="en-MY" w:eastAsia="zh-CN"/>
            </w:rPr>
          </w:pPr>
          <w:ins w:id="255" w:author="Lim Wei Jie" w:date="2014-11-09T00:57:00Z">
            <w:del w:id="256" w:author="Lin Xiuqing" w:date="2014-11-09T11:11:00Z">
              <w:r w:rsidRPr="00387117" w:rsidDel="004448BF">
                <w:rPr>
                  <w:rStyle w:val="Hyperlink"/>
                  <w:noProof/>
                </w:rPr>
                <w:delText>6. Appendix</w:delText>
              </w:r>
              <w:r w:rsidDel="004448BF">
                <w:rPr>
                  <w:noProof/>
                  <w:webHidden/>
                </w:rPr>
                <w:tab/>
                <w:delText>40</w:delText>
              </w:r>
            </w:del>
          </w:ins>
        </w:p>
        <w:p w14:paraId="4B302AF1" w14:textId="77CE34C3" w:rsidR="00336288" w:rsidDel="004448BF" w:rsidRDefault="00336288" w:rsidP="004448BF">
          <w:pPr>
            <w:pStyle w:val="TOCHeading"/>
            <w:rPr>
              <w:ins w:id="257" w:author="Lim Wei Jie" w:date="2014-11-09T00:57:00Z"/>
              <w:del w:id="258" w:author="Lin Xiuqing" w:date="2014-11-09T11:11:00Z"/>
              <w:noProof/>
              <w:lang w:val="en-MY" w:eastAsia="zh-CN"/>
            </w:rPr>
          </w:pPr>
          <w:ins w:id="259" w:author="Lim Wei Jie" w:date="2014-11-09T00:57:00Z">
            <w:del w:id="260" w:author="Lin Xiuqing" w:date="2014-11-09T11:11:00Z">
              <w:r w:rsidRPr="00387117" w:rsidDel="004448BF">
                <w:rPr>
                  <w:rStyle w:val="Hyperlink"/>
                  <w:noProof/>
                </w:rPr>
                <w:delText>6.1 Upcoming Developments</w:delText>
              </w:r>
              <w:r w:rsidDel="004448BF">
                <w:rPr>
                  <w:noProof/>
                  <w:webHidden/>
                </w:rPr>
                <w:tab/>
                <w:delText>40</w:delText>
              </w:r>
            </w:del>
          </w:ins>
        </w:p>
        <w:p w14:paraId="11EC35CC" w14:textId="609A0356" w:rsidR="00336288" w:rsidDel="004448BF" w:rsidRDefault="00336288" w:rsidP="004448BF">
          <w:pPr>
            <w:pStyle w:val="TOCHeading"/>
            <w:rPr>
              <w:ins w:id="261" w:author="Lim Wei Jie" w:date="2014-11-09T00:57:00Z"/>
              <w:del w:id="262" w:author="Lin Xiuqing" w:date="2014-11-09T11:11:00Z"/>
              <w:noProof/>
              <w:lang w:val="en-MY" w:eastAsia="zh-CN"/>
            </w:rPr>
          </w:pPr>
          <w:ins w:id="263" w:author="Lim Wei Jie" w:date="2014-11-09T00:57:00Z">
            <w:del w:id="264" w:author="Lin Xiuqing" w:date="2014-11-09T11:11:00Z">
              <w:r w:rsidRPr="00387117" w:rsidDel="004448BF">
                <w:rPr>
                  <w:rStyle w:val="Hyperlink"/>
                  <w:noProof/>
                </w:rPr>
                <w:delText>6.2 Glossary</w:delText>
              </w:r>
              <w:r w:rsidDel="004448BF">
                <w:rPr>
                  <w:noProof/>
                  <w:webHidden/>
                </w:rPr>
                <w:tab/>
                <w:delText>41</w:delText>
              </w:r>
            </w:del>
          </w:ins>
        </w:p>
        <w:p w14:paraId="169560EB" w14:textId="60612731" w:rsidR="00290075" w:rsidDel="004448BF" w:rsidRDefault="00290075" w:rsidP="004448BF">
          <w:pPr>
            <w:pStyle w:val="TOCHeading"/>
            <w:rPr>
              <w:del w:id="265" w:author="Lin Xiuqing" w:date="2014-11-09T11:11:00Z"/>
              <w:noProof/>
            </w:rPr>
          </w:pPr>
          <w:del w:id="266" w:author="Lin Xiuqing" w:date="2014-11-09T11:11:00Z">
            <w:r w:rsidRPr="00336288" w:rsidDel="004448BF">
              <w:rPr>
                <w:color w:val="auto"/>
                <w:rPrChange w:id="267" w:author="Lim Wei Jie" w:date="2014-11-09T00:57:00Z">
                  <w:rPr>
                    <w:rStyle w:val="Hyperlink"/>
                    <w:noProof/>
                  </w:rPr>
                </w:rPrChange>
              </w:rPr>
              <w:delText>1. User Guide</w:delText>
            </w:r>
            <w:r w:rsidDel="004448BF">
              <w:rPr>
                <w:noProof/>
                <w:webHidden/>
              </w:rPr>
              <w:tab/>
              <w:delText>2</w:delText>
            </w:r>
          </w:del>
        </w:p>
        <w:p w14:paraId="7BB3D422" w14:textId="2FBE08A9" w:rsidR="00290075" w:rsidDel="004448BF" w:rsidRDefault="00290075" w:rsidP="004448BF">
          <w:pPr>
            <w:pStyle w:val="TOCHeading"/>
            <w:rPr>
              <w:del w:id="268" w:author="Lin Xiuqing" w:date="2014-11-09T11:11:00Z"/>
              <w:noProof/>
            </w:rPr>
          </w:pPr>
          <w:del w:id="269" w:author="Lin Xiuqing" w:date="2014-11-09T11:11:00Z">
            <w:r w:rsidRPr="00336288" w:rsidDel="004448BF">
              <w:rPr>
                <w:color w:val="auto"/>
                <w:rPrChange w:id="270" w:author="Lim Wei Jie" w:date="2014-11-09T00:57:00Z">
                  <w:rPr>
                    <w:rStyle w:val="Hyperlink"/>
                    <w:noProof/>
                  </w:rPr>
                </w:rPrChange>
              </w:rPr>
              <w:delText>2. Developer’s Guide Introduction</w:delText>
            </w:r>
            <w:r w:rsidDel="004448BF">
              <w:rPr>
                <w:noProof/>
                <w:webHidden/>
              </w:rPr>
              <w:tab/>
              <w:delText>15</w:delText>
            </w:r>
          </w:del>
        </w:p>
        <w:p w14:paraId="3CDE2878" w14:textId="5C6DCACC" w:rsidR="00290075" w:rsidDel="004448BF" w:rsidRDefault="00290075" w:rsidP="004448BF">
          <w:pPr>
            <w:pStyle w:val="TOCHeading"/>
            <w:rPr>
              <w:del w:id="271" w:author="Lin Xiuqing" w:date="2014-11-09T11:11:00Z"/>
              <w:noProof/>
            </w:rPr>
          </w:pPr>
          <w:del w:id="272" w:author="Lin Xiuqing" w:date="2014-11-09T11:11:00Z">
            <w:r w:rsidRPr="00336288" w:rsidDel="004448BF">
              <w:rPr>
                <w:color w:val="auto"/>
                <w:rPrChange w:id="273" w:author="Lim Wei Jie" w:date="2014-11-09T00:57:00Z">
                  <w:rPr>
                    <w:rStyle w:val="Hyperlink"/>
                    <w:noProof/>
                  </w:rPr>
                </w:rPrChange>
              </w:rPr>
              <w:delText>3. Defining the Architecture</w:delText>
            </w:r>
            <w:r w:rsidDel="004448BF">
              <w:rPr>
                <w:noProof/>
                <w:webHidden/>
              </w:rPr>
              <w:tab/>
              <w:delText>16</w:delText>
            </w:r>
          </w:del>
        </w:p>
        <w:p w14:paraId="31C350D9" w14:textId="63BFE7C1" w:rsidR="00290075" w:rsidDel="004448BF" w:rsidRDefault="00290075" w:rsidP="004448BF">
          <w:pPr>
            <w:pStyle w:val="TOCHeading"/>
            <w:rPr>
              <w:del w:id="274" w:author="Lin Xiuqing" w:date="2014-11-09T11:11:00Z"/>
              <w:noProof/>
            </w:rPr>
          </w:pPr>
          <w:del w:id="275" w:author="Lin Xiuqing" w:date="2014-11-09T11:11:00Z">
            <w:r w:rsidRPr="00336288" w:rsidDel="004448BF">
              <w:rPr>
                <w:color w:val="auto"/>
                <w:rPrChange w:id="276" w:author="Lim Wei Jie" w:date="2014-11-09T00:57:00Z">
                  <w:rPr>
                    <w:rStyle w:val="Hyperlink"/>
                    <w:noProof/>
                  </w:rPr>
                </w:rPrChange>
              </w:rPr>
              <w:delText>4. Developing the Components</w:delText>
            </w:r>
            <w:r w:rsidDel="004448BF">
              <w:rPr>
                <w:noProof/>
                <w:webHidden/>
              </w:rPr>
              <w:tab/>
              <w:delText>17</w:delText>
            </w:r>
          </w:del>
        </w:p>
        <w:p w14:paraId="2D0152B9" w14:textId="1C2C0352" w:rsidR="00290075" w:rsidDel="004448BF" w:rsidRDefault="00290075" w:rsidP="004448BF">
          <w:pPr>
            <w:pStyle w:val="TOCHeading"/>
            <w:rPr>
              <w:del w:id="277" w:author="Lin Xiuqing" w:date="2014-11-09T11:11:00Z"/>
              <w:noProof/>
            </w:rPr>
          </w:pPr>
          <w:del w:id="278" w:author="Lin Xiuqing" w:date="2014-11-09T11:11:00Z">
            <w:r w:rsidRPr="00336288" w:rsidDel="004448BF">
              <w:rPr>
                <w:color w:val="auto"/>
                <w:rPrChange w:id="279" w:author="Lim Wei Jie" w:date="2014-11-09T00:57:00Z">
                  <w:rPr>
                    <w:rStyle w:val="Hyperlink"/>
                    <w:noProof/>
                  </w:rPr>
                </w:rPrChange>
              </w:rPr>
              <w:delText>4.1 Graphical User Interface</w:delText>
            </w:r>
            <w:r w:rsidDel="004448BF">
              <w:rPr>
                <w:noProof/>
                <w:webHidden/>
              </w:rPr>
              <w:tab/>
              <w:delText>17</w:delText>
            </w:r>
          </w:del>
        </w:p>
        <w:p w14:paraId="26CF5E66" w14:textId="5A94B385" w:rsidR="00290075" w:rsidDel="004448BF" w:rsidRDefault="00290075" w:rsidP="004448BF">
          <w:pPr>
            <w:pStyle w:val="TOCHeading"/>
            <w:rPr>
              <w:del w:id="280" w:author="Lin Xiuqing" w:date="2014-11-09T11:11:00Z"/>
              <w:noProof/>
            </w:rPr>
          </w:pPr>
          <w:del w:id="281" w:author="Lin Xiuqing" w:date="2014-11-09T11:11:00Z">
            <w:r w:rsidRPr="00336288" w:rsidDel="004448BF">
              <w:rPr>
                <w:color w:val="auto"/>
                <w:rPrChange w:id="282" w:author="Lim Wei Jie" w:date="2014-11-09T00:57:00Z">
                  <w:rPr>
                    <w:rStyle w:val="Hyperlink"/>
                    <w:noProof/>
                  </w:rPr>
                </w:rPrChange>
              </w:rPr>
              <w:delText>4.2 Logic</w:delText>
            </w:r>
            <w:r w:rsidDel="004448BF">
              <w:rPr>
                <w:noProof/>
                <w:webHidden/>
              </w:rPr>
              <w:tab/>
              <w:delText>19</w:delText>
            </w:r>
          </w:del>
        </w:p>
        <w:p w14:paraId="7C6524B3" w14:textId="1A870480" w:rsidR="00290075" w:rsidDel="004448BF" w:rsidRDefault="00290075" w:rsidP="004448BF">
          <w:pPr>
            <w:pStyle w:val="TOCHeading"/>
            <w:rPr>
              <w:del w:id="283" w:author="Lin Xiuqing" w:date="2014-11-09T11:11:00Z"/>
              <w:noProof/>
            </w:rPr>
          </w:pPr>
          <w:del w:id="284" w:author="Lin Xiuqing" w:date="2014-11-09T11:11:00Z">
            <w:r w:rsidRPr="00336288" w:rsidDel="004448BF">
              <w:rPr>
                <w:color w:val="auto"/>
                <w:rPrChange w:id="285" w:author="Lim Wei Jie" w:date="2014-11-09T00:57:00Z">
                  <w:rPr>
                    <w:rStyle w:val="Hyperlink"/>
                    <w:noProof/>
                  </w:rPr>
                </w:rPrChange>
              </w:rPr>
              <w:delText>4.2.1 Action and Hint System</w:delText>
            </w:r>
            <w:r w:rsidDel="004448BF">
              <w:rPr>
                <w:noProof/>
                <w:webHidden/>
              </w:rPr>
              <w:tab/>
              <w:delText>20</w:delText>
            </w:r>
          </w:del>
        </w:p>
        <w:p w14:paraId="4F3DE954" w14:textId="781ABCC3" w:rsidR="00290075" w:rsidDel="004448BF" w:rsidRDefault="00290075" w:rsidP="004448BF">
          <w:pPr>
            <w:pStyle w:val="TOCHeading"/>
            <w:rPr>
              <w:del w:id="286" w:author="Lin Xiuqing" w:date="2014-11-09T11:11:00Z"/>
              <w:noProof/>
            </w:rPr>
          </w:pPr>
          <w:del w:id="287" w:author="Lin Xiuqing" w:date="2014-11-09T11:11:00Z">
            <w:r w:rsidRPr="00336288" w:rsidDel="004448BF">
              <w:rPr>
                <w:color w:val="auto"/>
                <w:rPrChange w:id="288" w:author="Lim Wei Jie" w:date="2014-11-09T00:57:00Z">
                  <w:rPr>
                    <w:rStyle w:val="Hyperlink"/>
                    <w:noProof/>
                  </w:rPr>
                </w:rPrChange>
              </w:rPr>
              <w:delText>4.2.2 Task Manager</w:delText>
            </w:r>
            <w:r w:rsidDel="004448BF">
              <w:rPr>
                <w:noProof/>
                <w:webHidden/>
              </w:rPr>
              <w:tab/>
              <w:delText>28</w:delText>
            </w:r>
          </w:del>
        </w:p>
        <w:p w14:paraId="152D1090" w14:textId="57DA0868" w:rsidR="00290075" w:rsidDel="004448BF" w:rsidRDefault="00290075" w:rsidP="004448BF">
          <w:pPr>
            <w:pStyle w:val="TOCHeading"/>
            <w:rPr>
              <w:del w:id="289" w:author="Lin Xiuqing" w:date="2014-11-09T11:11:00Z"/>
              <w:noProof/>
            </w:rPr>
          </w:pPr>
          <w:del w:id="290" w:author="Lin Xiuqing" w:date="2014-11-09T11:11:00Z">
            <w:r w:rsidRPr="00336288" w:rsidDel="004448BF">
              <w:rPr>
                <w:color w:val="auto"/>
                <w:rPrChange w:id="291" w:author="Lim Wei Jie" w:date="2014-11-09T00:57:00Z">
                  <w:rPr>
                    <w:rStyle w:val="Hyperlink"/>
                    <w:noProof/>
                  </w:rPr>
                </w:rPrChange>
              </w:rPr>
              <w:delText>4.2.3 List Processor</w:delText>
            </w:r>
            <w:r w:rsidDel="004448BF">
              <w:rPr>
                <w:noProof/>
                <w:webHidden/>
              </w:rPr>
              <w:tab/>
              <w:delText>29</w:delText>
            </w:r>
          </w:del>
        </w:p>
        <w:p w14:paraId="7CE11E01" w14:textId="064C91D7" w:rsidR="00290075" w:rsidDel="004448BF" w:rsidRDefault="00290075" w:rsidP="004448BF">
          <w:pPr>
            <w:pStyle w:val="TOCHeading"/>
            <w:rPr>
              <w:del w:id="292" w:author="Lin Xiuqing" w:date="2014-11-09T11:11:00Z"/>
              <w:noProof/>
            </w:rPr>
          </w:pPr>
          <w:del w:id="293" w:author="Lin Xiuqing" w:date="2014-11-09T11:11:00Z">
            <w:r w:rsidRPr="00336288" w:rsidDel="004448BF">
              <w:rPr>
                <w:color w:val="auto"/>
                <w:rPrChange w:id="294" w:author="Lim Wei Jie" w:date="2014-11-09T00:57:00Z">
                  <w:rPr>
                    <w:rStyle w:val="Hyperlink"/>
                    <w:noProof/>
                  </w:rPr>
                </w:rPrChange>
              </w:rPr>
              <w:delText>4.3 Storage</w:delText>
            </w:r>
            <w:r w:rsidDel="004448BF">
              <w:rPr>
                <w:noProof/>
                <w:webHidden/>
              </w:rPr>
              <w:tab/>
              <w:delText>30</w:delText>
            </w:r>
          </w:del>
        </w:p>
        <w:p w14:paraId="63490752" w14:textId="22263472" w:rsidR="00290075" w:rsidDel="004448BF" w:rsidRDefault="00290075" w:rsidP="004448BF">
          <w:pPr>
            <w:pStyle w:val="TOCHeading"/>
            <w:rPr>
              <w:del w:id="295" w:author="Lin Xiuqing" w:date="2014-11-09T11:11:00Z"/>
              <w:noProof/>
            </w:rPr>
          </w:pPr>
          <w:del w:id="296" w:author="Lin Xiuqing" w:date="2014-11-09T11:11:00Z">
            <w:r w:rsidRPr="00336288" w:rsidDel="004448BF">
              <w:rPr>
                <w:color w:val="auto"/>
                <w:rPrChange w:id="297" w:author="Lim Wei Jie" w:date="2014-11-09T00:57:00Z">
                  <w:rPr>
                    <w:rStyle w:val="Hyperlink"/>
                    <w:noProof/>
                  </w:rPr>
                </w:rPrChange>
              </w:rPr>
              <w:delText>5. Testing the System</w:delText>
            </w:r>
            <w:r w:rsidDel="004448BF">
              <w:rPr>
                <w:noProof/>
                <w:webHidden/>
              </w:rPr>
              <w:tab/>
              <w:delText>32</w:delText>
            </w:r>
          </w:del>
        </w:p>
        <w:p w14:paraId="4054E815" w14:textId="2EB6BE20" w:rsidR="0092526E" w:rsidRDefault="0092526E" w:rsidP="004448BF">
          <w:pPr>
            <w:pStyle w:val="TOCHeading"/>
          </w:pPr>
          <w:del w:id="298" w:author="Lin Xiuqing" w:date="2014-11-09T11:11:00Z">
            <w:r w:rsidDel="004448BF">
              <w:rPr>
                <w:b/>
                <w:bCs/>
                <w:noProof/>
              </w:rPr>
              <w:fldChar w:fldCharType="end"/>
            </w:r>
          </w:del>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299" w:name="_Toc403287947"/>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299"/>
    </w:p>
    <w:p w14:paraId="549AB3B0" w14:textId="3CE61416" w:rsidR="003E17B6" w:rsidRPr="00DD0BBB" w:rsidRDefault="00DD0BBB" w:rsidP="007B7679">
      <w:pPr>
        <w:rPr>
          <w:rStyle w:val="Emphasis"/>
        </w:rPr>
      </w:pPr>
      <w:bookmarkStart w:id="300" w:name="_Toc403237678"/>
      <w:bookmarkStart w:id="301" w:name="_Toc403237842"/>
      <w:r w:rsidRPr="00DD0BBB">
        <w:rPr>
          <w:rStyle w:val="Emphasis"/>
          <w:noProof/>
        </w:rPr>
        <mc:AlternateContent>
          <mc:Choice Requires="wpg">
            <w:drawing>
              <wp:anchor distT="0" distB="0" distL="114300" distR="114300" simplePos="0" relativeHeight="251403264"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11373D" w:rsidRDefault="0011373D"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11373D" w:rsidRDefault="0011373D"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11373D" w:rsidRDefault="0011373D" w:rsidP="009C06CC">
                              <w:pPr>
                                <w:jc w:val="center"/>
                              </w:pPr>
                              <w:r>
                                <w:t>Default Hashtags</w:t>
                              </w:r>
                            </w:p>
                            <w:p w14:paraId="24B25109" w14:textId="77777777" w:rsidR="0011373D" w:rsidRDefault="0011373D"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11373D" w:rsidRDefault="0011373D" w:rsidP="009C06CC">
                              <w:pPr>
                                <w:jc w:val="center"/>
                              </w:pPr>
                              <w:r>
                                <w:t>Custom Hashtags</w:t>
                              </w:r>
                            </w:p>
                            <w:p w14:paraId="5A343531" w14:textId="77777777" w:rsidR="0011373D" w:rsidRDefault="0011373D"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11373D" w:rsidRDefault="0011373D" w:rsidP="009C06CC">
                              <w:pPr>
                                <w:jc w:val="center"/>
                              </w:pPr>
                              <w:r>
                                <w:t>Status and Help Bar</w:t>
                              </w:r>
                            </w:p>
                            <w:p w14:paraId="6826D350" w14:textId="77777777" w:rsidR="0011373D" w:rsidRDefault="0011373D"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11373D" w:rsidRDefault="0011373D" w:rsidP="008E1937">
                                <w:r>
                                  <w:t>Exit to System Tray</w:t>
                                </w:r>
                              </w:p>
                              <w:p w14:paraId="1FBF7409" w14:textId="77777777" w:rsidR="0011373D" w:rsidRDefault="0011373D"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id="Group 107" o:spid="_x0000_s1026" style="position:absolute;margin-left:-41.2pt;margin-top:33.1pt;width:558.7pt;height:341.95pt;z-index:251403264;mso-width-relative:margin;mso-height-relative:margin" coordorigin="48260,603903" coordsize="7096064,434378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">
                <v:rect id="Rectangle 24" o:spid="_x0000_s1027" style="position:absolute;left:1211894;top:953092;width:875698;height:16434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rNmRxAAA&#10;ANwAAAAPAAAAZHJzL2Rvd25yZXYueG1sRE9LTwIxEL6T+B+aMfEGrRwMLBSCJvg4GRAJx2E7bjdu&#10;p0tbd9d/b01MvM2X7znL9eAa0VGItWcNtxMFgrj0puZKw+FtO56BiAnZYOOZNHxThPXqarTEwvie&#10;d9TtUyVyCMcCNdiU2kLKWFpyGCe+Jc7chw8OU4ahkiZgn8NdI6dK3UmHNecGiy09WCo/919Ow+Pl&#10;6X5zfO/67UnNX+zs3IXD5VXrm+thswCRaEj/4j/3s8nz1RR+n8kXyN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qzZkcQAAADcAAAADwAAAAAAAAAAAAAAAACXAgAAZHJzL2Rv&#10;d25yZXYueG1sUEsFBgAAAAAEAAQA9QAAAIgDAAAAAA==&#10;" filled="f" strokecolor="fuchsia" strokeweight="1pt">
                  <v:stroke dashstyle="dash"/>
                  <v:shadow color="#868686" opacity="49150f"/>
                </v:rect>
                <v:rect id="Rectangle 25" o:spid="_x0000_s1028" style="position:absolute;left:1211894;top:2600589;width:875698;height:7292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7ssmxgAA&#10;ANsAAAAPAAAAZHJzL2Rvd25yZXYueG1sRI9BSwMxFITvgv8hPMGbzaog67ZpqULVnqS1LT2+bl43&#10;i5uXbRJ3t//eCEKPw8x8w0xmg21ERz7UjhXcjzIQxKXTNVcKNl+LuxxEiMgaG8ek4EwBZtPrqwkW&#10;2vW8om4dK5EgHApUYGJsCylDachiGLmWOHlH5y3GJH0ltcc+wW0jH7LsSVqsOS0YbOnVUPm9/rEK&#10;3k7vL/PdtusX++x5afJD5zenT6Vub4b5GESkIV7C/+0PrSB/hL8v6QfI6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7ssmxgAAANsAAAAPAAAAAAAAAAAAAAAAAJcCAABkcnMv&#10;ZG93bnJldi54bWxQSwUGAAAAAAQABAD1AAAAigMAAAAA&#10;" filled="f" strokecolor="fuchsia" strokeweight="1pt">
                  <v:stroke dashstyle="dash"/>
                  <v:shadow color="#868686" opacity="49150f"/>
                </v:rect>
                <v:rect id="Rectangle 26" o:spid="_x0000_s1029" style="position:absolute;left:1178319;top:4407950;width:4701013;height:222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5cOMwgAA&#10;ANsAAAAPAAAAZHJzL2Rvd25yZXYueG1sRE89b8IwEN0r8R+sQ+pWnDJUkGIQRQLKhKC06niNr3HU&#10;+BxsNwn/Hg9IjE/ve7bobS1a8qFyrOB5lIEgLpyuuFRw+lg/TUCEiKyxdkwKLhRgMR88zDDXruMD&#10;tcdYihTCIUcFJsYmlzIUhiyGkWuIE/frvMWYoC+l9tilcFvLcZa9SIsVpwaDDa0MFX/Hf6tgc96+&#10;Lb8+2279nU13ZvLT+tN5r9TjsF++gojUx7v45n7XCqZpffqSfoCcX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Tlw4zCAAAA2wAAAA8AAAAAAAAAAAAAAAAAlwIAAGRycy9kb3du&#10;cmV2LnhtbFBLBQYAAAAABAAEAPUAAACGAwAAAAA=&#10;" filled="f" strokecolor="fuchsia" strokeweight="1pt">
                  <v:stroke dashstyle="dash"/>
                  <v:shadow color="#868686" opacity="49150f"/>
                </v:rect>
                <v:rect id="Rectangle 28" o:spid="_x0000_s1030" style="position:absolute;left:1178319;top:4629652;width:4710024;height:3180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e/hgxQAA&#10;ANsAAAAPAAAAZHJzL2Rvd25yZXYueG1sRI/NbsIwEITvlfoO1lbiVpxyQBAwiFaiP6cKCojjEi9x&#10;1HgdbDdJ3x5XQupxNDPfaObL3taiJR8qxwqehhkI4sLpiksFu6/14wREiMgaa8ek4JcCLBf3d3PM&#10;tet4Q+02liJBOOSowMTY5FKGwpDFMHQNcfLOzluMSfpSao9dgttajrJsLC1WnBYMNvRiqPje/lgF&#10;r5e359Vh33brYzb9MJNT63eXT6UGD/1qBiJSH//Dt/a7VjAdwd+X9APk4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t7+GDFAAAA2wAAAA8AAAAAAAAAAAAAAAAAlwIAAGRycy9k&#10;b3ducmV2LnhtbFBLBQYAAAAABAAEAPUAAACJAwAAAAA=&#10;" filled="f" strokecolor="fuchsia" strokeweight="1pt">
                  <v:stroke dashstyle="dash"/>
                  <v:shadow color="#868686" opacity="49150f"/>
                </v:rect>
                <v:shapetype id="_x0000_t32" coordsize="21600,21600" o:spt="32" o:oned="t" path="m0,0l21600,21600e" filled="f">
                  <v:path arrowok="t" fillok="f" o:connecttype="none"/>
                  <o:lock v:ext="edit" shapetype="t"/>
                </v:shapetype>
                <v:shape id="AutoShape 31" o:spid="_x0000_s1031" type="#_x0000_t32" style="position:absolute;left:5879332;top:4502301;width:526548;height:1628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FQMi8UAAADbAAAADwAAAGRycy9kb3ducmV2LnhtbESP0WrCQBRE34X+w3ILvtWNlUobXaUK&#10;AdGKmPYDLtlrEs3ejburpn/vFgo+DjNzhpnOO9OIKzlfW1YwHCQgiAuray4V/HxnL+8gfEDW2Fgm&#10;Bb/kYT576k0x1fbGe7rmoRQRwj5FBVUIbSqlLyoy6Ae2JY7ewTqDIUpXSu3wFuGmka9JMpYGa44L&#10;Fba0rKg45Rej4LQbH4fJer3N8sObdtl5/7VZLJTqP3efExCBuvAI/7dXWsHHCP6+xB8gZ3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FQMi8UAAADbAAAADwAAAAAAAAAA&#10;AAAAAAChAgAAZHJzL2Rvd25yZXYueG1sUEsFBgAAAAAEAAQA+QAAAJMDAAAAAA==&#10;" strokecolor="fuchsia" strokeweight="1pt">
                  <v:stroke dashstyle="dash"/>
                  <v:shadow color="#868686" opacity="49150f"/>
                </v:shape>
                <v:shape id="AutoShape 33" o:spid="_x0000_s1032" type="#_x0000_t32" style="position:absolute;left:840105;top:1258570;width:371789;height:51625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81VL8UAAADbAAAADwAAAGRycy9kb3ducmV2LnhtbESPT2sCMRTE70K/Q3gFb5qtoNbVKKWr&#10;YsFD/XPx9ti8bhY3L8sm6vrtTUHwOMzMb5jZorWVuFLjS8cKPvoJCOLc6ZILBcfDqvcJwgdkjZVj&#10;UnAnD4v5W2eGqXY33tF1HwoRIexTVGBCqFMpfW7Iou+7mjh6f66xGKJsCqkbvEW4reQgSUbSYslx&#10;wWBN34by8/5iFZx/f4YXP1mvT9tlIrOjNNky2ynVfW+/piACteEVfrY3WsF4DP9f4g+Q8w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81VL8UAAADbAAAADwAAAAAAAAAA&#10;AAAAAAChAgAAZHJzL2Rvd25yZXYueG1sUEsFBgAAAAAEAAQA+QAAAJMDAAAAAA==&#10;" strokecolor="fuchsia" strokeweight="1pt">
                  <v:stroke dashstyle="dash"/>
                  <v:shadow color="#868686" opacity="49150f"/>
                </v:shape>
                <v:shape id="AutoShape 34" o:spid="_x0000_s1033" type="#_x0000_t32" style="position:absolute;left:824865;top:2699385;width:387029;height:26580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lLBXcEAAADbAAAADwAAAGRycy9kb3ducmV2LnhtbERPy4rCMBTdD/gP4QruxlRBR6tRxKrM&#10;gAtfG3eX5toUm5vSRK1/P1kMzPJw3vNlayvxpMaXjhUM+gkI4tzpkgsFl/P2cwLCB2SNlWNS8CYP&#10;y0XnY46pdi8+0vMUChFD2KeowIRQp1L63JBF33c1ceRurrEYImwKqRt8xXBbyWGSjKXFkmODwZrW&#10;hvL76WEV3A8/o4ef7nbX/SaR2UWabJMdlep129UMRKA2/Iv/3N9awVccG7/EHyAXv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WUsFdwQAAANsAAAAPAAAAAAAAAAAAAAAA&#10;AKECAABkcnMvZG93bnJldi54bWxQSwUGAAAAAAQABAD5AAAAjwMAAAAA&#10;" strokecolor="fuchsia" strokeweight="1pt">
                  <v:stroke dashstyle="dash"/>
                  <v:shadow color="#868686" opacity="49150f"/>
                </v:shape>
                <v:group id="Group 106" o:spid="_x0000_s1034" style="position:absolute;left:2151379;top:953092;width:4829750;height:3455006" coordorigin="-20321,146642" coordsize="4829750,345500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rect id="Rectangle 23" o:spid="_x0000_s1035" style="position:absolute;left:-20321;top:146642;width:3727953;height:34550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4HwKxAAA&#10;ANwAAAAPAAAAZHJzL2Rvd25yZXYueG1sRE9NSwMxEL0L/ocwQm82sQWpa9NShVY9FWsVj+Nm3Cxu&#10;Jtsk7q7/vikUvM3jfc58ObhGdBRi7VnDzViBIC69qbnSsH9bX89AxIRssPFMGv4ownJxeTHHwvie&#10;X6nbpUrkEI4FarAptYWUsbTkMI59S5y5bx8cpgxDJU3APoe7Rk6UupUOa84NFlt6tFT+7H6dhs3h&#10;6WH18d71609192JnX13YH7Zaj66G1T2IREP6F5/dzybPV1M4PZMvkIsj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eB8CsQAAADcAAAADwAAAAAAAAAAAAAAAACXAgAAZHJzL2Rv&#10;d25yZXYueG1sUEsFBgAAAAAEAAQA9QAAAIgDAAAAAA==&#10;" filled="f" strokecolor="fuchsia" strokeweight="1pt">
                    <v:stroke dashstyle="dash"/>
                    <v:shadow color="#868686" opacity="49150f"/>
                  </v:rect>
                  <v:shape id="AutoShape 30" o:spid="_x0000_s1036" type="#_x0000_t32" style="position:absolute;left:3707632;top:1874145;width:297252;height:9573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m+GkMUAAADbAAAADwAAAGRycy9kb3ducmV2LnhtbESPQWvCQBSE74X+h+UVequbBio2uoo0&#10;abDQg1ov3h7ZZzaYfRuyq0n/fVcQehxm5htmsRptK67U+8axgtdJAoK4crrhWsHh5/NlBsIHZI2t&#10;Y1LwSx5Wy8eHBWbaDbyj6z7UIkLYZ6jAhNBlUvrKkEU/cR1x9E6utxii7Gupexwi3LYyTZKptNhw&#10;XDDY0Yeh6ry/WAXn7dfbxb+X5fG7SGR+kCYv8p1Sz0/jeg4i0Bj+w/f2RiuYpXD7En+AXP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m+GkMUAAADbAAAADwAAAAAAAAAA&#10;AAAAAAChAgAAZHJzL2Rvd25yZXYueG1sUEsFBgAAAAAEAAQA+QAAAJMDAAAAAA==&#10;" strokecolor="fuchsia" strokeweight="1pt">
                    <v:stroke dashstyle="dash"/>
                    <v:shadow color="#868686" opacity="49150f"/>
                  </v:shape>
                  <v:shapetype id="_x0000_t202" coordsize="21600,21600" o:spt="202" path="m0,0l0,21600,21600,21600,21600,0xe">
                    <v:stroke joinstyle="miter"/>
                    <v:path gradientshapeok="t" o:connecttype="rect"/>
                  </v:shapetype>
                  <v:shape id="Text Box 2" o:spid="_x0000_s1037" type="#_x0000_t202" style="position:absolute;left:4004884;top:1750964;width:804545;height:437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aFtxAAA&#10;ANsAAAAPAAAAZHJzL2Rvd25yZXYueG1sRI/dasJAFITvC77DcgTv6sZiqkRX0YIgCIX6e3vIHpNg&#10;9mzIrjHx6d1CoZfDzHzDzJetKUVDtSssKxgNIxDEqdUFZwqOh837FITzyBpLy6SgIwfLRe9tjom2&#10;D/6hZu8zESDsElSQe18lUro0J4NuaCvi4F1tbdAHWWdS1/gIcFPKjyj6lAYLDgs5VvSVU3rb342C&#10;5js+Z+OJW5+6k33GXbM7PC87pQb9djUD4an1/+G/9lYrmMTw+yX8ALl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yGhbcQAAADbAAAADwAAAAAAAAAAAAAAAACXAgAAZHJzL2Rv&#10;d25yZXYueG1sUEsFBgAAAAAEAAQA9QAAAIgDAAAAAA==&#10;" strokecolor="fuchsia" strokeweight="1pt">
                    <v:stroke dashstyle="dash"/>
                    <v:shadow color="#868686" opacity="49150f"/>
                    <v:textbox>
                      <w:txbxContent>
                        <w:p w14:paraId="3196CE7F" w14:textId="77777777" w:rsidR="0011373D" w:rsidRDefault="0011373D" w:rsidP="009C06CC">
                          <w:pPr>
                            <w:jc w:val="center"/>
                          </w:pPr>
                          <w:r>
                            <w:t>Task View</w:t>
                          </w:r>
                        </w:p>
                      </w:txbxContent>
                    </v:textbox>
                  </v:shape>
                </v:group>
                <v:shape id="Text Box 2" o:spid="_x0000_s1038" type="#_x0000_t202" style="position:absolute;left:6159260;top:4252551;width:838835;height:439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KtoxQAA&#10;ANsAAAAPAAAAZHJzL2Rvd25yZXYueG1sRI/dasJAFITvBd9hOULvdFOpTY2uYgsFQRD8q7eH7DEJ&#10;zZ4N2W1MfHpXKHg5zMw3zHzZmlI0VLvCsoLXUQSCOLW64EzB8fA9/ADhPLLG0jIp6MjBctHvzTHR&#10;9so7avY+EwHCLkEFufdVIqVLczLoRrYiDt7F1gZ9kHUmdY3XADelHEfRuzRYcFjIsaKvnNLf/Z9R&#10;0GwnP9lb7D5P3cneJl2zOdzOG6VeBu1qBsJT65/h//ZaK4in8PgSfoBc3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sq2jFAAAA2wAAAA8AAAAAAAAAAAAAAAAAlwIAAGRycy9k&#10;b3ducmV2LnhtbFBLBQYAAAAABAAEAPUAAACJAwAAAAA=&#10;" strokecolor="fuchsia" strokeweight="1pt">
                  <v:stroke dashstyle="dash"/>
                  <v:shadow color="#868686" opacity="49150f"/>
                  <v:textbox>
                    <w:txbxContent>
                      <w:p w14:paraId="05D917EE" w14:textId="77777777" w:rsidR="0011373D" w:rsidRDefault="0011373D" w:rsidP="009C06CC">
                        <w:pPr>
                          <w:jc w:val="center"/>
                        </w:pPr>
                        <w:r>
                          <w:t>Command</w:t>
                        </w:r>
                        <w:r>
                          <w:br/>
                          <w:t>Bar</w:t>
                        </w:r>
                      </w:p>
                    </w:txbxContent>
                  </v:textbox>
                </v:shape>
                <v:shape id="Text Box 2" o:spid="_x0000_s1039" type="#_x0000_t202" style="position:absolute;left:48260;top:1028700;width:804545;height:4991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bQT2xAAA&#10;ANsAAAAPAAAAZHJzL2Rvd25yZXYueG1sRI/disIwFITvBd8hHGHvNHXRVapR3IUFQRDW39tDc2yL&#10;zUlpsrX16Y0geDnMzDfMfNmYQtRUudyyguEgAkGcWJ1zquCw/+1PQTiPrLGwTApacrBcdDtzjLW9&#10;8R/VO5+KAGEXo4LM+zKW0iUZGXQDWxIH72Irgz7IKpW6wluAm0J+RtGXNJhzWMiwpJ+Mkuvu3yio&#10;t+NTOpq472N7tPdxW2/29/NGqY9es5qB8NT4d/jVXmsFkxE8v4QfIB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G0E9sQAAADbAAAADwAAAAAAAAAAAAAAAACXAgAAZHJzL2Rv&#10;d25yZXYueG1sUEsFBgAAAAAEAAQA9QAAAIgDAAAAAA==&#10;" strokecolor="fuchsia" strokeweight="1pt">
                  <v:stroke dashstyle="dash"/>
                  <v:shadow color="#868686" opacity="49150f"/>
                  <v:textbox>
                    <w:txbxContent>
                      <w:p w14:paraId="2723D515" w14:textId="77777777" w:rsidR="0011373D" w:rsidRDefault="0011373D" w:rsidP="009C06CC">
                        <w:pPr>
                          <w:jc w:val="center"/>
                        </w:pPr>
                        <w:r>
                          <w:t>Default Hashtags</w:t>
                        </w:r>
                      </w:p>
                      <w:p w14:paraId="24B25109" w14:textId="77777777" w:rsidR="0011373D" w:rsidRDefault="0011373D" w:rsidP="009C06CC">
                        <w:r>
                          <w:br/>
                          <w:t>Hashtags</w:t>
                        </w:r>
                      </w:p>
                    </w:txbxContent>
                  </v:textbox>
                </v:shape>
                <v:shape id="Text Box 2" o:spid="_x0000_s1040" type="#_x0000_t202" style="position:absolute;left:61016;top:2407061;width:804545;height:4738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8z8axgAA&#10;ANsAAAAPAAAAZHJzL2Rvd25yZXYueG1sRI/NasMwEITvhb6D2EJutdyQn+JEMU0hEAgUEjfNdbG2&#10;tqm1Mpbq2H76KhDocZiZb5h12ptadNS6yrKClygGQZxbXXGh4DPbPb+CcB5ZY22ZFAzkIN08Pqwx&#10;0fbKR+pOvhABwi5BBaX3TSKly0sy6CLbEAfv27YGfZBtIXWL1wA3tZzG8UIarDgslNjQe0n5z+nX&#10;KOg+5l/FbOm25+Fsx/nQHbLxclBq8tS/rUB46v1/+N7eawXLBdy+hB8gN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8z8axgAAANsAAAAPAAAAAAAAAAAAAAAAAJcCAABkcnMv&#10;ZG93bnJldi54bWxQSwUGAAAAAAQABAD1AAAAigMAAAAA&#10;" strokecolor="fuchsia" strokeweight="1pt">
                  <v:stroke dashstyle="dash"/>
                  <v:shadow color="#868686" opacity="49150f"/>
                  <v:textbox>
                    <w:txbxContent>
                      <w:p w14:paraId="59F2FF2D" w14:textId="4AE95D96" w:rsidR="0011373D" w:rsidRDefault="0011373D" w:rsidP="009C06CC">
                        <w:pPr>
                          <w:jc w:val="center"/>
                        </w:pPr>
                        <w:r>
                          <w:t>Custom Hashtags</w:t>
                        </w:r>
                      </w:p>
                      <w:p w14:paraId="5A343531" w14:textId="77777777" w:rsidR="0011373D" w:rsidRDefault="0011373D" w:rsidP="009C06CC">
                        <w:r>
                          <w:br/>
                          <w:t>Hashtags</w:t>
                        </w:r>
                      </w:p>
                    </w:txbxContent>
                  </v:textbox>
                </v:shape>
                <v:shape id="AutoShape 40" o:spid="_x0000_s1041" type="#_x0000_t32" style="position:absolute;left:873549;top:4525992;width:304771;height:26267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r0Y58QAAADbAAAADwAAAGRycy9kb3ducmV2LnhtbESPT4vCMBTE7wt+h/AEb2uqoGjXKItV&#10;UdiD/y57ezRvm2LzUpqo9dsbQdjjMDO/YWaL1lbiRo0vHSsY9BMQxLnTJRcKzqf15wSED8gaK8ek&#10;4EEeFvPOxwxT7e58oNsxFCJC2KeowIRQp1L63JBF33c1cfT+XGMxRNkUUjd4j3BbyWGSjKXFkuOC&#10;wZqWhvLL8WoVXPa70dVPN5vfn1Uis7M02So7KNXrtt9fIAK14T/8bm+1gskAXl/iD5DzJ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yvRjnxAAAANsAAAAPAAAAAAAAAAAA&#10;AAAAAKECAABkcnMvZG93bnJldi54bWxQSwUGAAAAAAQABAD5AAAAkgMAAAAA&#10;" strokecolor="fuchsia" strokeweight="1pt">
                  <v:stroke dashstyle="dash"/>
                  <v:shadow color="#868686" opacity="49150f"/>
                </v:shape>
                <v:shape id="Text Box 2" o:spid="_x0000_s1042" type="#_x0000_t202" style="position:absolute;left:69004;top:4208462;width:804545;height:635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g3LSwAAA&#10;ANsAAAAPAAAAZHJzL2Rvd25yZXYueG1sRE/LisIwFN0L/kO4wuw0VcZRqlFUEAYEYXxuL821LTY3&#10;pYm19esnC8Hl4bzny8YUoqbK5ZYVDAcRCOLE6pxTBafjtj8F4TyyxsIyKWjJwXLR7cwx1vbJf1Qf&#10;fCpCCLsYFWTel7GULsnIoBvYkjhwN1sZ9AFWqdQVPkO4KeQoin6kwZxDQ4YlbTJK7oeHUVDvx5f0&#10;e+LW5/ZsX+O23h1f151SX71mNQPhqfEf8dv9qxVMw/rwJfwAufg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ag3LSwAAAANsAAAAPAAAAAAAAAAAAAAAAAJcCAABkcnMvZG93bnJl&#10;di54bWxQSwUGAAAAAAQABAD1AAAAhAMAAAAA&#10;" strokecolor="fuchsia" strokeweight="1pt">
                  <v:stroke dashstyle="dash"/>
                  <v:shadow color="#868686" opacity="49150f"/>
                  <v:textbox>
                    <w:txbxContent>
                      <w:p w14:paraId="5B585E4F" w14:textId="77777777" w:rsidR="0011373D" w:rsidRDefault="0011373D" w:rsidP="009C06CC">
                        <w:pPr>
                          <w:jc w:val="center"/>
                        </w:pPr>
                        <w:r>
                          <w:t>Status and Help Bar</w:t>
                        </w:r>
                      </w:p>
                      <w:p w14:paraId="6826D350" w14:textId="77777777" w:rsidR="0011373D" w:rsidRDefault="0011373D" w:rsidP="009C06CC">
                        <w:r>
                          <w:br/>
                          <w:t>Hashtags</w:t>
                        </w:r>
                      </w:p>
                    </w:txbxContent>
                  </v:textbox>
                </v:shape>
                <v:group id="Group 105" o:spid="_x0000_s1043" style="position:absolute;left:5600700;top:603903;width:1543624;height:441157" coordorigin=",603903" coordsize="1543624,4411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uzOcTDAAAA3AAAAA8A&#10;AAAAAAAAAAAAAAAAqQIAAGRycy9kb3ducmV2LnhtbFBLBQYAAAAABAAEAPoAAACZAwAAAAA=&#10;">
                  <v:shape id="Text Box 2" o:spid="_x0000_s1044" type="#_x0000_t202" style="position:absolute;left:575884;top:603903;width:967740;height:4411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19vSxAAA&#10;ANwAAAAPAAAAZHJzL2Rvd25yZXYueG1sRE/basJAEH0v+A/LCL7VTUtiS3SVtlAQAkK16uuQHZPQ&#10;7GzIbnPx692C0Lc5nOusNoOpRUetqywreJpHIIhzqysuFHwfPh9fQTiPrLG2TApGcrBZTx5WmGrb&#10;8xd1e1+IEMIuRQWl900qpctLMujmtiEO3MW2Bn2AbSF1i30IN7V8jqKFNFhxaCixoY+S8p/9r1HQ&#10;7ZJTEb+49+N4tNdk7LLD9ZwpNZsOb0sQngb/L767tzrMj2L4eyZcIN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dfb0sQAAADcAAAADwAAAAAAAAAAAAAAAACXAgAAZHJzL2Rv&#10;d25yZXYueG1sUEsFBgAAAAAEAAQA9QAAAIgDAAAAAA==&#10;" strokecolor="fuchsia" strokeweight="1pt">
                    <v:stroke dashstyle="dash"/>
                    <v:shadow color="#868686" opacity="49150f"/>
                    <v:textbox>
                      <w:txbxContent>
                        <w:p w14:paraId="0BE3083B" w14:textId="0691F83F" w:rsidR="0011373D" w:rsidRDefault="0011373D" w:rsidP="008E1937">
                          <w:r>
                            <w:t>Exit to System Tray</w:t>
                          </w:r>
                        </w:p>
                        <w:p w14:paraId="1FBF7409" w14:textId="77777777" w:rsidR="0011373D" w:rsidRDefault="0011373D" w:rsidP="008E1937">
                          <w:r>
                            <w:br/>
                            <w:t>Hashtags</w:t>
                          </w:r>
                        </w:p>
                      </w:txbxContent>
                    </v:textbox>
                  </v:shape>
                  <v:rect id="Rectangle 70" o:spid="_x0000_s1045" style="position:absolute;top:676274;width:278633;height:2768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SllXwgAA&#10;ANsAAAAPAAAAZHJzL2Rvd25yZXYueG1sRE/PT8IwFL6b8D80j4SbdHgwc1IIkqBwIiAaj8/1uS6u&#10;r6Mt2/jv6cHE45fv93w52EZ05EPtWMFsmoEgLp2uuVJwet/c5yBCRNbYOCYFVwqwXIzu5lho1/OB&#10;umOsRArhUKACE2NbSBlKQxbD1LXEiftx3mJM0FdSe+xTuG3kQ5Y9Sos1pwaDLa0Nlb/Hi1Xwen57&#10;WX1+dP3mK3vamfy786fzXqnJeFg9g4g0xH/xn3urFeRpbPqSfoBc3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9KWVfCAAAA2wAAAA8AAAAAAAAAAAAAAAAAlwIAAGRycy9kb3du&#10;cmV2LnhtbFBLBQYAAAAABAAEAPUAAACGAwAAAAA=&#10;" filled="f" strokecolor="fuchsia" strokeweight="1pt">
                    <v:stroke dashstyle="dash"/>
                    <v:shadow color="#868686" opacity="49150f"/>
                  </v:rect>
                  <v:shape id="AutoShape 71" o:spid="_x0000_s1046" type="#_x0000_t32" style="position:absolute;left:278633;top:814682;width:297251;height:979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MsU4cQAAADbAAAADwAAAGRycy9kb3ducmV2LnhtbESPT4vCMBTE74LfITzBm6YuuGg1ilhX&#10;XNiD/y7eHs2zKTYvpYlav/1mYcHjMDO/YebL1lbiQY0vHSsYDRMQxLnTJRcKzqevwQSED8gaK8ek&#10;4EUelotuZ46pdk8+0OMYChEh7FNUYEKoUyl9bsiiH7qaOHpX11gMUTaF1A0+I9xW8iNJPqXFkuOC&#10;wZrWhvLb8W4V3Pbf47ufbreXn00is7M02SY7KNXvtasZiEBteIf/2zutYDKFvy/xB8jF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MyxThxAAAANsAAAAPAAAAAAAAAAAA&#10;AAAAAKECAABkcnMvZG93bnJldi54bWxQSwUGAAAAAAQABAD5AAAAkgMAAAAA&#10;" strokecolor="fuchsia" strokeweight="1pt">
                    <v:stroke dashstyle="dash"/>
                    <v:shadow color="#868686" opacity="49150f"/>
                  </v:shape>
                </v:group>
              </v:group>
            </w:pict>
          </mc:Fallback>
        </mc:AlternateContent>
      </w:r>
      <w:r w:rsidR="009C06CC" w:rsidRPr="00DD0BBB">
        <w:rPr>
          <w:rStyle w:val="Emphasis"/>
        </w:rPr>
        <w:t>Main Interface</w:t>
      </w:r>
      <w:bookmarkEnd w:id="300"/>
      <w:bookmarkEnd w:id="301"/>
    </w:p>
    <w:p w14:paraId="7D5B0E7E" w14:textId="5E724CE0" w:rsidR="00FE6BFF" w:rsidRPr="001A1F93" w:rsidRDefault="009915CD" w:rsidP="001A1F93">
      <w:pPr>
        <w:jc w:val="center"/>
        <w:rPr>
          <w:rStyle w:val="Heading1Char"/>
          <w:rFonts w:eastAsia="Calibri"/>
          <w:b/>
          <w:bCs/>
          <w:color w:val="auto"/>
          <w:sz w:val="72"/>
        </w:rPr>
      </w:pPr>
      <w:bookmarkStart w:id="302" w:name="_Toc403237679"/>
      <w:bookmarkStart w:id="303" w:name="_Toc403237843"/>
      <w:r>
        <w:rPr>
          <w:noProof/>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302"/>
      <w:bookmarkEnd w:id="303"/>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77777777" w:rsidR="001A1F93" w:rsidRDefault="001A1F93" w:rsidP="001A1F93">
      <w:r>
        <w:lastRenderedPageBreak/>
        <w:t xml:space="preserve">The </w:t>
      </w:r>
      <w:r w:rsidRPr="001A1F93">
        <w:rPr>
          <w:b/>
        </w:rPr>
        <w:t>Task View</w:t>
      </w:r>
      <w:r>
        <w:t xml:space="preserve"> is where tasks are displayed. It changes accordingly to category, hashtags and search term.</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
        <w:tblW w:w="0" w:type="auto"/>
        <w:tblLook w:val="04A0" w:firstRow="1" w:lastRow="0" w:firstColumn="1" w:lastColumn="0" w:noHBand="0" w:noVBand="1"/>
        <w:tblPrChange w:id="304" w:author="Lim Wei Jie" w:date="2014-11-09T00:57:00Z">
          <w:tblPr>
            <w:tblStyle w:val="GridTable4Accent1"/>
            <w:tblW w:w="0" w:type="auto"/>
            <w:tblLook w:val="04A0" w:firstRow="1" w:lastRow="0" w:firstColumn="1" w:lastColumn="0" w:noHBand="0" w:noVBand="1"/>
          </w:tblPr>
        </w:tblPrChange>
      </w:tblPr>
      <w:tblGrid>
        <w:gridCol w:w="4788"/>
        <w:gridCol w:w="4788"/>
        <w:tblGridChange w:id="305">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306"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307"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308"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309"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310" w:author="Lim Wei Jie" w:date="2014-11-09T00:57:00Z">
              <w:tcPr>
                <w:tcW w:w="4788" w:type="dxa"/>
              </w:tcPr>
            </w:tcPrChange>
          </w:tcPr>
          <w:p w14:paraId="192E7202" w14:textId="4A74D1D3" w:rsidR="001A1F93" w:rsidRDefault="001A1F93" w:rsidP="001A1F93">
            <w:r>
              <w:t>#pri</w:t>
            </w:r>
          </w:p>
        </w:tc>
        <w:tc>
          <w:tcPr>
            <w:tcW w:w="4788" w:type="dxa"/>
            <w:tcPrChange w:id="311"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312"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#ovd</w:t>
            </w:r>
          </w:p>
        </w:tc>
        <w:tc>
          <w:tcPr>
            <w:tcW w:w="4788" w:type="dxa"/>
            <w:tcPrChange w:id="313"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314" w:author="Lim Wei Jie" w:date="2014-11-09T00:57:00Z">
              <w:tcPr>
                <w:tcW w:w="4788" w:type="dxa"/>
              </w:tcPr>
            </w:tcPrChange>
          </w:tcPr>
          <w:p w14:paraId="5E346074" w14:textId="3702859C" w:rsidR="001A1F93" w:rsidRDefault="001A1F93" w:rsidP="001A1F93">
            <w:r>
              <w:t>#tdy</w:t>
            </w:r>
          </w:p>
        </w:tc>
        <w:tc>
          <w:tcPr>
            <w:tcW w:w="4788" w:type="dxa"/>
            <w:tcPrChange w:id="315"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316"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#tmr</w:t>
            </w:r>
          </w:p>
        </w:tc>
        <w:tc>
          <w:tcPr>
            <w:tcW w:w="4788" w:type="dxa"/>
            <w:tcPrChange w:id="317"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318" w:author="Lim Wei Jie" w:date="2014-11-09T00:57:00Z">
              <w:tcPr>
                <w:tcW w:w="4788" w:type="dxa"/>
              </w:tcPr>
            </w:tcPrChange>
          </w:tcPr>
          <w:p w14:paraId="77EE9076" w14:textId="1FD1B51C" w:rsidR="001A1F93" w:rsidRDefault="001A1F93" w:rsidP="001A1F93">
            <w:r>
              <w:t>#upc</w:t>
            </w:r>
          </w:p>
        </w:tc>
        <w:tc>
          <w:tcPr>
            <w:tcW w:w="4788" w:type="dxa"/>
            <w:tcPrChange w:id="319"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320"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#smd</w:t>
            </w:r>
          </w:p>
        </w:tc>
        <w:tc>
          <w:tcPr>
            <w:tcW w:w="4788" w:type="dxa"/>
            <w:tcPrChange w:id="321"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322" w:author="Lim Wei Jie" w:date="2014-11-09T00:57:00Z">
              <w:tcPr>
                <w:tcW w:w="4788" w:type="dxa"/>
              </w:tcPr>
            </w:tcPrChange>
          </w:tcPr>
          <w:p w14:paraId="069AB9E0" w14:textId="4D9468B3" w:rsidR="001A1F93" w:rsidRDefault="001A1F93" w:rsidP="001A1F93">
            <w:r>
              <w:t>#olp</w:t>
            </w:r>
          </w:p>
        </w:tc>
        <w:tc>
          <w:tcPr>
            <w:tcW w:w="4788" w:type="dxa"/>
            <w:tcPrChange w:id="323"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324"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#dne</w:t>
            </w:r>
          </w:p>
        </w:tc>
        <w:tc>
          <w:tcPr>
            <w:tcW w:w="4788" w:type="dxa"/>
            <w:tcPrChange w:id="325"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326" w:name="_Toc403237661"/>
      <w:bookmarkStart w:id="327" w:name="_Toc403237705"/>
      <w:bookmarkStart w:id="328" w:name="_Toc403237869"/>
      <w:r w:rsidR="008C2A80" w:rsidRPr="00DD0BBB">
        <w:rPr>
          <w:rStyle w:val="Emphasis"/>
          <w:noProof/>
        </w:rPr>
        <w:lastRenderedPageBreak/>
        <mc:AlternateContent>
          <mc:Choice Requires="wps">
            <w:drawing>
              <wp:anchor distT="0" distB="0" distL="114300" distR="114300" simplePos="0" relativeHeight="251407360"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3FBE693" w14:textId="77777777" w:rsidR="0011373D" w:rsidRDefault="0011373D"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11373D" w:rsidRDefault="0011373D"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047" type="#_x0000_t202" style="position:absolute;margin-left:336pt;margin-top:31.45pt;width:180pt;height:180pt;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" filled="f" stroked="f">
                <v:shadow color="gray" opacity="1" mv:blur="0" offset="2pt,2pt"/>
                <v:textbox inset=",7.2pt,,7.2pt">
                  <w:txbxContent>
                    <w:p w14:paraId="53FBE693" w14:textId="77777777" w:rsidR="0011373D" w:rsidRDefault="0011373D"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11373D" w:rsidRDefault="0011373D"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326"/>
      <w:bookmarkEnd w:id="327"/>
      <w:bookmarkEnd w:id="328"/>
    </w:p>
    <w:p w14:paraId="0A9DCAC2" w14:textId="3B91FB75" w:rsidR="00DF1EF9" w:rsidRDefault="00D3363D" w:rsidP="007B7679">
      <w:r>
        <w:rPr>
          <w:noProof/>
        </w:rPr>
        <mc:AlternateContent>
          <mc:Choice Requires="wps">
            <w:drawing>
              <wp:anchor distT="0" distB="0" distL="114300" distR="114300" simplePos="0" relativeHeight="251411456"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27E5B0" w14:textId="4A3A896D" w:rsidR="0011373D" w:rsidRDefault="0011373D" w:rsidP="00BF5CD9">
                            <w:r>
                              <w:t xml:space="preserve">You can make use of the </w:t>
                            </w:r>
                            <w:r w:rsidRPr="00CA7707">
                              <w:rPr>
                                <w:b/>
                              </w:rPr>
                              <w:t>hashtagging</w:t>
                            </w:r>
                            <w:r>
                              <w:t xml:space="preserve"> feature to organize your tasks. </w:t>
                            </w:r>
                            <w:del w:id="329" w:author="Kelvin Ang" w:date="2014-11-09T08:33:00Z">
                              <w:r w:rsidDel="00A94523">
                                <w:delText>When hashtags are specified</w:delText>
                              </w:r>
                            </w:del>
                            <w:ins w:id="330" w:author="Kelvin Ang" w:date="2014-11-09T08:33:00Z">
                              <w:r>
                                <w:t xml:space="preserve">You specify your own </w:t>
                              </w:r>
                              <w:proofErr w:type="gramStart"/>
                              <w:r>
                                <w:t>hashtags</w:t>
                              </w:r>
                            </w:ins>
                            <w:r>
                              <w:t>,</w:t>
                            </w:r>
                            <w:proofErr w:type="gramEnd"/>
                            <w:r>
                              <w:t xml:space="preserve"> they appear in the hashtag list </w:t>
                            </w:r>
                            <w:ins w:id="331" w:author="Kelvin Ang" w:date="2014-11-09T08:32:00Z">
                              <w:r>
                                <w:t>on</w:t>
                              </w:r>
                            </w:ins>
                            <w:del w:id="332" w:author="Kelvin Ang" w:date="2014-11-09T08:32:00Z">
                              <w:r w:rsidDel="005634FA">
                                <w:delText>at</w:delText>
                              </w:r>
                            </w:del>
                            <w:r>
                              <w:t xml:space="preserve"> the left.</w:t>
                            </w:r>
                          </w:p>
                          <w:p w14:paraId="3D9426A2" w14:textId="4DB5B43C" w:rsidR="0011373D" w:rsidRDefault="0011373D" w:rsidP="00BF5CD9">
                            <w:r>
                              <w:t xml:space="preserve">The recent added task will be highlighted in </w:t>
                            </w:r>
                            <w:r w:rsidRPr="00872ADC">
                              <w:rPr>
                                <w:color w:val="00B0F0"/>
                                <w:rPrChange w:id="333" w:author="zhen yu" w:date="2014-11-08T23:40:00Z">
                                  <w:rPr/>
                                </w:rPrChange>
                              </w:rPr>
                              <w:t>cyan</w:t>
                            </w:r>
                            <w:del w:id="334" w:author="Kelvin Ang" w:date="2014-11-09T08:06:00Z">
                              <w:r w:rsidRPr="00872ADC" w:rsidDel="00851C98">
                                <w:rPr>
                                  <w:color w:val="00B0F0"/>
                                  <w:rPrChange w:id="335" w:author="zhen yu" w:date="2014-11-08T23:40:00Z">
                                    <w:rPr/>
                                  </w:rPrChange>
                                </w:rPr>
                                <w:delText xml:space="preserve"> color</w:delText>
                              </w:r>
                            </w:del>
                            <w:r>
                              <w:t xml:space="preserve">. </w:t>
                            </w:r>
                          </w:p>
                          <w:p w14:paraId="63985CCA" w14:textId="4207FCB0" w:rsidR="0011373D" w:rsidRDefault="0011373D" w:rsidP="00BF5CD9">
                            <w:r>
                              <w:t xml:space="preserve">The </w:t>
                            </w:r>
                            <w:r w:rsidRPr="003A7D6F">
                              <w:rPr>
                                <w:b/>
                              </w:rPr>
                              <w:t>Status and Help Bar</w:t>
                            </w:r>
                            <w:ins w:id="336" w:author="Kelvin Ang" w:date="2014-11-09T08:34:00Z">
                              <w:r>
                                <w:t xml:space="preserve"> provides you constant feedback as you add a task.</w:t>
                              </w:r>
                            </w:ins>
                            <w:del w:id="337" w:author="Kelvin Ang" w:date="2014-11-09T08:34:00Z">
                              <w:r w:rsidDel="00954EF0">
                                <w:delText xml:space="preserve"> </w:delText>
                              </w:r>
                            </w:del>
                            <w:del w:id="338"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8" type="#_x0000_t202" style="position:absolute;margin-left:341.55pt;margin-top:296.85pt;width:180pt;height:207pt;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" filled="f" stroked="f">
                <v:shadow color="gray" opacity="1" mv:blur="0" offset="2pt,2pt"/>
                <v:textbox inset=",7.2pt,,7.2pt">
                  <w:txbxContent>
                    <w:p w14:paraId="2F27E5B0" w14:textId="4A3A896D" w:rsidR="0011373D" w:rsidRDefault="0011373D" w:rsidP="00BF5CD9">
                      <w:r>
                        <w:t xml:space="preserve">You can make use of the </w:t>
                      </w:r>
                      <w:r w:rsidRPr="00CA7707">
                        <w:rPr>
                          <w:b/>
                        </w:rPr>
                        <w:t>hashtagging</w:t>
                      </w:r>
                      <w:r>
                        <w:t xml:space="preserve"> feature to organize your tasks. </w:t>
                      </w:r>
                      <w:del w:id="339" w:author="Kelvin Ang" w:date="2014-11-09T08:33:00Z">
                        <w:r w:rsidDel="00A94523">
                          <w:delText>When hashtags are specified</w:delText>
                        </w:r>
                      </w:del>
                      <w:ins w:id="340" w:author="Kelvin Ang" w:date="2014-11-09T08:33:00Z">
                        <w:r>
                          <w:t xml:space="preserve">You specify your own </w:t>
                        </w:r>
                        <w:proofErr w:type="gramStart"/>
                        <w:r>
                          <w:t>hashtags</w:t>
                        </w:r>
                      </w:ins>
                      <w:r>
                        <w:t>,</w:t>
                      </w:r>
                      <w:proofErr w:type="gramEnd"/>
                      <w:r>
                        <w:t xml:space="preserve"> they appear in the hashtag list </w:t>
                      </w:r>
                      <w:ins w:id="341" w:author="Kelvin Ang" w:date="2014-11-09T08:32:00Z">
                        <w:r>
                          <w:t>on</w:t>
                        </w:r>
                      </w:ins>
                      <w:del w:id="342" w:author="Kelvin Ang" w:date="2014-11-09T08:32:00Z">
                        <w:r w:rsidDel="005634FA">
                          <w:delText>at</w:delText>
                        </w:r>
                      </w:del>
                      <w:r>
                        <w:t xml:space="preserve"> the left.</w:t>
                      </w:r>
                    </w:p>
                    <w:p w14:paraId="3D9426A2" w14:textId="4DB5B43C" w:rsidR="0011373D" w:rsidRDefault="0011373D" w:rsidP="00BF5CD9">
                      <w:r>
                        <w:t xml:space="preserve">The recent added task will be highlighted in </w:t>
                      </w:r>
                      <w:r w:rsidRPr="00872ADC">
                        <w:rPr>
                          <w:color w:val="00B0F0"/>
                          <w:rPrChange w:id="343" w:author="zhen yu" w:date="2014-11-08T23:40:00Z">
                            <w:rPr/>
                          </w:rPrChange>
                        </w:rPr>
                        <w:t>cyan</w:t>
                      </w:r>
                      <w:del w:id="344" w:author="Kelvin Ang" w:date="2014-11-09T08:06:00Z">
                        <w:r w:rsidRPr="00872ADC" w:rsidDel="00851C98">
                          <w:rPr>
                            <w:color w:val="00B0F0"/>
                            <w:rPrChange w:id="345" w:author="zhen yu" w:date="2014-11-08T23:40:00Z">
                              <w:rPr/>
                            </w:rPrChange>
                          </w:rPr>
                          <w:delText xml:space="preserve"> color</w:delText>
                        </w:r>
                      </w:del>
                      <w:r>
                        <w:t xml:space="preserve">. </w:t>
                      </w:r>
                    </w:p>
                    <w:p w14:paraId="63985CCA" w14:textId="4207FCB0" w:rsidR="0011373D" w:rsidRDefault="0011373D" w:rsidP="00BF5CD9">
                      <w:r>
                        <w:t xml:space="preserve">The </w:t>
                      </w:r>
                      <w:r w:rsidRPr="003A7D6F">
                        <w:rPr>
                          <w:b/>
                        </w:rPr>
                        <w:t>Status and Help Bar</w:t>
                      </w:r>
                      <w:ins w:id="346" w:author="Kelvin Ang" w:date="2014-11-09T08:34:00Z">
                        <w:r>
                          <w:t xml:space="preserve"> provides you constant feedback as you add a task.</w:t>
                        </w:r>
                      </w:ins>
                      <w:del w:id="347" w:author="Kelvin Ang" w:date="2014-11-09T08:34:00Z">
                        <w:r w:rsidDel="00954EF0">
                          <w:delText xml:space="preserve"> </w:delText>
                        </w:r>
                      </w:del>
                      <w:del w:id="348"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rPr>
        <mc:AlternateContent>
          <mc:Choice Requires="wpg">
            <w:drawing>
              <wp:anchor distT="0" distB="0" distL="114300" distR="114300" simplePos="0" relativeHeight="251415552"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BD188C6" id="Group 133" o:spid="_x0000_s1026" style="position:absolute;margin-left:0;margin-top:258.25pt;width:323.95pt;height:246.9pt;z-index:251415552;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349" w:author="zhen yu" w:date="2014-11-08T22:45:00Z"/>
        </w:rPr>
      </w:pPr>
      <w:r>
        <w:rPr>
          <w:noProof/>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350" w:author="zhen yu" w:date="2014-11-08T23:33:00Z"/>
          <w:rStyle w:val="Emphasis"/>
        </w:rPr>
      </w:pPr>
      <w:ins w:id="351" w:author="zhen yu" w:date="2014-11-08T23:33:00Z">
        <w:r>
          <w:rPr>
            <w:rStyle w:val="Emphasis"/>
          </w:rPr>
          <w:lastRenderedPageBreak/>
          <w:t xml:space="preserve">Adding </w:t>
        </w:r>
      </w:ins>
      <w:ins w:id="352" w:author="zhen yu" w:date="2014-11-08T23:34:00Z">
        <w:r>
          <w:rPr>
            <w:rStyle w:val="Emphasis"/>
          </w:rPr>
          <w:t>Deadline</w:t>
        </w:r>
      </w:ins>
      <w:ins w:id="353" w:author="zhen yu" w:date="2014-11-08T23:33:00Z">
        <w:r>
          <w:rPr>
            <w:rStyle w:val="Emphasis"/>
          </w:rPr>
          <w:t xml:space="preserve"> Tasks</w:t>
        </w:r>
      </w:ins>
    </w:p>
    <w:p w14:paraId="35AE7597" w14:textId="77442F0E" w:rsidR="00837FAF" w:rsidRDefault="00387117" w:rsidP="00837FAF">
      <w:pPr>
        <w:rPr>
          <w:ins w:id="354" w:author="zhen yu" w:date="2014-11-08T23:33:00Z"/>
        </w:rPr>
      </w:pPr>
      <w:ins w:id="355" w:author="zhen yu" w:date="2014-11-08T23:36:00Z">
        <w:r w:rsidRPr="00DD0BBB">
          <w:rPr>
            <w:rStyle w:val="Emphasis"/>
            <w:rPrChange w:id="356">
              <w:rPr>
                <w:noProof/>
              </w:rPr>
            </w:rPrChange>
          </w:rPr>
          <mc:AlternateContent>
            <mc:Choice Requires="wps">
              <w:drawing>
                <wp:anchor distT="0" distB="0" distL="114300" distR="114300" simplePos="0" relativeHeight="251514880"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557814F" w14:textId="038AEF35" w:rsidR="0011373D" w:rsidRDefault="0011373D" w:rsidP="00837FAF">
                              <w:ins w:id="357" w:author="zhen yu" w:date="2014-11-08T23:39:00Z">
                                <w:r>
                                  <w:t>The task will be tagged with</w:t>
                                </w:r>
                                <w:del w:id="358" w:author="Kelvin Ang" w:date="2014-11-09T08:34:00Z">
                                  <w:r w:rsidDel="00E81452">
                                    <w:delText xml:space="preserve"> </w:delText>
                                  </w:r>
                                </w:del>
                              </w:ins>
                              <w:ins w:id="359" w:author="Kelvin Ang" w:date="2014-11-09T08:34:00Z">
                                <w:r>
                                  <w:t xml:space="preserve"> a </w:t>
                                </w:r>
                              </w:ins>
                              <w:ins w:id="360" w:author="zhen yu" w:date="2014-11-08T23:39:00Z">
                                <w:r>
                                  <w:t>“</w:t>
                                </w:r>
                                <w:r>
                                  <w:rPr>
                                    <w:b/>
                                  </w:rPr>
                                  <w:t>Deadline</w:t>
                                </w:r>
                                <w:r>
                                  <w:t>” icon.</w:t>
                                </w:r>
                              </w:ins>
                              <w:del w:id="361" w:author="zhen yu" w:date="2014-11-08T23:39:00Z">
                                <w:r w:rsidDel="007F02B6">
                                  <w:delText xml:space="preserve">If you </w:delText>
                                </w:r>
                              </w:del>
                              <w:del w:id="362"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9" type="#_x0000_t202" style="position:absolute;margin-left:324.75pt;margin-top:284.4pt;width:180pt;height:207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" filled="f" stroked="f">
                  <v:shadow color="gray" opacity="1" mv:blur="0" offset="2pt,2pt"/>
                  <v:textbox inset=",7.2pt,,7.2pt">
                    <w:txbxContent>
                      <w:p w14:paraId="1557814F" w14:textId="038AEF35" w:rsidR="0011373D" w:rsidRDefault="0011373D" w:rsidP="00837FAF">
                        <w:ins w:id="363" w:author="zhen yu" w:date="2014-11-08T23:39:00Z">
                          <w:r>
                            <w:t>The task will be tagged with</w:t>
                          </w:r>
                          <w:del w:id="364" w:author="Kelvin Ang" w:date="2014-11-09T08:34:00Z">
                            <w:r w:rsidDel="00E81452">
                              <w:delText xml:space="preserve"> </w:delText>
                            </w:r>
                          </w:del>
                        </w:ins>
                        <w:ins w:id="365" w:author="Kelvin Ang" w:date="2014-11-09T08:34:00Z">
                          <w:r>
                            <w:t xml:space="preserve"> a </w:t>
                          </w:r>
                        </w:ins>
                        <w:ins w:id="366" w:author="zhen yu" w:date="2014-11-08T23:39:00Z">
                          <w:r>
                            <w:t>“</w:t>
                          </w:r>
                          <w:r>
                            <w:rPr>
                              <w:b/>
                            </w:rPr>
                            <w:t>Deadline</w:t>
                          </w:r>
                          <w:r>
                            <w:t>” icon.</w:t>
                          </w:r>
                        </w:ins>
                        <w:del w:id="367" w:author="zhen yu" w:date="2014-11-08T23:39:00Z">
                          <w:r w:rsidDel="007F02B6">
                            <w:delText xml:space="preserve">If you </w:delText>
                          </w:r>
                        </w:del>
                        <w:del w:id="368"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369" w:author="zhen yu" w:date="2014-11-08T23:38:00Z">
        <w:r w:rsidR="00837FAF" w:rsidRPr="00837FAF">
          <w:rPr>
            <w:noProof/>
          </w:rPr>
          <mc:AlternateContent>
            <mc:Choice Requires="wps">
              <w:drawing>
                <wp:anchor distT="0" distB="0" distL="114300" distR="114300" simplePos="0" relativeHeight="251547648"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A4F559D" id="AutoShape 71" o:spid="_x0000_s1026" type="#_x0000_t32" style="position:absolute;margin-left:159pt;margin-top:253.65pt;width:30.75pt;height:134.2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rPr>
          <mc:AlternateContent>
            <mc:Choice Requires="wps">
              <w:drawing>
                <wp:anchor distT="0" distB="0" distL="114300" distR="114300" simplePos="0" relativeHeight="251522048"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xmlns:w15="http://schemas.microsoft.com/office/word/2012/wordml">
              <w:pict>
                <v:rect w14:anchorId="356FD895" id="Rectangle 5" o:spid="_x0000_s1026" style="position:absolute;margin-left:0;margin-top:240pt;width:310.4pt;height:14.3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370" w:author="zhen yu" w:date="2014-11-08T23:33:00Z">
        <w:r w:rsidR="00837FAF" w:rsidRPr="00DD0BBB">
          <w:rPr>
            <w:rStyle w:val="Emphasis"/>
            <w:rPrChange w:id="371">
              <w:rPr>
                <w:noProof/>
              </w:rPr>
            </w:rPrChange>
          </w:rPr>
          <mc:AlternateContent>
            <mc:Choice Requires="wps">
              <w:drawing>
                <wp:anchor distT="0" distB="0" distL="114300" distR="114300" simplePos="0" relativeHeight="251507712"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98F6EF6" w14:textId="05821791" w:rsidR="0011373D" w:rsidRDefault="0011373D" w:rsidP="00837FAF">
                              <w:r>
                                <w:t xml:space="preserve">If you </w:t>
                              </w:r>
                              <w:ins w:id="372" w:author="zhen yu" w:date="2014-11-08T23:38:00Z">
                                <w:r>
                                  <w:t xml:space="preserve">need to add a task with </w:t>
                                </w:r>
                              </w:ins>
                              <w:ins w:id="373" w:author="Kelvin Ang" w:date="2014-11-09T07:46:00Z">
                                <w:r>
                                  <w:t xml:space="preserve">a </w:t>
                                </w:r>
                              </w:ins>
                              <w:ins w:id="374" w:author="zhen yu" w:date="2014-11-08T23:38:00Z">
                                <w:r>
                                  <w:t xml:space="preserve">deadline, simply </w:t>
                                </w:r>
                              </w:ins>
                              <w:ins w:id="375" w:author="zhen yu" w:date="2014-11-08T23:39:00Z">
                                <w:r>
                                  <w:t>use the keyword “</w:t>
                                </w:r>
                                <w:r w:rsidRPr="00837FAF">
                                  <w:rPr>
                                    <w:b/>
                                    <w:rPrChange w:id="376" w:author="zhen yu" w:date="2014-11-08T23:39:00Z">
                                      <w:rPr/>
                                    </w:rPrChange>
                                  </w:rPr>
                                  <w:t>by</w:t>
                                </w:r>
                                <w:r>
                                  <w:t>”.</w:t>
                                </w:r>
                              </w:ins>
                              <w:del w:id="377"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0" type="#_x0000_t202" style="position:absolute;margin-left:321.9pt;margin-top:.6pt;width:180pt;height:207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" filled="f" stroked="f">
                  <v:shadow color="gray" opacity="1" mv:blur="0" offset="2pt,2pt"/>
                  <v:textbox inset=",7.2pt,,7.2pt">
                    <w:txbxContent>
                      <w:p w14:paraId="698F6EF6" w14:textId="05821791" w:rsidR="0011373D" w:rsidRDefault="0011373D" w:rsidP="00837FAF">
                        <w:r>
                          <w:t xml:space="preserve">If you </w:t>
                        </w:r>
                        <w:ins w:id="378" w:author="zhen yu" w:date="2014-11-08T23:38:00Z">
                          <w:r>
                            <w:t xml:space="preserve">need to add a task with </w:t>
                          </w:r>
                        </w:ins>
                        <w:ins w:id="379" w:author="Kelvin Ang" w:date="2014-11-09T07:46:00Z">
                          <w:r>
                            <w:t xml:space="preserve">a </w:t>
                          </w:r>
                        </w:ins>
                        <w:ins w:id="380" w:author="zhen yu" w:date="2014-11-08T23:38:00Z">
                          <w:r>
                            <w:t xml:space="preserve">deadline, simply </w:t>
                          </w:r>
                        </w:ins>
                        <w:ins w:id="381" w:author="zhen yu" w:date="2014-11-08T23:39:00Z">
                          <w:r>
                            <w:t>use the keyword “</w:t>
                          </w:r>
                          <w:r w:rsidRPr="00837FAF">
                            <w:rPr>
                              <w:b/>
                              <w:rPrChange w:id="382" w:author="zhen yu" w:date="2014-11-08T23:39:00Z">
                                <w:rPr/>
                              </w:rPrChange>
                            </w:rPr>
                            <w:t>by</w:t>
                          </w:r>
                          <w:r>
                            <w:t>”.</w:t>
                          </w:r>
                        </w:ins>
                        <w:del w:id="383"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384" w:author="zhen yu" w:date="2014-11-08T23:34:00Z">
        <w:r w:rsidR="00837FAF">
          <w:rPr>
            <w:noProof/>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ins>
    </w:p>
    <w:p w14:paraId="7C3B6E9E" w14:textId="13EC9CB3" w:rsidR="00837FAF" w:rsidRDefault="00837FAF" w:rsidP="00432946">
      <w:pPr>
        <w:rPr>
          <w:ins w:id="385" w:author="zhen yu" w:date="2014-11-08T23:33:00Z"/>
          <w:rStyle w:val="Emphasis"/>
        </w:rPr>
      </w:pPr>
      <w:ins w:id="386" w:author="zhen yu" w:date="2014-11-08T23:38:00Z">
        <w:r w:rsidRPr="00837FAF">
          <w:rPr>
            <w:noProof/>
          </w:rPr>
          <mc:AlternateContent>
            <mc:Choice Requires="wps">
              <w:drawing>
                <wp:anchor distT="0" distB="0" distL="114300" distR="114300" simplePos="0" relativeHeight="251536384"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8A7D39E" id="Rectangle 5" o:spid="_x0000_s1026" style="position:absolute;margin-left:59.25pt;margin-top:107.4pt;width:243.75pt;height:58.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387" w:author="zhen yu" w:date="2014-11-08T23:36:00Z">
        <w:r>
          <w:rPr>
            <w:noProof/>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ins>
    </w:p>
    <w:p w14:paraId="6551E4B5" w14:textId="77777777" w:rsidR="00837FAF" w:rsidRDefault="00837FAF">
      <w:pPr>
        <w:rPr>
          <w:ins w:id="388" w:author="zhen yu" w:date="2014-11-08T23:33:00Z"/>
          <w:rStyle w:val="Emphasis"/>
        </w:rPr>
      </w:pPr>
      <w:ins w:id="389" w:author="zhen yu" w:date="2014-11-08T23:33:00Z">
        <w:r>
          <w:rPr>
            <w:rStyle w:val="Emphasis"/>
          </w:rPr>
          <w:br w:type="page"/>
        </w:r>
      </w:ins>
    </w:p>
    <w:p w14:paraId="72010399" w14:textId="10C2C901" w:rsidR="00432946" w:rsidRPr="00DD0BBB" w:rsidRDefault="00387117" w:rsidP="00432946">
      <w:pPr>
        <w:rPr>
          <w:ins w:id="390" w:author="zhen yu" w:date="2014-11-08T22:45:00Z"/>
          <w:rStyle w:val="Emphasis"/>
        </w:rPr>
      </w:pPr>
      <w:ins w:id="391" w:author="zhen yu" w:date="2014-11-08T22:45:00Z">
        <w:r w:rsidRPr="00DD0BBB">
          <w:rPr>
            <w:rStyle w:val="Emphasis"/>
            <w:rPrChange w:id="392">
              <w:rPr>
                <w:noProof/>
              </w:rPr>
            </w:rPrChange>
          </w:rPr>
          <w:lastRenderedPageBreak/>
          <mc:AlternateContent>
            <mc:Choice Requires="wps">
              <w:drawing>
                <wp:anchor distT="0" distB="0" distL="114300" distR="114300" simplePos="0" relativeHeight="251495424"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DB8EC0B" w14:textId="3763FC80" w:rsidR="0011373D" w:rsidRDefault="0011373D" w:rsidP="00432946">
                              <w:pPr>
                                <w:rPr>
                                  <w:ins w:id="393" w:author="Kelvin Ang" w:date="2014-11-09T08:01:00Z"/>
                                </w:rPr>
                              </w:pPr>
                              <w:ins w:id="394" w:author="zhen yu" w:date="2014-11-08T22:46:00Z">
                                <w:r>
                                  <w:t>If you are not sure which day to enter for a task,</w:t>
                                </w:r>
                              </w:ins>
                              <w:ins w:id="395" w:author="zhen yu" w:date="2014-11-08T22:47:00Z">
                                <w:r>
                                  <w:t xml:space="preserve"> </w:t>
                                </w:r>
                                <w:del w:id="396" w:author="Kelvin Ang" w:date="2014-11-09T08:35:00Z">
                                  <w:r w:rsidDel="002E5132">
                                    <w:delText xml:space="preserve">you can simply </w:delText>
                                  </w:r>
                                </w:del>
                                <w:del w:id="397" w:author="Kelvin Ang" w:date="2014-11-09T08:34:00Z">
                                  <w:r w:rsidDel="002E5132">
                                    <w:delText xml:space="preserve">type the descriptions without </w:delText>
                                  </w:r>
                                </w:del>
                                <w:del w:id="398" w:author="Kelvin Ang" w:date="2014-11-09T08:35:00Z">
                                  <w:r w:rsidDel="002E5132">
                                    <w:delText>date and time</w:delText>
                                  </w:r>
                                </w:del>
                              </w:ins>
                              <w:ins w:id="399" w:author="Kelvin Ang" w:date="2014-11-09T08:35:00Z">
                                <w:r>
                                  <w:t>you can just enter the description</w:t>
                                </w:r>
                              </w:ins>
                              <w:ins w:id="400" w:author="zhen yu" w:date="2014-11-08T22:47:00Z">
                                <w:r>
                                  <w:t>.</w:t>
                                </w:r>
                              </w:ins>
                            </w:p>
                            <w:p w14:paraId="655233A8" w14:textId="4DC57060" w:rsidR="0011373D" w:rsidDel="009373E0" w:rsidRDefault="0011373D" w:rsidP="00432946">
                              <w:pPr>
                                <w:tabs>
                                  <w:tab w:val="left" w:pos="7305"/>
                                </w:tabs>
                                <w:rPr>
                                  <w:del w:id="401" w:author="zhen yu" w:date="2014-11-08T22:46:00Z"/>
                                </w:rPr>
                              </w:pPr>
                              <w:ins w:id="402" w:author="Kelvin Ang" w:date="2014-11-09T08:01:00Z">
                                <w:r>
                                  <w:t xml:space="preserve">These tasks will appear in the </w:t>
                                </w:r>
                              </w:ins>
                              <w:ins w:id="403" w:author="Kelvin Ang" w:date="2014-11-09T08:02:00Z">
                                <w:r w:rsidRPr="00445045">
                                  <w:rPr>
                                    <w:b/>
                                    <w:rPrChange w:id="404" w:author="Kelvin Ang" w:date="2014-11-09T08:02:00Z">
                                      <w:rPr/>
                                    </w:rPrChange>
                                  </w:rPr>
                                  <w:t>“</w:t>
                                </w:r>
                              </w:ins>
                              <w:ins w:id="405" w:author="Kelvin Ang" w:date="2014-11-09T08:01:00Z">
                                <w:r w:rsidRPr="00445045">
                                  <w:rPr>
                                    <w:b/>
                                    <w:rPrChange w:id="406" w:author="Kelvin Ang" w:date="2014-11-09T08:02:00Z">
                                      <w:rPr/>
                                    </w:rPrChange>
                                  </w:rPr>
                                  <w:t>#smd</w:t>
                                </w:r>
                              </w:ins>
                              <w:ins w:id="407" w:author="Kelvin Ang" w:date="2014-11-09T08:02:00Z">
                                <w:r w:rsidRPr="00445045">
                                  <w:rPr>
                                    <w:b/>
                                    <w:rPrChange w:id="408" w:author="Kelvin Ang" w:date="2014-11-09T08:02:00Z">
                                      <w:rPr/>
                                    </w:rPrChange>
                                  </w:rPr>
                                  <w:t>”</w:t>
                                </w:r>
                              </w:ins>
                              <w:ins w:id="409" w:author="Kelvin Ang" w:date="2014-11-09T08:01:00Z">
                                <w:r>
                                  <w:t xml:space="preserve"> category.</w:t>
                                </w:r>
                              </w:ins>
                              <w:del w:id="410"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11373D" w:rsidRDefault="0011373D"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1" type="#_x0000_t202" style="position:absolute;margin-left:321.15pt;margin-top:33.4pt;width:180pt;height:207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" filled="f" stroked="f">
                  <v:shadow color="gray" opacity="1" mv:blur="0" offset="2pt,2pt"/>
                  <v:textbox inset=",7.2pt,,7.2pt">
                    <w:txbxContent>
                      <w:p w14:paraId="7DB8EC0B" w14:textId="3763FC80" w:rsidR="0011373D" w:rsidRDefault="0011373D" w:rsidP="00432946">
                        <w:pPr>
                          <w:rPr>
                            <w:ins w:id="411" w:author="Kelvin Ang" w:date="2014-11-09T08:01:00Z"/>
                          </w:rPr>
                        </w:pPr>
                        <w:ins w:id="412" w:author="zhen yu" w:date="2014-11-08T22:46:00Z">
                          <w:r>
                            <w:t>If you are not sure which day to enter for a task,</w:t>
                          </w:r>
                        </w:ins>
                        <w:ins w:id="413" w:author="zhen yu" w:date="2014-11-08T22:47:00Z">
                          <w:r>
                            <w:t xml:space="preserve"> </w:t>
                          </w:r>
                          <w:del w:id="414" w:author="Kelvin Ang" w:date="2014-11-09T08:35:00Z">
                            <w:r w:rsidDel="002E5132">
                              <w:delText xml:space="preserve">you can simply </w:delText>
                            </w:r>
                          </w:del>
                          <w:del w:id="415" w:author="Kelvin Ang" w:date="2014-11-09T08:34:00Z">
                            <w:r w:rsidDel="002E5132">
                              <w:delText xml:space="preserve">type the descriptions without </w:delText>
                            </w:r>
                          </w:del>
                          <w:del w:id="416" w:author="Kelvin Ang" w:date="2014-11-09T08:35:00Z">
                            <w:r w:rsidDel="002E5132">
                              <w:delText>date and time</w:delText>
                            </w:r>
                          </w:del>
                        </w:ins>
                        <w:ins w:id="417" w:author="Kelvin Ang" w:date="2014-11-09T08:35:00Z">
                          <w:r>
                            <w:t>you can just enter the description</w:t>
                          </w:r>
                        </w:ins>
                        <w:ins w:id="418" w:author="zhen yu" w:date="2014-11-08T22:47:00Z">
                          <w:r>
                            <w:t>.</w:t>
                          </w:r>
                        </w:ins>
                      </w:p>
                      <w:p w14:paraId="655233A8" w14:textId="4DC57060" w:rsidR="0011373D" w:rsidDel="009373E0" w:rsidRDefault="0011373D" w:rsidP="00432946">
                        <w:pPr>
                          <w:tabs>
                            <w:tab w:val="left" w:pos="7305"/>
                          </w:tabs>
                          <w:rPr>
                            <w:del w:id="419" w:author="zhen yu" w:date="2014-11-08T22:46:00Z"/>
                          </w:rPr>
                        </w:pPr>
                        <w:ins w:id="420" w:author="Kelvin Ang" w:date="2014-11-09T08:01:00Z">
                          <w:r>
                            <w:t xml:space="preserve">These tasks will appear in the </w:t>
                          </w:r>
                        </w:ins>
                        <w:ins w:id="421" w:author="Kelvin Ang" w:date="2014-11-09T08:02:00Z">
                          <w:r w:rsidRPr="00445045">
                            <w:rPr>
                              <w:b/>
                              <w:rPrChange w:id="422" w:author="Kelvin Ang" w:date="2014-11-09T08:02:00Z">
                                <w:rPr/>
                              </w:rPrChange>
                            </w:rPr>
                            <w:t>“</w:t>
                          </w:r>
                        </w:ins>
                        <w:ins w:id="423" w:author="Kelvin Ang" w:date="2014-11-09T08:01:00Z">
                          <w:r w:rsidRPr="00445045">
                            <w:rPr>
                              <w:b/>
                              <w:rPrChange w:id="424" w:author="Kelvin Ang" w:date="2014-11-09T08:02:00Z">
                                <w:rPr/>
                              </w:rPrChange>
                            </w:rPr>
                            <w:t>#smd</w:t>
                          </w:r>
                        </w:ins>
                        <w:ins w:id="425" w:author="Kelvin Ang" w:date="2014-11-09T08:02:00Z">
                          <w:r w:rsidRPr="00445045">
                            <w:rPr>
                              <w:b/>
                              <w:rPrChange w:id="426" w:author="Kelvin Ang" w:date="2014-11-09T08:02:00Z">
                                <w:rPr/>
                              </w:rPrChange>
                            </w:rPr>
                            <w:t>”</w:t>
                          </w:r>
                        </w:ins>
                        <w:ins w:id="427" w:author="Kelvin Ang" w:date="2014-11-09T08:01:00Z">
                          <w:r>
                            <w:t xml:space="preserve"> category.</w:t>
                          </w:r>
                        </w:ins>
                        <w:del w:id="428"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11373D" w:rsidRDefault="0011373D" w:rsidP="00432946"/>
                    </w:txbxContent>
                  </v:textbox>
                  <w10:wrap type="tight"/>
                </v:shape>
              </w:pict>
            </mc:Fallback>
          </mc:AlternateContent>
        </w:r>
        <w:r w:rsidR="00432946">
          <w:rPr>
            <w:rStyle w:val="Emphasis"/>
          </w:rPr>
          <w:t xml:space="preserve">Adding </w:t>
        </w:r>
      </w:ins>
      <w:ins w:id="429" w:author="zhen yu" w:date="2014-11-08T22:46:00Z">
        <w:del w:id="430" w:author="Kelvin Ang" w:date="2014-11-09T08:01:00Z">
          <w:r w:rsidR="00432946" w:rsidDel="00445045">
            <w:rPr>
              <w:rStyle w:val="Emphasis"/>
            </w:rPr>
            <w:delText>Someday</w:delText>
          </w:r>
        </w:del>
      </w:ins>
      <w:ins w:id="431" w:author="Kelvin Ang" w:date="2014-11-09T08:01:00Z">
        <w:r w:rsidR="00445045">
          <w:rPr>
            <w:rStyle w:val="Emphasis"/>
          </w:rPr>
          <w:t>Floating</w:t>
        </w:r>
      </w:ins>
      <w:ins w:id="432" w:author="zhen yu" w:date="2014-11-08T22:46:00Z">
        <w:r w:rsidR="00432946">
          <w:rPr>
            <w:rStyle w:val="Emphasis"/>
          </w:rPr>
          <w:t xml:space="preserve"> Tasks</w:t>
        </w:r>
      </w:ins>
    </w:p>
    <w:p w14:paraId="2BF3F4FA" w14:textId="4B25736C" w:rsidR="00432946" w:rsidRDefault="009373E0" w:rsidP="00432946">
      <w:pPr>
        <w:rPr>
          <w:ins w:id="433" w:author="zhen yu" w:date="2014-11-08T22:45:00Z"/>
        </w:rPr>
      </w:pPr>
      <w:ins w:id="434" w:author="zhen yu" w:date="2014-11-08T22:50:00Z">
        <w:r w:rsidRPr="009373E0">
          <w:rPr>
            <w:noProof/>
            <w:lang w:eastAsia="zh-CN"/>
          </w:rPr>
          <w:t xml:space="preserve"> </w:t>
        </w:r>
        <w:r>
          <w:rPr>
            <w:noProof/>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ins>
    </w:p>
    <w:p w14:paraId="30FD6CE2" w14:textId="2CB9FD30" w:rsidR="009373E0" w:rsidRPr="00DD0BBB" w:rsidRDefault="00387117" w:rsidP="009373E0">
      <w:pPr>
        <w:rPr>
          <w:ins w:id="435" w:author="zhen yu" w:date="2014-11-08T22:53:00Z"/>
          <w:rStyle w:val="Emphasis"/>
        </w:rPr>
      </w:pPr>
      <w:ins w:id="436" w:author="zhen yu" w:date="2014-11-08T22:53:00Z">
        <w:r w:rsidRPr="00DD0BBB">
          <w:rPr>
            <w:rStyle w:val="Emphasis"/>
            <w:rPrChange w:id="437">
              <w:rPr>
                <w:noProof/>
              </w:rPr>
            </w:rPrChange>
          </w:rPr>
          <mc:AlternateContent>
            <mc:Choice Requires="wps">
              <w:drawing>
                <wp:anchor distT="0" distB="0" distL="114300" distR="114300" simplePos="0" relativeHeight="251500544"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31F3D7" w14:textId="2A74FBB4" w:rsidR="0011373D" w:rsidRDefault="0011373D" w:rsidP="009373E0">
                              <w:r>
                                <w:t xml:space="preserve">If you </w:t>
                              </w:r>
                              <w:del w:id="438" w:author="zhen yu" w:date="2014-11-08T23:18:00Z">
                                <w:r w:rsidDel="00177EE4">
                                  <w:delText>are not sure which day to enter for a task, you can simple type the descriptions without date and time.</w:delText>
                                </w:r>
                              </w:del>
                              <w:ins w:id="439" w:author="zhen yu" w:date="2014-11-09T00:14:00Z">
                                <w:r>
                                  <w:t>have an all day</w:t>
                                </w:r>
                              </w:ins>
                              <w:ins w:id="440" w:author="zhen yu" w:date="2014-11-08T23:18:00Z">
                                <w:r>
                                  <w:rPr>
                                    <w:b/>
                                  </w:rPr>
                                  <w:t xml:space="preserve"> </w:t>
                                </w:r>
                                <w:r w:rsidRPr="00177EE4">
                                  <w:rPr>
                                    <w:rPrChange w:id="441" w:author="zhen yu" w:date="2014-11-08T23:18:00Z">
                                      <w:rPr>
                                        <w:b/>
                                      </w:rPr>
                                    </w:rPrChange>
                                  </w:rPr>
                                  <w:t>event,</w:t>
                                </w:r>
                              </w:ins>
                              <w:ins w:id="442" w:author="zhen yu" w:date="2014-11-08T23:19:00Z">
                                <w:r>
                                  <w:t xml:space="preserve"> simply specify </w:t>
                                </w:r>
                              </w:ins>
                              <w:ins w:id="443" w:author="zhen yu" w:date="2014-11-08T23:31:00Z">
                                <w:r>
                                  <w:t>a</w:t>
                                </w:r>
                              </w:ins>
                              <w:ins w:id="444" w:author="zhen yu" w:date="2014-11-08T23:19:00Z">
                                <w:r>
                                  <w:t xml:space="preserve"> date without </w:t>
                                </w:r>
                              </w:ins>
                              <w:ins w:id="445" w:author="Kelvin Ang" w:date="2014-11-09T08:02:00Z">
                                <w:r>
                                  <w:t xml:space="preserve">the </w:t>
                                </w:r>
                              </w:ins>
                              <w:ins w:id="446"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2" type="#_x0000_t202" style="position:absolute;margin-left:322.65pt;margin-top:33.4pt;width:180pt;height:207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" filled="f" stroked="f">
                  <v:shadow color="gray" opacity="1" mv:blur="0" offset="2pt,2pt"/>
                  <v:textbox inset=",7.2pt,,7.2pt">
                    <w:txbxContent>
                      <w:p w14:paraId="1431F3D7" w14:textId="2A74FBB4" w:rsidR="0011373D" w:rsidRDefault="0011373D" w:rsidP="009373E0">
                        <w:r>
                          <w:t xml:space="preserve">If you </w:t>
                        </w:r>
                        <w:del w:id="447" w:author="zhen yu" w:date="2014-11-08T23:18:00Z">
                          <w:r w:rsidDel="00177EE4">
                            <w:delText>are not sure which day to enter for a task, you can simple type the descriptions without date and time.</w:delText>
                          </w:r>
                        </w:del>
                        <w:ins w:id="448" w:author="zhen yu" w:date="2014-11-09T00:14:00Z">
                          <w:r>
                            <w:t>have an all day</w:t>
                          </w:r>
                        </w:ins>
                        <w:ins w:id="449" w:author="zhen yu" w:date="2014-11-08T23:18:00Z">
                          <w:r>
                            <w:rPr>
                              <w:b/>
                            </w:rPr>
                            <w:t xml:space="preserve"> </w:t>
                          </w:r>
                          <w:r w:rsidRPr="00177EE4">
                            <w:rPr>
                              <w:rPrChange w:id="450" w:author="zhen yu" w:date="2014-11-08T23:18:00Z">
                                <w:rPr>
                                  <w:b/>
                                </w:rPr>
                              </w:rPrChange>
                            </w:rPr>
                            <w:t>event,</w:t>
                          </w:r>
                        </w:ins>
                        <w:ins w:id="451" w:author="zhen yu" w:date="2014-11-08T23:19:00Z">
                          <w:r>
                            <w:t xml:space="preserve"> simply specify </w:t>
                          </w:r>
                        </w:ins>
                        <w:ins w:id="452" w:author="zhen yu" w:date="2014-11-08T23:31:00Z">
                          <w:r>
                            <w:t>a</w:t>
                          </w:r>
                        </w:ins>
                        <w:ins w:id="453" w:author="zhen yu" w:date="2014-11-08T23:19:00Z">
                          <w:r>
                            <w:t xml:space="preserve"> date without </w:t>
                          </w:r>
                        </w:ins>
                        <w:ins w:id="454" w:author="Kelvin Ang" w:date="2014-11-09T08:02:00Z">
                          <w:r>
                            <w:t xml:space="preserve">the </w:t>
                          </w:r>
                        </w:ins>
                        <w:ins w:id="455" w:author="zhen yu" w:date="2014-11-08T23:19:00Z">
                          <w:r>
                            <w:t>time.</w:t>
                          </w:r>
                        </w:ins>
                      </w:p>
                    </w:txbxContent>
                  </v:textbox>
                  <w10:wrap type="tight"/>
                </v:shape>
              </w:pict>
            </mc:Fallback>
          </mc:AlternateContent>
        </w:r>
        <w:r w:rsidR="009373E0">
          <w:rPr>
            <w:rStyle w:val="Emphasis"/>
          </w:rPr>
          <w:t xml:space="preserve">Adding </w:t>
        </w:r>
      </w:ins>
      <w:ins w:id="456" w:author="zhen yu" w:date="2014-11-08T23:17:00Z">
        <w:r w:rsidR="00177EE4">
          <w:rPr>
            <w:rStyle w:val="Emphasis"/>
          </w:rPr>
          <w:t>All Day</w:t>
        </w:r>
      </w:ins>
      <w:ins w:id="457" w:author="zhen yu" w:date="2014-11-08T22:53:00Z">
        <w:r w:rsidR="009373E0">
          <w:rPr>
            <w:rStyle w:val="Emphasis"/>
          </w:rPr>
          <w:t xml:space="preserve"> Tasks</w:t>
        </w:r>
      </w:ins>
    </w:p>
    <w:p w14:paraId="4A34376A" w14:textId="788F4E41" w:rsidR="009373E0" w:rsidRDefault="009373E0" w:rsidP="007B7679">
      <w:pPr>
        <w:rPr>
          <w:ins w:id="458" w:author="zhen yu" w:date="2014-11-08T23:32:00Z"/>
          <w:noProof/>
          <w:lang w:eastAsia="zh-CN"/>
        </w:rPr>
      </w:pPr>
      <w:ins w:id="459" w:author="zhen yu" w:date="2014-11-08T22:53:00Z">
        <w:r w:rsidRPr="009373E0">
          <w:rPr>
            <w:noProof/>
            <w:lang w:eastAsia="zh-CN"/>
          </w:rPr>
          <w:t xml:space="preserve"> </w:t>
        </w:r>
      </w:ins>
      <w:ins w:id="460" w:author="zhen yu" w:date="2014-11-08T23:31:00Z">
        <w:r w:rsidR="00837FAF">
          <w:rPr>
            <w:noProof/>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ins>
    </w:p>
    <w:p w14:paraId="3C1B9132" w14:textId="77777777" w:rsidR="009373E0" w:rsidDel="009373E0" w:rsidRDefault="009373E0" w:rsidP="007B7679">
      <w:pPr>
        <w:rPr>
          <w:del w:id="461" w:author="zhen yu" w:date="2014-11-08T22:53:00Z"/>
        </w:rPr>
      </w:pPr>
    </w:p>
    <w:p w14:paraId="55A08854" w14:textId="3ED2E0B4" w:rsidR="002A332C" w:rsidRPr="00DD0BBB" w:rsidRDefault="008C2A80" w:rsidP="007B7679">
      <w:pPr>
        <w:rPr>
          <w:rStyle w:val="Emphasis"/>
        </w:rPr>
      </w:pPr>
      <w:bookmarkStart w:id="462" w:name="_Toc403237662"/>
      <w:bookmarkStart w:id="463" w:name="_Toc403237706"/>
      <w:bookmarkStart w:id="464" w:name="_Toc403237870"/>
      <w:r w:rsidRPr="00DD0BBB">
        <w:rPr>
          <w:rStyle w:val="Emphasis"/>
        </w:rPr>
        <w:t>Blocking / Reserving Timeslots</w:t>
      </w:r>
      <w:bookmarkEnd w:id="462"/>
      <w:bookmarkEnd w:id="463"/>
      <w:bookmarkEnd w:id="464"/>
    </w:p>
    <w:p w14:paraId="2E0CD2C5" w14:textId="3B032E49" w:rsidR="00C82A65" w:rsidRDefault="001A1F93" w:rsidP="007B7679">
      <w:r w:rsidRPr="00DD0BBB">
        <w:rPr>
          <w:rStyle w:val="Emphasis"/>
          <w:noProof/>
        </w:rPr>
        <mc:AlternateContent>
          <mc:Choice Requires="wps">
            <w:drawing>
              <wp:anchor distT="0" distB="0" distL="114300" distR="114300" simplePos="0" relativeHeight="251436032"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5609D9F" w14:textId="1BA8D457" w:rsidR="0011373D" w:rsidRDefault="0011373D" w:rsidP="008C2A80">
                            <w:pPr>
                              <w:tabs>
                                <w:tab w:val="left" w:pos="7305"/>
                              </w:tabs>
                            </w:pPr>
                            <w:r>
                              <w:t>You can block out timeslots for a task using the “</w:t>
                            </w:r>
                            <w:r w:rsidRPr="00426548">
                              <w:rPr>
                                <w:b/>
                              </w:rPr>
                              <w:t>or</w:t>
                            </w:r>
                            <w:r>
                              <w:t>” keyword.</w:t>
                            </w:r>
                          </w:p>
                          <w:p w14:paraId="468BD373" w14:textId="77777777" w:rsidR="0011373D" w:rsidRDefault="0011373D"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3" type="#_x0000_t202" style="position:absolute;margin-left:334.65pt;margin-top:.55pt;width:180pt;height:207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" filled="f" stroked="f">
                <v:shadow color="gray" opacity="1" mv:blur="0" offset="2pt,2pt"/>
                <v:textbox inset=",7.2pt,,7.2pt">
                  <w:txbxContent>
                    <w:p w14:paraId="65609D9F" w14:textId="1BA8D457" w:rsidR="0011373D" w:rsidRDefault="0011373D" w:rsidP="008C2A80">
                      <w:pPr>
                        <w:tabs>
                          <w:tab w:val="left" w:pos="7305"/>
                        </w:tabs>
                      </w:pPr>
                      <w:r>
                        <w:t>You can block out timeslots for a task using the “</w:t>
                      </w:r>
                      <w:r w:rsidRPr="00426548">
                        <w:rPr>
                          <w:b/>
                        </w:rPr>
                        <w:t>or</w:t>
                      </w:r>
                      <w:r>
                        <w:t>” keyword.</w:t>
                      </w:r>
                    </w:p>
                    <w:p w14:paraId="468BD373" w14:textId="77777777" w:rsidR="0011373D" w:rsidRDefault="0011373D" w:rsidP="008C2A80"/>
                  </w:txbxContent>
                </v:textbox>
                <w10:wrap type="tight"/>
              </v:shape>
            </w:pict>
          </mc:Fallback>
        </mc:AlternateContent>
      </w:r>
      <w:r w:rsidR="007B7679">
        <w:rPr>
          <w:noProof/>
        </w:rPr>
        <mc:AlternateContent>
          <mc:Choice Requires="wpg">
            <w:drawing>
              <wp:anchor distT="0" distB="0" distL="114300" distR="114300" simplePos="0" relativeHeight="251427840"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16CBD8C" id="Group 193" o:spid="_x0000_s1026" style="position:absolute;margin-left:-.65pt;margin-top:247pt;width:310.4pt;height:146.35pt;z-index:251427840;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rPr>
        <mc:AlternateContent>
          <mc:Choice Requires="wps">
            <w:drawing>
              <wp:anchor distT="0" distB="0" distL="114300" distR="114300" simplePos="0" relativeHeight="251423744"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046BD5" w14:textId="0AE582F4" w:rsidR="0011373D" w:rsidRDefault="0011373D" w:rsidP="00E02B6E">
                            <w:pPr>
                              <w:rPr>
                                <w:ins w:id="465" w:author="zhen yu" w:date="2014-11-08T22:53:00Z"/>
                              </w:rPr>
                            </w:pPr>
                            <w:r>
                              <w:t xml:space="preserve">The task will be tagged with </w:t>
                            </w:r>
                            <w:ins w:id="466" w:author="Kelvin Ang" w:date="2014-11-09T08:35:00Z">
                              <w:r>
                                <w:t xml:space="preserve">the </w:t>
                              </w:r>
                            </w:ins>
                            <w:r>
                              <w:t>“</w:t>
                            </w:r>
                            <w:r w:rsidRPr="003A7D6F">
                              <w:rPr>
                                <w:b/>
                              </w:rPr>
                              <w:t>Reserved</w:t>
                            </w:r>
                            <w:r>
                              <w:t xml:space="preserve">” icon. </w:t>
                            </w:r>
                          </w:p>
                          <w:p w14:paraId="2994D647" w14:textId="40A26972" w:rsidR="0011373D" w:rsidRPr="00A94126" w:rsidRDefault="0011373D" w:rsidP="00E02B6E">
                            <w:ins w:id="467" w:author="zhen yu" w:date="2014-11-08T22:53:00Z">
                              <w:del w:id="468" w:author="Kelvin Ang" w:date="2014-11-09T07:49:00Z">
                                <w:r w:rsidDel="00387117">
                                  <w:delText>Note:</w:delText>
                                </w:r>
                              </w:del>
                              <w:del w:id="469" w:author="Kelvin Ang" w:date="2014-11-09T07:48:00Z">
                                <w:r w:rsidDel="00387117">
                                  <w:delText xml:space="preserve"> </w:delText>
                                </w:r>
                              </w:del>
                            </w:ins>
                            <w:ins w:id="470" w:author="Kelvin Ang" w:date="2014-11-09T07:48:00Z">
                              <w:r>
                                <w:t xml:space="preserve">The task will be automatically shifted to the next </w:t>
                              </w:r>
                            </w:ins>
                            <w:ins w:id="471" w:author="Kelvin Ang" w:date="2014-11-09T08:03:00Z">
                              <w:r>
                                <w:t>specified</w:t>
                              </w:r>
                            </w:ins>
                            <w:ins w:id="472" w:author="Kelvin Ang" w:date="2014-11-09T07:48:00Z">
                              <w:r>
                                <w:t xml:space="preserve"> timing until you confirm or complete it</w:t>
                              </w:r>
                            </w:ins>
                            <w:ins w:id="473" w:author="zhen yu" w:date="2014-11-08T22:53:00Z">
                              <w:del w:id="474" w:author="Kelvin Ang" w:date="2014-11-09T07:48:00Z">
                                <w:r w:rsidDel="00387117">
                                  <w:delText xml:space="preserve">The time displayed </w:delText>
                                </w:r>
                              </w:del>
                            </w:ins>
                            <w:ins w:id="475" w:author="zhen yu" w:date="2014-11-08T22:54:00Z">
                              <w:del w:id="476" w:author="Kelvin Ang" w:date="2014-11-09T07:48:00Z">
                                <w:r w:rsidDel="00387117">
                                  <w:delText>on the task will change</w:delText>
                                </w:r>
                              </w:del>
                            </w:ins>
                            <w:ins w:id="477" w:author="zhen yu" w:date="2014-11-08T22:59:00Z">
                              <w:del w:id="478" w:author="Kelvin Ang" w:date="2014-11-09T07:48:00Z">
                                <w:r w:rsidDel="00387117">
                                  <w:delText>,</w:delText>
                                </w:r>
                              </w:del>
                            </w:ins>
                            <w:ins w:id="479" w:author="zhen yu" w:date="2014-11-08T22:54:00Z">
                              <w:del w:id="480" w:author="Kelvin Ang" w:date="2014-11-09T07:48:00Z">
                                <w:r w:rsidDel="00387117">
                                  <w:delText xml:space="preserve"> </w:delText>
                                </w:r>
                              </w:del>
                            </w:ins>
                            <w:ins w:id="481" w:author="zhen yu" w:date="2014-11-08T22:58:00Z">
                              <w:del w:id="482" w:author="Kelvin Ang" w:date="2014-11-09T07:48:00Z">
                                <w:r w:rsidDel="00387117">
                                  <w:delText>due to</w:delText>
                                </w:r>
                              </w:del>
                            </w:ins>
                            <w:ins w:id="483" w:author="zhen yu" w:date="2014-11-08T22:54:00Z">
                              <w:del w:id="484" w:author="Kelvin Ang" w:date="2014-11-09T07:48:00Z">
                                <w:r w:rsidDel="00387117">
                                  <w:delText xml:space="preserve"> today’s date and time</w:delText>
                                </w:r>
                              </w:del>
                            </w:ins>
                            <w:ins w:id="485" w:author="zhen yu" w:date="2014-11-08T22:55:00Z">
                              <w:r>
                                <w:t>.</w:t>
                              </w:r>
                            </w:ins>
                            <w:ins w:id="486" w:author="zhen yu" w:date="2014-11-08T22:56:00Z">
                              <w:del w:id="487" w:author="Kelvin Ang" w:date="2014-11-09T07:49:00Z">
                                <w:r w:rsidDel="00387117">
                                  <w:delText xml:space="preserve"> For example, if today is 10 Nov 8:00 AM, the time will change from 7:00 AM to 8:00</w:delText>
                                </w:r>
                              </w:del>
                            </w:ins>
                            <w:ins w:id="488" w:author="zhen yu" w:date="2014-11-08T22:57:00Z">
                              <w:del w:id="489" w:author="Kelvin Ang" w:date="2014-11-09T07:49:00Z">
                                <w:r w:rsidDel="00387117">
                                  <w:delText xml:space="preserve"> AM. In addition, the </w:delText>
                                </w:r>
                                <w:r w:rsidRPr="00A94126" w:rsidDel="00387117">
                                  <w:rPr>
                                    <w:b/>
                                    <w:rPrChange w:id="490" w:author="zhen yu" w:date="2014-11-08T22:57:00Z">
                                      <w:rPr/>
                                    </w:rPrChange>
                                  </w:rPr>
                                  <w:delText>Alternate timing</w:delText>
                                </w:r>
                                <w:r w:rsidDel="00387117">
                                  <w:rPr>
                                    <w:b/>
                                  </w:rPr>
                                  <w:delText xml:space="preserve"> </w:delText>
                                </w:r>
                                <w:r w:rsidRPr="00A94126" w:rsidDel="00387117">
                                  <w:rPr>
                                    <w:rPrChange w:id="491" w:author="zhen yu" w:date="2014-11-08T22:57:00Z">
                                      <w:rPr>
                                        <w:b/>
                                      </w:rPr>
                                    </w:rPrChange>
                                  </w:rPr>
                                  <w:delText xml:space="preserve">will </w:delText>
                                </w:r>
                                <w:r w:rsidDel="00387117">
                                  <w:delText>only display 10 Nov 9:00</w:delText>
                                </w:r>
                              </w:del>
                            </w:ins>
                            <w:ins w:id="492" w:author="zhen yu" w:date="2014-11-08T22:58:00Z">
                              <w:del w:id="493"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4" type="#_x0000_t202" style="position:absolute;margin-left:334.05pt;margin-top:1.05pt;width:180pt;height:207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" filled="f" stroked="f">
                <v:shadow color="gray" opacity="1" mv:blur="0" offset="2pt,2pt"/>
                <v:textbox inset=",7.2pt,,7.2pt">
                  <w:txbxContent>
                    <w:p w14:paraId="6A046BD5" w14:textId="0AE582F4" w:rsidR="0011373D" w:rsidRDefault="0011373D" w:rsidP="00E02B6E">
                      <w:pPr>
                        <w:rPr>
                          <w:ins w:id="494" w:author="zhen yu" w:date="2014-11-08T22:53:00Z"/>
                        </w:rPr>
                      </w:pPr>
                      <w:r>
                        <w:t xml:space="preserve">The task will be tagged with </w:t>
                      </w:r>
                      <w:ins w:id="495" w:author="Kelvin Ang" w:date="2014-11-09T08:35:00Z">
                        <w:r>
                          <w:t xml:space="preserve">the </w:t>
                        </w:r>
                      </w:ins>
                      <w:r>
                        <w:t>“</w:t>
                      </w:r>
                      <w:r w:rsidRPr="003A7D6F">
                        <w:rPr>
                          <w:b/>
                        </w:rPr>
                        <w:t>Reserved</w:t>
                      </w:r>
                      <w:r>
                        <w:t xml:space="preserve">” icon. </w:t>
                      </w:r>
                    </w:p>
                    <w:p w14:paraId="2994D647" w14:textId="40A26972" w:rsidR="0011373D" w:rsidRPr="00A94126" w:rsidRDefault="0011373D" w:rsidP="00E02B6E">
                      <w:ins w:id="496" w:author="zhen yu" w:date="2014-11-08T22:53:00Z">
                        <w:del w:id="497" w:author="Kelvin Ang" w:date="2014-11-09T07:49:00Z">
                          <w:r w:rsidDel="00387117">
                            <w:delText>Note:</w:delText>
                          </w:r>
                        </w:del>
                        <w:del w:id="498" w:author="Kelvin Ang" w:date="2014-11-09T07:48:00Z">
                          <w:r w:rsidDel="00387117">
                            <w:delText xml:space="preserve"> </w:delText>
                          </w:r>
                        </w:del>
                      </w:ins>
                      <w:ins w:id="499" w:author="Kelvin Ang" w:date="2014-11-09T07:48:00Z">
                        <w:r>
                          <w:t xml:space="preserve">The task will be automatically shifted to the next </w:t>
                        </w:r>
                      </w:ins>
                      <w:ins w:id="500" w:author="Kelvin Ang" w:date="2014-11-09T08:03:00Z">
                        <w:r>
                          <w:t>specified</w:t>
                        </w:r>
                      </w:ins>
                      <w:ins w:id="501" w:author="Kelvin Ang" w:date="2014-11-09T07:48:00Z">
                        <w:r>
                          <w:t xml:space="preserve"> timing until you confirm or complete it</w:t>
                        </w:r>
                      </w:ins>
                      <w:ins w:id="502" w:author="zhen yu" w:date="2014-11-08T22:53:00Z">
                        <w:del w:id="503" w:author="Kelvin Ang" w:date="2014-11-09T07:48:00Z">
                          <w:r w:rsidDel="00387117">
                            <w:delText xml:space="preserve">The time displayed </w:delText>
                          </w:r>
                        </w:del>
                      </w:ins>
                      <w:ins w:id="504" w:author="zhen yu" w:date="2014-11-08T22:54:00Z">
                        <w:del w:id="505" w:author="Kelvin Ang" w:date="2014-11-09T07:48:00Z">
                          <w:r w:rsidDel="00387117">
                            <w:delText>on the task will change</w:delText>
                          </w:r>
                        </w:del>
                      </w:ins>
                      <w:ins w:id="506" w:author="zhen yu" w:date="2014-11-08T22:59:00Z">
                        <w:del w:id="507" w:author="Kelvin Ang" w:date="2014-11-09T07:48:00Z">
                          <w:r w:rsidDel="00387117">
                            <w:delText>,</w:delText>
                          </w:r>
                        </w:del>
                      </w:ins>
                      <w:ins w:id="508" w:author="zhen yu" w:date="2014-11-08T22:54:00Z">
                        <w:del w:id="509" w:author="Kelvin Ang" w:date="2014-11-09T07:48:00Z">
                          <w:r w:rsidDel="00387117">
                            <w:delText xml:space="preserve"> </w:delText>
                          </w:r>
                        </w:del>
                      </w:ins>
                      <w:ins w:id="510" w:author="zhen yu" w:date="2014-11-08T22:58:00Z">
                        <w:del w:id="511" w:author="Kelvin Ang" w:date="2014-11-09T07:48:00Z">
                          <w:r w:rsidDel="00387117">
                            <w:delText>due to</w:delText>
                          </w:r>
                        </w:del>
                      </w:ins>
                      <w:ins w:id="512" w:author="zhen yu" w:date="2014-11-08T22:54:00Z">
                        <w:del w:id="513" w:author="Kelvin Ang" w:date="2014-11-09T07:48:00Z">
                          <w:r w:rsidDel="00387117">
                            <w:delText xml:space="preserve"> today’s date and time</w:delText>
                          </w:r>
                        </w:del>
                      </w:ins>
                      <w:ins w:id="514" w:author="zhen yu" w:date="2014-11-08T22:55:00Z">
                        <w:r>
                          <w:t>.</w:t>
                        </w:r>
                      </w:ins>
                      <w:ins w:id="515" w:author="zhen yu" w:date="2014-11-08T22:56:00Z">
                        <w:del w:id="516" w:author="Kelvin Ang" w:date="2014-11-09T07:49:00Z">
                          <w:r w:rsidDel="00387117">
                            <w:delText xml:space="preserve"> For example, if today is 10 Nov 8:00 AM, the time will change from 7:00 AM to 8:00</w:delText>
                          </w:r>
                        </w:del>
                      </w:ins>
                      <w:ins w:id="517" w:author="zhen yu" w:date="2014-11-08T22:57:00Z">
                        <w:del w:id="518" w:author="Kelvin Ang" w:date="2014-11-09T07:49:00Z">
                          <w:r w:rsidDel="00387117">
                            <w:delText xml:space="preserve"> AM. In addition, the </w:delText>
                          </w:r>
                          <w:r w:rsidRPr="00A94126" w:rsidDel="00387117">
                            <w:rPr>
                              <w:b/>
                              <w:rPrChange w:id="519" w:author="zhen yu" w:date="2014-11-08T22:57:00Z">
                                <w:rPr/>
                              </w:rPrChange>
                            </w:rPr>
                            <w:delText>Alternate timing</w:delText>
                          </w:r>
                          <w:r w:rsidDel="00387117">
                            <w:rPr>
                              <w:b/>
                            </w:rPr>
                            <w:delText xml:space="preserve"> </w:delText>
                          </w:r>
                          <w:r w:rsidRPr="00A94126" w:rsidDel="00387117">
                            <w:rPr>
                              <w:rPrChange w:id="520" w:author="zhen yu" w:date="2014-11-08T22:57:00Z">
                                <w:rPr>
                                  <w:b/>
                                </w:rPr>
                              </w:rPrChange>
                            </w:rPr>
                            <w:delText xml:space="preserve">will </w:delText>
                          </w:r>
                          <w:r w:rsidDel="00387117">
                            <w:delText>only display 10 Nov 9:00</w:delText>
                          </w:r>
                        </w:del>
                      </w:ins>
                      <w:ins w:id="521" w:author="zhen yu" w:date="2014-11-08T22:58:00Z">
                        <w:del w:id="522" w:author="Kelvin Ang" w:date="2014-11-09T07:49:00Z">
                          <w:r w:rsidDel="00387117">
                            <w:delText xml:space="preserve"> AM.</w:delText>
                          </w:r>
                        </w:del>
                      </w:ins>
                    </w:p>
                  </w:txbxContent>
                </v:textbox>
                <w10:wrap type="tight"/>
              </v:shape>
            </w:pict>
          </mc:Fallback>
        </mc:AlternateContent>
      </w:r>
      <w:r w:rsidR="00D3363D">
        <w:rPr>
          <w:noProof/>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1B8F3044" w14:textId="6C59642F" w:rsidR="00013698" w:rsidRPr="00DD0BBB" w:rsidRDefault="00013698" w:rsidP="007B7679">
      <w:pPr>
        <w:rPr>
          <w:rStyle w:val="Emphasis"/>
        </w:rPr>
      </w:pPr>
      <w:bookmarkStart w:id="523" w:name="_Toc403237663"/>
      <w:bookmarkStart w:id="524" w:name="_Toc403237707"/>
      <w:bookmarkStart w:id="525" w:name="_Toc403237871"/>
      <w:r w:rsidRPr="00DD0BBB">
        <w:rPr>
          <w:rStyle w:val="Emphasis"/>
        </w:rPr>
        <w:lastRenderedPageBreak/>
        <w:t>Tasks with Multiple Recurrences</w:t>
      </w:r>
      <w:bookmarkEnd w:id="523"/>
      <w:bookmarkEnd w:id="524"/>
      <w:bookmarkEnd w:id="525"/>
    </w:p>
    <w:p w14:paraId="0C76F431" w14:textId="55A53FA9" w:rsidR="004E7EE3" w:rsidRPr="004E7EE3" w:rsidRDefault="00387117" w:rsidP="009C0BF7">
      <w:pPr>
        <w:tabs>
          <w:tab w:val="left" w:pos="7575"/>
        </w:tabs>
      </w:pPr>
      <w:r>
        <w:rPr>
          <w:noProof/>
        </w:rPr>
        <mc:AlternateContent>
          <mc:Choice Requires="wps">
            <w:drawing>
              <wp:anchor distT="0" distB="0" distL="114300" distR="114300" simplePos="0" relativeHeight="251459584"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BFF680" id="AutoShape 71" o:spid="_x0000_s1026" type="#_x0000_t32" style="position:absolute;margin-left:165.7pt;margin-top:261.55pt;width:3.6pt;height:247.9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rPr>
        <mc:AlternateContent>
          <mc:Choice Requires="wps">
            <w:drawing>
              <wp:anchor distT="0" distB="0" distL="114300" distR="114300" simplePos="0" relativeHeight="251442176"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6F15276" id="AutoShape 71" o:spid="_x0000_s1026" type="#_x0000_t32" style="position:absolute;margin-left:126.7pt;margin-top:260.4pt;width:3.6pt;height:155.35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rPr>
        <mc:AlternateContent>
          <mc:Choice Requires="wps">
            <w:drawing>
              <wp:anchor distT="0" distB="0" distL="114300" distR="114300" simplePos="0" relativeHeight="251478016"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D6916AB" w14:textId="751B36BB" w:rsidR="0011373D" w:rsidRDefault="0011373D"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5" type="#_x0000_t202" style="position:absolute;margin-left:325.5pt;margin-top:.75pt;width:189pt;height:180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" filled="f" stroked="f">
                <v:shadow color="gray" opacity="1" mv:blur="0" offset="2pt,2pt"/>
                <v:textbox inset=",7.2pt,,7.2pt">
                  <w:txbxContent>
                    <w:p w14:paraId="0D6916AB" w14:textId="751B36BB" w:rsidR="0011373D" w:rsidRDefault="0011373D"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rPr>
        <mc:AlternateContent>
          <mc:Choice Requires="wpg">
            <w:drawing>
              <wp:anchor distT="0" distB="0" distL="114300" distR="114300" simplePos="0" relativeHeight="251431936"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3DD807D" id="Group 197" o:spid="_x0000_s1026" style="position:absolute;margin-left:.05pt;margin-top:244.3pt;width:311.7pt;height:115.75pt;z-index:251431936;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526" w:author="zhen yu" w:date="2014-11-08T22:16:00Z"/>
        </w:rPr>
      </w:pPr>
      <w:r>
        <w:rPr>
          <w:noProof/>
        </w:rPr>
        <mc:AlternateContent>
          <mc:Choice Requires="wps">
            <w:drawing>
              <wp:anchor distT="0" distB="0" distL="114300" distR="114300" simplePos="0" relativeHeight="251450368"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8FD3FBA" w14:textId="5D3F4A07" w:rsidR="0011373D" w:rsidRDefault="0011373D"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6" type="#_x0000_t202" style="position:absolute;margin-left:328.65pt;margin-top:.45pt;width:189pt;height:180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" filled="f" stroked="f">
                <v:shadow color="gray" opacity="1" mv:blur="0" offset="2pt,2pt"/>
                <v:textbox inset=",7.2pt,,7.2pt">
                  <w:txbxContent>
                    <w:p w14:paraId="28FD3FBA" w14:textId="5D3F4A07" w:rsidR="0011373D" w:rsidRDefault="0011373D" w:rsidP="008446BE">
                      <w:r>
                        <w:t>The task is automatically split into the various timeslots.</w:t>
                      </w:r>
                    </w:p>
                  </w:txbxContent>
                </v:textbox>
                <w10:wrap type="tight"/>
              </v:shape>
            </w:pict>
          </mc:Fallback>
        </mc:AlternateContent>
      </w:r>
      <w:r>
        <w:rPr>
          <w:noProof/>
        </w:rPr>
        <mc:AlternateContent>
          <mc:Choice Requires="wps">
            <w:drawing>
              <wp:anchor distT="0" distB="0" distL="114300" distR="114300" simplePos="0" relativeHeight="251463680"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xmlns:w15="http://schemas.microsoft.com/office/word/2012/wordml">
            <w:pict>
              <v:rect w14:anchorId="457984DB" id="Rectangle 5" o:spid="_x0000_s1026" style="position:absolute;margin-left:64.55pt;margin-top:215.15pt;width:236.4pt;height:28.5pt;z-index:25146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rPr>
        <mc:AlternateContent>
          <mc:Choice Requires="wps">
            <w:drawing>
              <wp:anchor distT="0" distB="0" distL="114300" distR="114300" simplePos="0" relativeHeight="251454464"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xmlns:w15="http://schemas.microsoft.com/office/word/2012/wordml">
            <w:pict>
              <v:rect w14:anchorId="1CF64847" id="Rectangle 5" o:spid="_x0000_s1026" style="position:absolute;margin-left:65.9pt;margin-top:124.15pt;width:233pt;height:28.5pt;z-index:25145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527" w:author="zhen yu" w:date="2014-11-08T22:16:00Z">
        <w:r>
          <w:br w:type="page"/>
        </w:r>
      </w:ins>
    </w:p>
    <w:p w14:paraId="088217E6" w14:textId="7C0C2DBE" w:rsidR="00B05F25" w:rsidRPr="00DD0BBB" w:rsidRDefault="00A13EA7" w:rsidP="007B7679">
      <w:pPr>
        <w:rPr>
          <w:rStyle w:val="Emphasis"/>
        </w:rPr>
      </w:pPr>
      <w:bookmarkStart w:id="528" w:name="_Toc403237664"/>
      <w:bookmarkStart w:id="529" w:name="_Toc403237708"/>
      <w:bookmarkStart w:id="530" w:name="_Toc403237872"/>
      <w:r w:rsidRPr="00DD0BBB">
        <w:rPr>
          <w:rStyle w:val="Emphasis"/>
          <w:noProof/>
        </w:rPr>
        <w:lastRenderedPageBreak/>
        <mc:AlternateContent>
          <mc:Choice Requires="wps">
            <w:drawing>
              <wp:anchor distT="0" distB="0" distL="114300" distR="114300" simplePos="0" relativeHeight="251467776"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A81CFC3" w14:textId="77777777" w:rsidR="0011373D" w:rsidRDefault="0011373D" w:rsidP="00B05F25"/>
                          <w:p w14:paraId="74EA0BDE" w14:textId="681C22F9" w:rsidR="0011373D" w:rsidRDefault="0011373D" w:rsidP="00B05F25">
                            <w:pPr>
                              <w:rPr>
                                <w:ins w:id="531" w:author="zhen yu" w:date="2014-11-08T22:24:00Z"/>
                              </w:rPr>
                            </w:pPr>
                            <w:r>
                              <w:t>You can quickly navigate through categories or custom hashtags simply by typing the hashtag in the command bar.</w:t>
                            </w:r>
                          </w:p>
                          <w:p w14:paraId="0149CBDB" w14:textId="0BE187F8" w:rsidR="0011373D" w:rsidRDefault="0011373D" w:rsidP="00B05F25">
                            <w:pPr>
                              <w:rPr>
                                <w:ins w:id="532" w:author="zhen yu" w:date="2014-11-08T23:09:00Z"/>
                              </w:rPr>
                            </w:pPr>
                            <w:ins w:id="533" w:author="zhen yu" w:date="2014-11-09T00:15:00Z">
                              <w:r>
                                <w:t>In addition</w:t>
                              </w:r>
                            </w:ins>
                            <w:ins w:id="534" w:author="zhen yu" w:date="2014-11-08T22:24:00Z">
                              <w:r>
                                <w:t>, you can also use</w:t>
                              </w:r>
                            </w:ins>
                            <w:ins w:id="535" w:author="zhen yu" w:date="2014-11-08T23:28:00Z">
                              <w:r>
                                <w:t xml:space="preserve"> </w:t>
                              </w:r>
                            </w:ins>
                            <w:ins w:id="536" w:author="zhen yu" w:date="2014-11-08T22:24:00Z">
                              <w:r w:rsidRPr="009D3E48">
                                <w:rPr>
                                  <w:b/>
                                  <w:rPrChange w:id="537" w:author="zhen yu" w:date="2014-11-08T22:26:00Z">
                                    <w:rPr/>
                                  </w:rPrChange>
                                </w:rPr>
                                <w:t>A</w:t>
                              </w:r>
                            </w:ins>
                            <w:ins w:id="538" w:author="Kelvin Ang" w:date="2014-11-09T07:50:00Z">
                              <w:r>
                                <w:rPr>
                                  <w:b/>
                                </w:rPr>
                                <w:t>lt</w:t>
                              </w:r>
                            </w:ins>
                            <w:ins w:id="539" w:author="zhen yu" w:date="2014-11-08T22:24:00Z">
                              <w:del w:id="540" w:author="Kelvin Ang" w:date="2014-11-09T07:50:00Z">
                                <w:r w:rsidRPr="009D3E48" w:rsidDel="00387117">
                                  <w:rPr>
                                    <w:b/>
                                    <w:rPrChange w:id="541" w:author="zhen yu" w:date="2014-11-08T22:26:00Z">
                                      <w:rPr/>
                                    </w:rPrChange>
                                  </w:rPr>
                                  <w:delText>LT</w:delText>
                                </w:r>
                              </w:del>
                            </w:ins>
                            <w:ins w:id="542" w:author="zhen yu" w:date="2014-11-08T22:25:00Z">
                              <w:r>
                                <w:rPr>
                                  <w:b/>
                                </w:rPr>
                                <w:t xml:space="preserve"> + </w:t>
                              </w:r>
                            </w:ins>
                            <w:ins w:id="543" w:author="zhen yu" w:date="2014-11-08T23:29:00Z">
                              <w:del w:id="544" w:author="Kelvin Ang" w:date="2014-11-09T07:50:00Z">
                                <w:r w:rsidDel="00387117">
                                  <w:rPr>
                                    <w:b/>
                                  </w:rPr>
                                  <w:delText>UP</w:delText>
                                </w:r>
                              </w:del>
                            </w:ins>
                            <w:ins w:id="545" w:author="Kelvin Ang" w:date="2014-11-09T07:50:00Z">
                              <w:r>
                                <w:rPr>
                                  <w:b/>
                                </w:rPr>
                                <w:t>Up</w:t>
                              </w:r>
                            </w:ins>
                            <w:ins w:id="546" w:author="zhen yu" w:date="2014-11-08T23:28:00Z">
                              <w:r>
                                <w:rPr>
                                  <w:b/>
                                </w:rPr>
                                <w:t>/</w:t>
                              </w:r>
                            </w:ins>
                            <w:ins w:id="547" w:author="zhen yu" w:date="2014-11-08T23:29:00Z">
                              <w:del w:id="548" w:author="Kelvin Ang" w:date="2014-11-09T07:50:00Z">
                                <w:r w:rsidDel="00387117">
                                  <w:rPr>
                                    <w:b/>
                                  </w:rPr>
                                  <w:delText>DOWN</w:delText>
                                </w:r>
                              </w:del>
                            </w:ins>
                            <w:ins w:id="549" w:author="zhen yu" w:date="2014-11-08T22:25:00Z">
                              <w:del w:id="550" w:author="Kelvin Ang" w:date="2014-11-09T07:50:00Z">
                                <w:r w:rsidRPr="009D3E48" w:rsidDel="00387117">
                                  <w:rPr>
                                    <w:b/>
                                    <w:rPrChange w:id="551" w:author="zhen yu" w:date="2014-11-08T22:26:00Z">
                                      <w:rPr/>
                                    </w:rPrChange>
                                  </w:rPr>
                                  <w:delText xml:space="preserve"> </w:delText>
                                </w:r>
                              </w:del>
                            </w:ins>
                            <w:ins w:id="552" w:author="Kelvin Ang" w:date="2014-11-09T07:50:00Z">
                              <w:r>
                                <w:rPr>
                                  <w:b/>
                                </w:rPr>
                                <w:t xml:space="preserve">Down </w:t>
                              </w:r>
                            </w:ins>
                            <w:ins w:id="553" w:author="zhen yu" w:date="2014-11-08T23:29:00Z">
                              <w:r w:rsidRPr="00872ADC">
                                <w:t>hotkey</w:t>
                              </w:r>
                            </w:ins>
                            <w:ins w:id="554" w:author="Kelvin Ang" w:date="2014-11-09T07:50:00Z">
                              <w:r>
                                <w:t>s</w:t>
                              </w:r>
                            </w:ins>
                            <w:ins w:id="555" w:author="zhen yu" w:date="2014-11-08T22:25:00Z">
                              <w:r>
                                <w:t xml:space="preserve"> to navigate through </w:t>
                              </w:r>
                            </w:ins>
                            <w:ins w:id="556" w:author="zhen yu" w:date="2014-11-08T22:26:00Z">
                              <w:r>
                                <w:t>hashtag lists.</w:t>
                              </w:r>
                            </w:ins>
                          </w:p>
                          <w:p w14:paraId="51669E6A" w14:textId="6DEECD5D" w:rsidR="0011373D" w:rsidRDefault="0011373D"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7" type="#_x0000_t202" style="position:absolute;margin-left:327.75pt;margin-top:21pt;width:189pt;height:226.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" filled="f" stroked="f">
                <v:shadow color="gray" opacity="1" mv:blur="0" offset="2pt,2pt"/>
                <v:textbox inset=",7.2pt,,7.2pt">
                  <w:txbxContent>
                    <w:p w14:paraId="7A81CFC3" w14:textId="77777777" w:rsidR="0011373D" w:rsidRDefault="0011373D" w:rsidP="00B05F25"/>
                    <w:p w14:paraId="74EA0BDE" w14:textId="681C22F9" w:rsidR="0011373D" w:rsidRDefault="0011373D" w:rsidP="00B05F25">
                      <w:pPr>
                        <w:rPr>
                          <w:ins w:id="557" w:author="zhen yu" w:date="2014-11-08T22:24:00Z"/>
                        </w:rPr>
                      </w:pPr>
                      <w:r>
                        <w:t>You can quickly navigate through categories or custom hashtags simply by typing the hashtag in the command bar.</w:t>
                      </w:r>
                    </w:p>
                    <w:p w14:paraId="0149CBDB" w14:textId="0BE187F8" w:rsidR="0011373D" w:rsidRDefault="0011373D" w:rsidP="00B05F25">
                      <w:pPr>
                        <w:rPr>
                          <w:ins w:id="558" w:author="zhen yu" w:date="2014-11-08T23:09:00Z"/>
                        </w:rPr>
                      </w:pPr>
                      <w:ins w:id="559" w:author="zhen yu" w:date="2014-11-09T00:15:00Z">
                        <w:r>
                          <w:t>In addition</w:t>
                        </w:r>
                      </w:ins>
                      <w:ins w:id="560" w:author="zhen yu" w:date="2014-11-08T22:24:00Z">
                        <w:r>
                          <w:t>, you can also use</w:t>
                        </w:r>
                      </w:ins>
                      <w:ins w:id="561" w:author="zhen yu" w:date="2014-11-08T23:28:00Z">
                        <w:r>
                          <w:t xml:space="preserve"> </w:t>
                        </w:r>
                      </w:ins>
                      <w:ins w:id="562" w:author="zhen yu" w:date="2014-11-08T22:24:00Z">
                        <w:r w:rsidRPr="009D3E48">
                          <w:rPr>
                            <w:b/>
                            <w:rPrChange w:id="563" w:author="zhen yu" w:date="2014-11-08T22:26:00Z">
                              <w:rPr/>
                            </w:rPrChange>
                          </w:rPr>
                          <w:t>A</w:t>
                        </w:r>
                      </w:ins>
                      <w:ins w:id="564" w:author="Kelvin Ang" w:date="2014-11-09T07:50:00Z">
                        <w:r>
                          <w:rPr>
                            <w:b/>
                          </w:rPr>
                          <w:t>lt</w:t>
                        </w:r>
                      </w:ins>
                      <w:ins w:id="565" w:author="zhen yu" w:date="2014-11-08T22:24:00Z">
                        <w:del w:id="566" w:author="Kelvin Ang" w:date="2014-11-09T07:50:00Z">
                          <w:r w:rsidRPr="009D3E48" w:rsidDel="00387117">
                            <w:rPr>
                              <w:b/>
                              <w:rPrChange w:id="567" w:author="zhen yu" w:date="2014-11-08T22:26:00Z">
                                <w:rPr/>
                              </w:rPrChange>
                            </w:rPr>
                            <w:delText>LT</w:delText>
                          </w:r>
                        </w:del>
                      </w:ins>
                      <w:ins w:id="568" w:author="zhen yu" w:date="2014-11-08T22:25:00Z">
                        <w:r>
                          <w:rPr>
                            <w:b/>
                          </w:rPr>
                          <w:t xml:space="preserve"> + </w:t>
                        </w:r>
                      </w:ins>
                      <w:ins w:id="569" w:author="zhen yu" w:date="2014-11-08T23:29:00Z">
                        <w:del w:id="570" w:author="Kelvin Ang" w:date="2014-11-09T07:50:00Z">
                          <w:r w:rsidDel="00387117">
                            <w:rPr>
                              <w:b/>
                            </w:rPr>
                            <w:delText>UP</w:delText>
                          </w:r>
                        </w:del>
                      </w:ins>
                      <w:ins w:id="571" w:author="Kelvin Ang" w:date="2014-11-09T07:50:00Z">
                        <w:r>
                          <w:rPr>
                            <w:b/>
                          </w:rPr>
                          <w:t>Up</w:t>
                        </w:r>
                      </w:ins>
                      <w:ins w:id="572" w:author="zhen yu" w:date="2014-11-08T23:28:00Z">
                        <w:r>
                          <w:rPr>
                            <w:b/>
                          </w:rPr>
                          <w:t>/</w:t>
                        </w:r>
                      </w:ins>
                      <w:ins w:id="573" w:author="zhen yu" w:date="2014-11-08T23:29:00Z">
                        <w:del w:id="574" w:author="Kelvin Ang" w:date="2014-11-09T07:50:00Z">
                          <w:r w:rsidDel="00387117">
                            <w:rPr>
                              <w:b/>
                            </w:rPr>
                            <w:delText>DOWN</w:delText>
                          </w:r>
                        </w:del>
                      </w:ins>
                      <w:ins w:id="575" w:author="zhen yu" w:date="2014-11-08T22:25:00Z">
                        <w:del w:id="576" w:author="Kelvin Ang" w:date="2014-11-09T07:50:00Z">
                          <w:r w:rsidRPr="009D3E48" w:rsidDel="00387117">
                            <w:rPr>
                              <w:b/>
                              <w:rPrChange w:id="577" w:author="zhen yu" w:date="2014-11-08T22:26:00Z">
                                <w:rPr/>
                              </w:rPrChange>
                            </w:rPr>
                            <w:delText xml:space="preserve"> </w:delText>
                          </w:r>
                        </w:del>
                      </w:ins>
                      <w:ins w:id="578" w:author="Kelvin Ang" w:date="2014-11-09T07:50:00Z">
                        <w:r>
                          <w:rPr>
                            <w:b/>
                          </w:rPr>
                          <w:t xml:space="preserve">Down </w:t>
                        </w:r>
                      </w:ins>
                      <w:ins w:id="579" w:author="zhen yu" w:date="2014-11-08T23:29:00Z">
                        <w:r w:rsidRPr="00872ADC">
                          <w:t>hotkey</w:t>
                        </w:r>
                      </w:ins>
                      <w:ins w:id="580" w:author="Kelvin Ang" w:date="2014-11-09T07:50:00Z">
                        <w:r>
                          <w:t>s</w:t>
                        </w:r>
                      </w:ins>
                      <w:ins w:id="581" w:author="zhen yu" w:date="2014-11-08T22:25:00Z">
                        <w:r>
                          <w:t xml:space="preserve"> to navigate through </w:t>
                        </w:r>
                      </w:ins>
                      <w:ins w:id="582" w:author="zhen yu" w:date="2014-11-08T22:26:00Z">
                        <w:r>
                          <w:t>hashtag lists.</w:t>
                        </w:r>
                      </w:ins>
                    </w:p>
                    <w:p w14:paraId="51669E6A" w14:textId="6DEECD5D" w:rsidR="0011373D" w:rsidRDefault="0011373D" w:rsidP="00B05F25"/>
                  </w:txbxContent>
                </v:textbox>
                <w10:wrap type="tight"/>
              </v:shape>
            </w:pict>
          </mc:Fallback>
        </mc:AlternateContent>
      </w:r>
      <w:del w:id="583" w:author="zhen yu" w:date="2014-11-08T22:16:00Z">
        <w:r w:rsidR="00472967" w:rsidRPr="00DD0BBB" w:rsidDel="001B776D">
          <w:rPr>
            <w:rStyle w:val="Emphasis"/>
          </w:rPr>
          <w:delText>Working with</w:delText>
        </w:r>
      </w:del>
      <w:ins w:id="584" w:author="zhen yu" w:date="2014-11-08T22:16:00Z">
        <w:r w:rsidR="001B776D">
          <w:rPr>
            <w:rStyle w:val="Emphasis"/>
          </w:rPr>
          <w:t>Viewing Custom</w:t>
        </w:r>
      </w:ins>
      <w:r w:rsidR="00472967" w:rsidRPr="00DD0BBB">
        <w:rPr>
          <w:rStyle w:val="Emphasis"/>
        </w:rPr>
        <w:t xml:space="preserve"> Hashtags</w:t>
      </w:r>
      <w:bookmarkEnd w:id="528"/>
      <w:bookmarkEnd w:id="529"/>
      <w:bookmarkEnd w:id="530"/>
    </w:p>
    <w:p w14:paraId="01DB977E" w14:textId="5933DC9B" w:rsidR="00B05F25" w:rsidRDefault="00A13EA7" w:rsidP="007B7679">
      <w:r>
        <w:rPr>
          <w:noProof/>
        </w:rPr>
        <mc:AlternateContent>
          <mc:Choice Requires="wpg">
            <w:drawing>
              <wp:anchor distT="0" distB="0" distL="114300" distR="114300" simplePos="0" relativeHeight="251471872"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CA71A31" id="Group 134" o:spid="_x0000_s1026" style="position:absolute;margin-left:0;margin-top:250.4pt;width:312.95pt;height:177.9pt;z-index:251471872;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rPr>
        <mc:AlternateContent>
          <mc:Choice Requires="wps">
            <w:drawing>
              <wp:anchor distT="0" distB="0" distL="114300" distR="114300" simplePos="0" relativeHeight="251446272"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244E861" w14:textId="7DB27462" w:rsidR="0011373D" w:rsidRDefault="0011373D"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8" type="#_x0000_t202" style="position:absolute;margin-left:327.15pt;margin-top:279.6pt;width:198pt;height:133.4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" filled="f" stroked="f">
                <v:shadow color="gray" opacity="1" mv:blur="0" offset="2pt,2pt"/>
                <v:textbox inset=",7.2pt,,7.2pt">
                  <w:txbxContent>
                    <w:p w14:paraId="4244E861" w14:textId="7DB27462" w:rsidR="0011373D" w:rsidRDefault="0011373D" w:rsidP="00B05F25">
                      <w:r w:rsidRPr="002117C0">
                        <w:t>This will display the corresponding items with the hashtag.</w:t>
                      </w:r>
                    </w:p>
                  </w:txbxContent>
                </v:textbox>
                <w10:wrap type="tight"/>
              </v:shape>
            </w:pict>
          </mc:Fallback>
        </mc:AlternateContent>
      </w:r>
      <w:r w:rsidR="00AB1B8F">
        <w:rPr>
          <w:noProof/>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585" w:author="zhen yu" w:date="2014-11-08T22:23:00Z"/>
          <w:b/>
          <w:i/>
        </w:rPr>
      </w:pPr>
      <w:r>
        <w:rPr>
          <w:b/>
          <w:i/>
          <w:noProof/>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586" w:author="zhen yu" w:date="2014-11-08T22:23:00Z"/>
          <w:b/>
          <w:i/>
        </w:rPr>
      </w:pPr>
    </w:p>
    <w:p w14:paraId="478D3B11" w14:textId="77777777" w:rsidR="001B776D" w:rsidRPr="00DD0BBB" w:rsidRDefault="001B776D" w:rsidP="001B776D">
      <w:pPr>
        <w:rPr>
          <w:ins w:id="587" w:author="zhen yu" w:date="2014-11-08T22:23:00Z"/>
          <w:rStyle w:val="Emphasis"/>
        </w:rPr>
      </w:pPr>
      <w:ins w:id="588" w:author="zhen yu" w:date="2014-11-08T22:23:00Z">
        <w:r w:rsidRPr="00DD0BBB">
          <w:rPr>
            <w:rStyle w:val="Emphasis"/>
            <w:rPrChange w:id="589">
              <w:rPr>
                <w:noProof/>
              </w:rPr>
            </w:rPrChange>
          </w:rPr>
          <w:lastRenderedPageBreak/>
          <mc:AlternateContent>
            <mc:Choice Requires="wps">
              <w:drawing>
                <wp:anchor distT="0" distB="0" distL="114300" distR="114300" simplePos="0" relativeHeight="251482112"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B2071B5" w14:textId="77777777" w:rsidR="0011373D" w:rsidRDefault="0011373D" w:rsidP="001B776D"/>
                            <w:p w14:paraId="56B70D7C" w14:textId="45FAE3E1" w:rsidR="0011373D" w:rsidRDefault="0011373D" w:rsidP="001B776D">
                              <w:pPr>
                                <w:rPr>
                                  <w:ins w:id="590" w:author="zhen yu" w:date="2014-11-08T22:29:00Z"/>
                                </w:rPr>
                              </w:pPr>
                              <w:r>
                                <w:t xml:space="preserve">You can </w:t>
                              </w:r>
                              <w:del w:id="591" w:author="zhen yu" w:date="2014-11-08T22:29:00Z">
                                <w:r w:rsidDel="009D3E48">
                                  <w:delText>quickly navigate through categories or custom hashtags simply by typing the hashtag in the command bar.</w:delText>
                                </w:r>
                              </w:del>
                              <w:ins w:id="592" w:author="zhen yu" w:date="2014-11-08T22:29:00Z">
                                <w:r>
                                  <w:t xml:space="preserve">view </w:t>
                                </w:r>
                              </w:ins>
                              <w:ins w:id="593" w:author="zhen yu" w:date="2014-11-08T22:36:00Z">
                                <w:r>
                                  <w:t>o</w:t>
                                </w:r>
                              </w:ins>
                              <w:ins w:id="594" w:author="zhen yu" w:date="2014-11-08T22:29:00Z">
                                <w:r>
                                  <w:t>verdue tasks by typing “</w:t>
                                </w:r>
                                <w:r w:rsidRPr="009D3E48">
                                  <w:rPr>
                                    <w:b/>
                                    <w:rPrChange w:id="595" w:author="zhen yu" w:date="2014-11-08T22:29:00Z">
                                      <w:rPr/>
                                    </w:rPrChange>
                                  </w:rPr>
                                  <w:t>#ovd</w:t>
                                </w:r>
                                <w:r>
                                  <w:t>”</w:t>
                                </w:r>
                              </w:ins>
                              <w:ins w:id="596" w:author="Kelvin Ang" w:date="2014-11-09T08:37:00Z">
                                <w:r>
                                  <w:t xml:space="preserve"> in the command bar</w:t>
                                </w:r>
                              </w:ins>
                              <w:ins w:id="597" w:author="zhen yu" w:date="2014-11-08T22:29:00Z">
                                <w:r>
                                  <w:t>.</w:t>
                                </w:r>
                              </w:ins>
                            </w:p>
                            <w:p w14:paraId="7591F49D" w14:textId="5A251665" w:rsidR="0011373D" w:rsidRDefault="0011373D" w:rsidP="001B776D">
                              <w:ins w:id="598" w:author="zhen yu" w:date="2014-11-08T22:29:00Z">
                                <w:r>
                                  <w:t>O</w:t>
                                </w:r>
                              </w:ins>
                              <w:ins w:id="599" w:author="zhen yu" w:date="2014-11-08T22:30:00Z">
                                <w:r>
                                  <w:t xml:space="preserve">verdue tasks </w:t>
                                </w:r>
                              </w:ins>
                              <w:ins w:id="600" w:author="Kelvin Ang" w:date="2014-11-09T07:53:00Z">
                                <w:r>
                                  <w:t>are</w:t>
                                </w:r>
                              </w:ins>
                              <w:ins w:id="601" w:author="zhen yu" w:date="2014-11-08T22:30:00Z">
                                <w:del w:id="602" w:author="Kelvin Ang" w:date="2014-11-09T07:53:00Z">
                                  <w:r w:rsidDel="00387117">
                                    <w:delText>is</w:delText>
                                  </w:r>
                                </w:del>
                                <w:r>
                                  <w:t xml:space="preserve"> tagged with an “</w:t>
                                </w:r>
                                <w:r w:rsidRPr="009D3E48">
                                  <w:rPr>
                                    <w:b/>
                                    <w:rPrChange w:id="603"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9" type="#_x0000_t202" style="position:absolute;margin-left:327.9pt;margin-top:20.95pt;width:189pt;height:180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" filled="f" stroked="f">
                  <v:shadow color="gray" opacity="1" mv:blur="0" offset="2pt,2pt"/>
                  <v:textbox inset=",7.2pt,,7.2pt">
                    <w:txbxContent>
                      <w:p w14:paraId="6B2071B5" w14:textId="77777777" w:rsidR="0011373D" w:rsidRDefault="0011373D" w:rsidP="001B776D"/>
                      <w:p w14:paraId="56B70D7C" w14:textId="45FAE3E1" w:rsidR="0011373D" w:rsidRDefault="0011373D" w:rsidP="001B776D">
                        <w:pPr>
                          <w:rPr>
                            <w:ins w:id="604" w:author="zhen yu" w:date="2014-11-08T22:29:00Z"/>
                          </w:rPr>
                        </w:pPr>
                        <w:r>
                          <w:t xml:space="preserve">You can </w:t>
                        </w:r>
                        <w:del w:id="605" w:author="zhen yu" w:date="2014-11-08T22:29:00Z">
                          <w:r w:rsidDel="009D3E48">
                            <w:delText>quickly navigate through categories or custom hashtags simply by typing the hashtag in the command bar.</w:delText>
                          </w:r>
                        </w:del>
                        <w:ins w:id="606" w:author="zhen yu" w:date="2014-11-08T22:29:00Z">
                          <w:r>
                            <w:t xml:space="preserve">view </w:t>
                          </w:r>
                        </w:ins>
                        <w:ins w:id="607" w:author="zhen yu" w:date="2014-11-08T22:36:00Z">
                          <w:r>
                            <w:t>o</w:t>
                          </w:r>
                        </w:ins>
                        <w:ins w:id="608" w:author="zhen yu" w:date="2014-11-08T22:29:00Z">
                          <w:r>
                            <w:t>verdue tasks by typing “</w:t>
                          </w:r>
                          <w:r w:rsidRPr="009D3E48">
                            <w:rPr>
                              <w:b/>
                              <w:rPrChange w:id="609" w:author="zhen yu" w:date="2014-11-08T22:29:00Z">
                                <w:rPr/>
                              </w:rPrChange>
                            </w:rPr>
                            <w:t>#ovd</w:t>
                          </w:r>
                          <w:r>
                            <w:t>”</w:t>
                          </w:r>
                        </w:ins>
                        <w:ins w:id="610" w:author="Kelvin Ang" w:date="2014-11-09T08:37:00Z">
                          <w:r>
                            <w:t xml:space="preserve"> in the command bar</w:t>
                          </w:r>
                        </w:ins>
                        <w:ins w:id="611" w:author="zhen yu" w:date="2014-11-08T22:29:00Z">
                          <w:r>
                            <w:t>.</w:t>
                          </w:r>
                        </w:ins>
                      </w:p>
                      <w:p w14:paraId="7591F49D" w14:textId="5A251665" w:rsidR="0011373D" w:rsidRDefault="0011373D" w:rsidP="001B776D">
                        <w:ins w:id="612" w:author="zhen yu" w:date="2014-11-08T22:29:00Z">
                          <w:r>
                            <w:t>O</w:t>
                          </w:r>
                        </w:ins>
                        <w:ins w:id="613" w:author="zhen yu" w:date="2014-11-08T22:30:00Z">
                          <w:r>
                            <w:t xml:space="preserve">verdue tasks </w:t>
                          </w:r>
                        </w:ins>
                        <w:ins w:id="614" w:author="Kelvin Ang" w:date="2014-11-09T07:53:00Z">
                          <w:r>
                            <w:t>are</w:t>
                          </w:r>
                        </w:ins>
                        <w:ins w:id="615" w:author="zhen yu" w:date="2014-11-08T22:30:00Z">
                          <w:del w:id="616" w:author="Kelvin Ang" w:date="2014-11-09T07:53:00Z">
                            <w:r w:rsidDel="00387117">
                              <w:delText>is</w:delText>
                            </w:r>
                          </w:del>
                          <w:r>
                            <w:t xml:space="preserve"> tagged with an “</w:t>
                          </w:r>
                          <w:r w:rsidRPr="009D3E48">
                            <w:rPr>
                              <w:b/>
                              <w:rPrChange w:id="617"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618" w:author="zhen yu" w:date="2014-11-08T22:31:00Z"/>
        </w:rPr>
      </w:pPr>
      <w:ins w:id="619" w:author="zhen yu" w:date="2014-11-08T22:28:00Z">
        <w:r>
          <w:rPr>
            <w:noProof/>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ins>
    </w:p>
    <w:p w14:paraId="626442B9" w14:textId="756CD12C" w:rsidR="009D3E48" w:rsidRPr="00DD0BBB" w:rsidRDefault="009D3E48" w:rsidP="009D3E48">
      <w:pPr>
        <w:rPr>
          <w:ins w:id="620" w:author="zhen yu" w:date="2014-11-08T22:31:00Z"/>
          <w:rStyle w:val="Emphasis"/>
        </w:rPr>
      </w:pPr>
      <w:ins w:id="621" w:author="zhen yu" w:date="2014-11-08T22:31:00Z">
        <w:r w:rsidRPr="00DD0BBB">
          <w:rPr>
            <w:rStyle w:val="Emphasis"/>
            <w:rPrChange w:id="622">
              <w:rPr>
                <w:noProof/>
              </w:rPr>
            </w:rPrChange>
          </w:rPr>
          <mc:AlternateContent>
            <mc:Choice Requires="wps">
              <w:drawing>
                <wp:anchor distT="0" distB="0" distL="114300" distR="114300" simplePos="0" relativeHeight="251486208"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C21D048" w14:textId="77777777" w:rsidR="0011373D" w:rsidRDefault="0011373D" w:rsidP="009D3E48">
                              <w:pPr>
                                <w:rPr>
                                  <w:ins w:id="623" w:author="zhen yu" w:date="2014-11-08T22:39:00Z"/>
                                </w:rPr>
                              </w:pPr>
                            </w:p>
                            <w:p w14:paraId="4A7BC056" w14:textId="57F2A88C" w:rsidR="0011373D" w:rsidDel="00432946" w:rsidRDefault="0011373D" w:rsidP="009D3E48">
                              <w:pPr>
                                <w:rPr>
                                  <w:del w:id="624" w:author="zhen yu" w:date="2014-11-08T22:40:00Z"/>
                                </w:rPr>
                              </w:pPr>
                            </w:p>
                            <w:p w14:paraId="68404048" w14:textId="4504FBB1" w:rsidR="0011373D" w:rsidDel="00387117" w:rsidRDefault="0011373D" w:rsidP="009D3E48">
                              <w:pPr>
                                <w:rPr>
                                  <w:del w:id="625" w:author="Kelvin Ang" w:date="2014-11-09T07:51:00Z"/>
                                </w:rPr>
                              </w:pPr>
                              <w:r>
                                <w:t xml:space="preserve">You can view </w:t>
                              </w:r>
                              <w:del w:id="626" w:author="zhen yu" w:date="2014-11-08T22:36:00Z">
                                <w:r w:rsidDel="009D3E48">
                                  <w:delText xml:space="preserve">overdue </w:delText>
                                </w:r>
                              </w:del>
                              <w:ins w:id="627" w:author="zhen yu" w:date="2014-11-08T22:36:00Z">
                                <w:r>
                                  <w:t xml:space="preserve">upcoming </w:t>
                                </w:r>
                              </w:ins>
                              <w:r>
                                <w:t xml:space="preserve">tasks by </w:t>
                              </w:r>
                              <w:del w:id="628" w:author="zhen yu" w:date="2014-11-08T22:39:00Z">
                                <w:r w:rsidDel="00432946">
                                  <w:delText xml:space="preserve">simply </w:delText>
                                </w:r>
                              </w:del>
                              <w:r>
                                <w:t>typing “</w:t>
                              </w:r>
                              <w:r w:rsidRPr="00BF5401">
                                <w:rPr>
                                  <w:b/>
                                </w:rPr>
                                <w:t>#</w:t>
                              </w:r>
                              <w:del w:id="629" w:author="zhen yu" w:date="2014-11-08T22:36:00Z">
                                <w:r w:rsidRPr="00BF5401" w:rsidDel="009D3E48">
                                  <w:rPr>
                                    <w:b/>
                                  </w:rPr>
                                  <w:delText>ovd</w:delText>
                                </w:r>
                              </w:del>
                              <w:proofErr w:type="gramStart"/>
                              <w:ins w:id="630" w:author="zhen yu" w:date="2014-11-08T22:36:00Z">
                                <w:r>
                                  <w:rPr>
                                    <w:b/>
                                  </w:rPr>
                                  <w:t>upc</w:t>
                                </w:r>
                              </w:ins>
                              <w:proofErr w:type="gramEnd"/>
                              <w:r>
                                <w:t>”</w:t>
                              </w:r>
                              <w:ins w:id="631" w:author="Kelvin Ang" w:date="2014-11-09T08:37:00Z">
                                <w:r>
                                  <w:t xml:space="preserve"> in the command bar</w:t>
                                </w:r>
                              </w:ins>
                              <w:r>
                                <w:t>.</w:t>
                              </w:r>
                            </w:p>
                            <w:p w14:paraId="2CB1F5CF" w14:textId="77777777" w:rsidR="0011373D" w:rsidRDefault="0011373D" w:rsidP="009D3E48">
                              <w:pPr>
                                <w:rPr>
                                  <w:ins w:id="632" w:author="Kelvin Ang" w:date="2014-11-09T07:51:00Z"/>
                                </w:rPr>
                              </w:pPr>
                            </w:p>
                            <w:p w14:paraId="422FC4C4" w14:textId="0F7913CE" w:rsidR="0011373D" w:rsidRDefault="0011373D" w:rsidP="009D3E48">
                              <w:pPr>
                                <w:rPr>
                                  <w:ins w:id="633" w:author="Kelvin Ang" w:date="2014-11-09T07:51:00Z"/>
                                </w:rPr>
                              </w:pPr>
                              <w:ins w:id="634" w:author="Kelvin Ang" w:date="2014-11-09T08:04:00Z">
                                <w:r>
                                  <w:t xml:space="preserve">The upcoming category displays tasks </w:t>
                                </w:r>
                              </w:ins>
                              <w:ins w:id="635" w:author="Kelvin Ang" w:date="2014-11-09T08:38:00Z">
                                <w:r>
                                  <w:t>that happen two or more days ahead.</w:t>
                                </w:r>
                              </w:ins>
                              <w:ins w:id="636" w:author="Kelvin Ang" w:date="2014-11-09T08:04:00Z">
                                <w:r>
                                  <w:t xml:space="preserve"> </w:t>
                                </w:r>
                              </w:ins>
                            </w:p>
                            <w:p w14:paraId="03EEFA2E" w14:textId="33626F70" w:rsidR="0011373D" w:rsidRDefault="0011373D" w:rsidP="009D3E48">
                              <w:ins w:id="637" w:author="zhen yu" w:date="2014-11-08T22:51:00Z">
                                <w:del w:id="638" w:author="Kelvin Ang" w:date="2014-11-09T07:51:00Z">
                                  <w:r w:rsidDel="00387117">
                                    <w:delText xml:space="preserve">Note: </w:delText>
                                  </w:r>
                                </w:del>
                              </w:ins>
                              <w:del w:id="639" w:author="Kelvin Ang" w:date="2014-11-09T07:51:00Z">
                                <w:r w:rsidDel="00387117">
                                  <w:delText xml:space="preserve">Overdue </w:delText>
                                </w:r>
                              </w:del>
                              <w:ins w:id="640" w:author="zhen yu" w:date="2014-11-08T22:40:00Z">
                                <w:del w:id="641" w:author="Kelvin Ang" w:date="2014-11-09T07:51:00Z">
                                  <w:r w:rsidDel="00387117">
                                    <w:delText xml:space="preserve">Upcoming task does not </w:delText>
                                  </w:r>
                                </w:del>
                              </w:ins>
                              <w:ins w:id="642" w:author="zhen yu" w:date="2014-11-08T22:41:00Z">
                                <w:del w:id="643" w:author="Kelvin Ang" w:date="2014-11-09T07:51:00Z">
                                  <w:r w:rsidDel="00387117">
                                    <w:delText>display task</w:delText>
                                  </w:r>
                                </w:del>
                              </w:ins>
                              <w:ins w:id="644" w:author="zhen yu" w:date="2014-11-08T22:42:00Z">
                                <w:del w:id="645" w:author="Kelvin Ang" w:date="2014-11-09T07:51:00Z">
                                  <w:r w:rsidDel="00387117">
                                    <w:delText>s</w:delText>
                                  </w:r>
                                </w:del>
                              </w:ins>
                              <w:ins w:id="646" w:author="zhen yu" w:date="2014-11-08T22:41:00Z">
                                <w:del w:id="647" w:author="Kelvin Ang" w:date="2014-11-09T07:51:00Z">
                                  <w:r w:rsidDel="00387117">
                                    <w:delText xml:space="preserve"> that fall</w:delText>
                                  </w:r>
                                </w:del>
                              </w:ins>
                              <w:ins w:id="648" w:author="zhen yu" w:date="2014-11-09T00:16:00Z">
                                <w:del w:id="649" w:author="Kelvin Ang" w:date="2014-11-09T07:51:00Z">
                                  <w:r w:rsidDel="00387117">
                                    <w:delText>s</w:delText>
                                  </w:r>
                                </w:del>
                              </w:ins>
                              <w:ins w:id="650" w:author="zhen yu" w:date="2014-11-08T22:41:00Z">
                                <w:del w:id="651" w:author="Kelvin Ang" w:date="2014-11-09T07:51:00Z">
                                  <w:r w:rsidDel="00387117">
                                    <w:delText xml:space="preserve"> </w:delText>
                                  </w:r>
                                </w:del>
                              </w:ins>
                              <w:ins w:id="652" w:author="zhen yu" w:date="2014-11-08T22:42:00Z">
                                <w:del w:id="653" w:author="Kelvin Ang" w:date="2014-11-09T07:51:00Z">
                                  <w:r w:rsidDel="00387117">
                                    <w:delText>on</w:delText>
                                  </w:r>
                                </w:del>
                              </w:ins>
                              <w:ins w:id="654" w:author="zhen yu" w:date="2014-11-08T22:40:00Z">
                                <w:del w:id="655" w:author="Kelvin Ang" w:date="2014-11-09T07:51:00Z">
                                  <w:r w:rsidDel="00387117">
                                    <w:delText xml:space="preserve"> today, tomorrow,</w:delText>
                                  </w:r>
                                </w:del>
                              </w:ins>
                              <w:ins w:id="656" w:author="zhen yu" w:date="2014-11-08T22:41:00Z">
                                <w:del w:id="657" w:author="Kelvin Ang" w:date="2014-11-09T07:51:00Z">
                                  <w:r w:rsidDel="00387117">
                                    <w:delText xml:space="preserve"> </w:delText>
                                  </w:r>
                                </w:del>
                              </w:ins>
                              <w:ins w:id="658" w:author="zhen yu" w:date="2014-11-08T22:40:00Z">
                                <w:del w:id="659" w:author="Kelvin Ang" w:date="2014-11-09T07:51:00Z">
                                  <w:r w:rsidDel="00387117">
                                    <w:delText>over</w:delText>
                                  </w:r>
                                </w:del>
                              </w:ins>
                              <w:ins w:id="660" w:author="zhen yu" w:date="2014-11-08T22:41:00Z">
                                <w:del w:id="661" w:author="Kelvin Ang" w:date="2014-11-09T07:51:00Z">
                                  <w:r w:rsidDel="00387117">
                                    <w:delText>due</w:delText>
                                  </w:r>
                                </w:del>
                              </w:ins>
                              <w:del w:id="662" w:author="Kelvin Ang" w:date="2014-11-09T07:51:00Z">
                                <w:r w:rsidDel="00387117">
                                  <w:delText>tasks is</w:delText>
                                </w:r>
                              </w:del>
                              <w:ins w:id="663" w:author="zhen yu" w:date="2014-11-08T22:41:00Z">
                                <w:del w:id="664" w:author="Kelvin Ang" w:date="2014-11-09T07:51:00Z">
                                  <w:r w:rsidDel="00387117">
                                    <w:delText xml:space="preserve">, someday and completed </w:delText>
                                  </w:r>
                                </w:del>
                              </w:ins>
                              <w:ins w:id="665" w:author="zhen yu" w:date="2014-11-08T22:42:00Z">
                                <w:del w:id="666" w:author="Kelvin Ang" w:date="2014-11-09T07:51:00Z">
                                  <w:r w:rsidDel="00387117">
                                    <w:delText>category.</w:delText>
                                  </w:r>
                                </w:del>
                              </w:ins>
                              <w:del w:id="667"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0" type="#_x0000_t202" style="position:absolute;margin-left:327.9pt;margin-top:20.95pt;width:189pt;height:180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" filled="f" stroked="f">
                  <v:shadow color="gray" opacity="1" mv:blur="0" offset="2pt,2pt"/>
                  <v:textbox inset=",7.2pt,,7.2pt">
                    <w:txbxContent>
                      <w:p w14:paraId="6C21D048" w14:textId="77777777" w:rsidR="0011373D" w:rsidRDefault="0011373D" w:rsidP="009D3E48">
                        <w:pPr>
                          <w:rPr>
                            <w:ins w:id="668" w:author="zhen yu" w:date="2014-11-08T22:39:00Z"/>
                          </w:rPr>
                        </w:pPr>
                      </w:p>
                      <w:p w14:paraId="4A7BC056" w14:textId="57F2A88C" w:rsidR="0011373D" w:rsidDel="00432946" w:rsidRDefault="0011373D" w:rsidP="009D3E48">
                        <w:pPr>
                          <w:rPr>
                            <w:del w:id="669" w:author="zhen yu" w:date="2014-11-08T22:40:00Z"/>
                          </w:rPr>
                        </w:pPr>
                      </w:p>
                      <w:p w14:paraId="68404048" w14:textId="4504FBB1" w:rsidR="0011373D" w:rsidDel="00387117" w:rsidRDefault="0011373D" w:rsidP="009D3E48">
                        <w:pPr>
                          <w:rPr>
                            <w:del w:id="670" w:author="Kelvin Ang" w:date="2014-11-09T07:51:00Z"/>
                          </w:rPr>
                        </w:pPr>
                        <w:r>
                          <w:t xml:space="preserve">You can view </w:t>
                        </w:r>
                        <w:del w:id="671" w:author="zhen yu" w:date="2014-11-08T22:36:00Z">
                          <w:r w:rsidDel="009D3E48">
                            <w:delText xml:space="preserve">overdue </w:delText>
                          </w:r>
                        </w:del>
                        <w:ins w:id="672" w:author="zhen yu" w:date="2014-11-08T22:36:00Z">
                          <w:r>
                            <w:t xml:space="preserve">upcoming </w:t>
                          </w:r>
                        </w:ins>
                        <w:r>
                          <w:t xml:space="preserve">tasks by </w:t>
                        </w:r>
                        <w:del w:id="673" w:author="zhen yu" w:date="2014-11-08T22:39:00Z">
                          <w:r w:rsidDel="00432946">
                            <w:delText xml:space="preserve">simply </w:delText>
                          </w:r>
                        </w:del>
                        <w:r>
                          <w:t>typing “</w:t>
                        </w:r>
                        <w:r w:rsidRPr="00BF5401">
                          <w:rPr>
                            <w:b/>
                          </w:rPr>
                          <w:t>#</w:t>
                        </w:r>
                        <w:del w:id="674" w:author="zhen yu" w:date="2014-11-08T22:36:00Z">
                          <w:r w:rsidRPr="00BF5401" w:rsidDel="009D3E48">
                            <w:rPr>
                              <w:b/>
                            </w:rPr>
                            <w:delText>ovd</w:delText>
                          </w:r>
                        </w:del>
                        <w:proofErr w:type="gramStart"/>
                        <w:ins w:id="675" w:author="zhen yu" w:date="2014-11-08T22:36:00Z">
                          <w:r>
                            <w:rPr>
                              <w:b/>
                            </w:rPr>
                            <w:t>upc</w:t>
                          </w:r>
                        </w:ins>
                        <w:proofErr w:type="gramEnd"/>
                        <w:r>
                          <w:t>”</w:t>
                        </w:r>
                        <w:ins w:id="676" w:author="Kelvin Ang" w:date="2014-11-09T08:37:00Z">
                          <w:r>
                            <w:t xml:space="preserve"> in the command bar</w:t>
                          </w:r>
                        </w:ins>
                        <w:r>
                          <w:t>.</w:t>
                        </w:r>
                      </w:p>
                      <w:p w14:paraId="2CB1F5CF" w14:textId="77777777" w:rsidR="0011373D" w:rsidRDefault="0011373D" w:rsidP="009D3E48">
                        <w:pPr>
                          <w:rPr>
                            <w:ins w:id="677" w:author="Kelvin Ang" w:date="2014-11-09T07:51:00Z"/>
                          </w:rPr>
                        </w:pPr>
                      </w:p>
                      <w:p w14:paraId="422FC4C4" w14:textId="0F7913CE" w:rsidR="0011373D" w:rsidRDefault="0011373D" w:rsidP="009D3E48">
                        <w:pPr>
                          <w:rPr>
                            <w:ins w:id="678" w:author="Kelvin Ang" w:date="2014-11-09T07:51:00Z"/>
                          </w:rPr>
                        </w:pPr>
                        <w:ins w:id="679" w:author="Kelvin Ang" w:date="2014-11-09T08:04:00Z">
                          <w:r>
                            <w:t xml:space="preserve">The upcoming category displays tasks </w:t>
                          </w:r>
                        </w:ins>
                        <w:ins w:id="680" w:author="Kelvin Ang" w:date="2014-11-09T08:38:00Z">
                          <w:r>
                            <w:t>that happen two or more days ahead.</w:t>
                          </w:r>
                        </w:ins>
                        <w:ins w:id="681" w:author="Kelvin Ang" w:date="2014-11-09T08:04:00Z">
                          <w:r>
                            <w:t xml:space="preserve"> </w:t>
                          </w:r>
                        </w:ins>
                      </w:p>
                      <w:p w14:paraId="03EEFA2E" w14:textId="33626F70" w:rsidR="0011373D" w:rsidRDefault="0011373D" w:rsidP="009D3E48">
                        <w:ins w:id="682" w:author="zhen yu" w:date="2014-11-08T22:51:00Z">
                          <w:del w:id="683" w:author="Kelvin Ang" w:date="2014-11-09T07:51:00Z">
                            <w:r w:rsidDel="00387117">
                              <w:delText xml:space="preserve">Note: </w:delText>
                            </w:r>
                          </w:del>
                        </w:ins>
                        <w:del w:id="684" w:author="Kelvin Ang" w:date="2014-11-09T07:51:00Z">
                          <w:r w:rsidDel="00387117">
                            <w:delText xml:space="preserve">Overdue </w:delText>
                          </w:r>
                        </w:del>
                        <w:ins w:id="685" w:author="zhen yu" w:date="2014-11-08T22:40:00Z">
                          <w:del w:id="686" w:author="Kelvin Ang" w:date="2014-11-09T07:51:00Z">
                            <w:r w:rsidDel="00387117">
                              <w:delText xml:space="preserve">Upcoming task does not </w:delText>
                            </w:r>
                          </w:del>
                        </w:ins>
                        <w:ins w:id="687" w:author="zhen yu" w:date="2014-11-08T22:41:00Z">
                          <w:del w:id="688" w:author="Kelvin Ang" w:date="2014-11-09T07:51:00Z">
                            <w:r w:rsidDel="00387117">
                              <w:delText>display task</w:delText>
                            </w:r>
                          </w:del>
                        </w:ins>
                        <w:ins w:id="689" w:author="zhen yu" w:date="2014-11-08T22:42:00Z">
                          <w:del w:id="690" w:author="Kelvin Ang" w:date="2014-11-09T07:51:00Z">
                            <w:r w:rsidDel="00387117">
                              <w:delText>s</w:delText>
                            </w:r>
                          </w:del>
                        </w:ins>
                        <w:ins w:id="691" w:author="zhen yu" w:date="2014-11-08T22:41:00Z">
                          <w:del w:id="692" w:author="Kelvin Ang" w:date="2014-11-09T07:51:00Z">
                            <w:r w:rsidDel="00387117">
                              <w:delText xml:space="preserve"> that fall</w:delText>
                            </w:r>
                          </w:del>
                        </w:ins>
                        <w:ins w:id="693" w:author="zhen yu" w:date="2014-11-09T00:16:00Z">
                          <w:del w:id="694" w:author="Kelvin Ang" w:date="2014-11-09T07:51:00Z">
                            <w:r w:rsidDel="00387117">
                              <w:delText>s</w:delText>
                            </w:r>
                          </w:del>
                        </w:ins>
                        <w:ins w:id="695" w:author="zhen yu" w:date="2014-11-08T22:41:00Z">
                          <w:del w:id="696" w:author="Kelvin Ang" w:date="2014-11-09T07:51:00Z">
                            <w:r w:rsidDel="00387117">
                              <w:delText xml:space="preserve"> </w:delText>
                            </w:r>
                          </w:del>
                        </w:ins>
                        <w:ins w:id="697" w:author="zhen yu" w:date="2014-11-08T22:42:00Z">
                          <w:del w:id="698" w:author="Kelvin Ang" w:date="2014-11-09T07:51:00Z">
                            <w:r w:rsidDel="00387117">
                              <w:delText>on</w:delText>
                            </w:r>
                          </w:del>
                        </w:ins>
                        <w:ins w:id="699" w:author="zhen yu" w:date="2014-11-08T22:40:00Z">
                          <w:del w:id="700" w:author="Kelvin Ang" w:date="2014-11-09T07:51:00Z">
                            <w:r w:rsidDel="00387117">
                              <w:delText xml:space="preserve"> today, tomorrow,</w:delText>
                            </w:r>
                          </w:del>
                        </w:ins>
                        <w:ins w:id="701" w:author="zhen yu" w:date="2014-11-08T22:41:00Z">
                          <w:del w:id="702" w:author="Kelvin Ang" w:date="2014-11-09T07:51:00Z">
                            <w:r w:rsidDel="00387117">
                              <w:delText xml:space="preserve"> </w:delText>
                            </w:r>
                          </w:del>
                        </w:ins>
                        <w:ins w:id="703" w:author="zhen yu" w:date="2014-11-08T22:40:00Z">
                          <w:del w:id="704" w:author="Kelvin Ang" w:date="2014-11-09T07:51:00Z">
                            <w:r w:rsidDel="00387117">
                              <w:delText>over</w:delText>
                            </w:r>
                          </w:del>
                        </w:ins>
                        <w:ins w:id="705" w:author="zhen yu" w:date="2014-11-08T22:41:00Z">
                          <w:del w:id="706" w:author="Kelvin Ang" w:date="2014-11-09T07:51:00Z">
                            <w:r w:rsidDel="00387117">
                              <w:delText>due</w:delText>
                            </w:r>
                          </w:del>
                        </w:ins>
                        <w:del w:id="707" w:author="Kelvin Ang" w:date="2014-11-09T07:51:00Z">
                          <w:r w:rsidDel="00387117">
                            <w:delText>tasks is</w:delText>
                          </w:r>
                        </w:del>
                        <w:ins w:id="708" w:author="zhen yu" w:date="2014-11-08T22:41:00Z">
                          <w:del w:id="709" w:author="Kelvin Ang" w:date="2014-11-09T07:51:00Z">
                            <w:r w:rsidDel="00387117">
                              <w:delText xml:space="preserve">, someday and completed </w:delText>
                            </w:r>
                          </w:del>
                        </w:ins>
                        <w:ins w:id="710" w:author="zhen yu" w:date="2014-11-08T22:42:00Z">
                          <w:del w:id="711" w:author="Kelvin Ang" w:date="2014-11-09T07:51:00Z">
                            <w:r w:rsidDel="00387117">
                              <w:delText>category.</w:delText>
                            </w:r>
                          </w:del>
                        </w:ins>
                        <w:del w:id="712"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713" w:author="zhen yu" w:date="2014-11-08T22:32:00Z">
        <w:r>
          <w:rPr>
            <w:rStyle w:val="Emphasis"/>
          </w:rPr>
          <w:t>Upcoming</w:t>
        </w:r>
      </w:ins>
      <w:ins w:id="714" w:author="zhen yu" w:date="2014-11-08T22:31:00Z">
        <w:r>
          <w:rPr>
            <w:rStyle w:val="Emphasis"/>
          </w:rPr>
          <w:t xml:space="preserve"> Tasks</w:t>
        </w:r>
      </w:ins>
    </w:p>
    <w:p w14:paraId="1EF0736D" w14:textId="170D8578" w:rsidR="009D3E48" w:rsidRDefault="009D3E48" w:rsidP="001B776D">
      <w:pPr>
        <w:rPr>
          <w:ins w:id="715" w:author="zhen yu" w:date="2014-11-08T22:23:00Z"/>
        </w:rPr>
      </w:pPr>
      <w:ins w:id="716" w:author="zhen yu" w:date="2014-11-08T22:35:00Z">
        <w:r>
          <w:rPr>
            <w:noProof/>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ins>
    </w:p>
    <w:p w14:paraId="05BFCD37" w14:textId="0316F443" w:rsidR="00432946" w:rsidRPr="00DD0BBB" w:rsidRDefault="00432946" w:rsidP="00432946">
      <w:pPr>
        <w:rPr>
          <w:ins w:id="717" w:author="zhen yu" w:date="2014-11-08T22:44:00Z"/>
          <w:rStyle w:val="Emphasis"/>
        </w:rPr>
      </w:pPr>
      <w:ins w:id="718" w:author="zhen yu" w:date="2014-11-08T22:44:00Z">
        <w:r w:rsidRPr="00DD0BBB">
          <w:rPr>
            <w:rStyle w:val="Emphasis"/>
            <w:rPrChange w:id="719">
              <w:rPr>
                <w:noProof/>
              </w:rPr>
            </w:rPrChange>
          </w:rPr>
          <w:lastRenderedPageBreak/>
          <mc:AlternateContent>
            <mc:Choice Requires="wps">
              <w:drawing>
                <wp:anchor distT="0" distB="0" distL="114300" distR="114300" simplePos="0" relativeHeight="251490304"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A9559A9" w14:textId="39FE4A37" w:rsidR="0011373D" w:rsidDel="005E4D9A" w:rsidRDefault="0011373D" w:rsidP="00432946">
                              <w:pPr>
                                <w:rPr>
                                  <w:del w:id="720" w:author="zhen yu" w:date="2014-11-08T22:44:00Z"/>
                                </w:rPr>
                              </w:pPr>
                            </w:p>
                            <w:p w14:paraId="73F72D31" w14:textId="77777777" w:rsidR="0011373D" w:rsidRDefault="0011373D" w:rsidP="00432946">
                              <w:pPr>
                                <w:rPr>
                                  <w:ins w:id="721" w:author="zhen yu" w:date="2014-11-08T23:04:00Z"/>
                                </w:rPr>
                              </w:pPr>
                            </w:p>
                            <w:p w14:paraId="12301019" w14:textId="52CD4D10" w:rsidR="0011373D" w:rsidRDefault="0011373D" w:rsidP="00432946">
                              <w:del w:id="722" w:author="zhen yu" w:date="2014-11-08T22:45:00Z">
                                <w:r w:rsidDel="00432946">
                                  <w:delText>Y</w:delText>
                                </w:r>
                              </w:del>
                              <w:ins w:id="723" w:author="zhen yu" w:date="2014-11-08T23:04:00Z">
                                <w:r>
                                  <w:t>Y</w:t>
                                </w:r>
                              </w:ins>
                              <w:r>
                                <w:t xml:space="preserve">ou can view </w:t>
                              </w:r>
                              <w:del w:id="724" w:author="zhen yu" w:date="2014-11-08T23:09:00Z">
                                <w:r w:rsidDel="005E4D9A">
                                  <w:delText xml:space="preserve">upcoming </w:delText>
                                </w:r>
                              </w:del>
                              <w:ins w:id="725" w:author="zhen yu" w:date="2014-11-08T23:09:00Z">
                                <w:r>
                                  <w:t xml:space="preserve">overlapping </w:t>
                                </w:r>
                              </w:ins>
                              <w:r>
                                <w:t>tasks by typing “</w:t>
                              </w:r>
                              <w:r w:rsidRPr="00BF5401">
                                <w:rPr>
                                  <w:b/>
                                </w:rPr>
                                <w:t>#</w:t>
                              </w:r>
                              <w:del w:id="726" w:author="zhen yu" w:date="2014-11-08T23:05:00Z">
                                <w:r w:rsidDel="005E4D9A">
                                  <w:rPr>
                                    <w:b/>
                                  </w:rPr>
                                  <w:delText>upc</w:delText>
                                </w:r>
                              </w:del>
                              <w:ins w:id="727" w:author="zhen yu" w:date="2014-11-08T23:05:00Z">
                                <w:r>
                                  <w:rPr>
                                    <w:b/>
                                  </w:rPr>
                                  <w:t>olp</w:t>
                                </w:r>
                              </w:ins>
                              <w:r>
                                <w:t>”</w:t>
                              </w:r>
                              <w:ins w:id="728" w:author="Kelvin Ang" w:date="2014-11-09T08:38:00Z">
                                <w:r>
                                  <w:t xml:space="preserve"> in the command bar</w:t>
                                </w:r>
                              </w:ins>
                              <w:r>
                                <w:t>.</w:t>
                              </w:r>
                            </w:p>
                            <w:p w14:paraId="0ADC13C4" w14:textId="1B2B85C6" w:rsidR="0011373D" w:rsidRDefault="0011373D" w:rsidP="005E4D9A">
                              <w:pPr>
                                <w:rPr>
                                  <w:ins w:id="729" w:author="zhen yu" w:date="2014-11-08T23:06:00Z"/>
                                </w:rPr>
                              </w:pPr>
                              <w:ins w:id="730" w:author="zhen yu" w:date="2014-11-08T23:09:00Z">
                                <w:r>
                                  <w:t>Overlapping</w:t>
                                </w:r>
                              </w:ins>
                              <w:ins w:id="731" w:author="zhen yu" w:date="2014-11-08T23:06:00Z">
                                <w:r>
                                  <w:t xml:space="preserve"> tasks </w:t>
                                </w:r>
                              </w:ins>
                              <w:ins w:id="732" w:author="Kelvin Ang" w:date="2014-11-09T07:53:00Z">
                                <w:r>
                                  <w:t>are</w:t>
                                </w:r>
                              </w:ins>
                              <w:ins w:id="733" w:author="zhen yu" w:date="2014-11-08T23:06:00Z">
                                <w:del w:id="734" w:author="Kelvin Ang" w:date="2014-11-09T07:53:00Z">
                                  <w:r w:rsidDel="00387117">
                                    <w:delText>is</w:delText>
                                  </w:r>
                                </w:del>
                                <w:r>
                                  <w:t xml:space="preserve"> tagged with an “</w:t>
                                </w:r>
                                <w:r>
                                  <w:rPr>
                                    <w:b/>
                                  </w:rPr>
                                  <w:t>Overlapping</w:t>
                                </w:r>
                                <w:r>
                                  <w:t>” icon</w:t>
                                </w:r>
                              </w:ins>
                              <w:ins w:id="735" w:author="Kelvin Ang" w:date="2014-11-09T08:05:00Z">
                                <w:r>
                                  <w:t>.</w:t>
                                </w:r>
                              </w:ins>
                            </w:p>
                            <w:p w14:paraId="58E64075" w14:textId="67A0474C" w:rsidR="0011373D" w:rsidRDefault="0011373D" w:rsidP="005E4D9A">
                              <w:del w:id="736"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1" type="#_x0000_t202" style="position:absolute;margin-left:327.9pt;margin-top:20.95pt;width:189pt;height:180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" filled="f" stroked="f">
                  <v:shadow color="gray" opacity="1" mv:blur="0" offset="2pt,2pt"/>
                  <v:textbox inset=",7.2pt,,7.2pt">
                    <w:txbxContent>
                      <w:p w14:paraId="7A9559A9" w14:textId="39FE4A37" w:rsidR="0011373D" w:rsidDel="005E4D9A" w:rsidRDefault="0011373D" w:rsidP="00432946">
                        <w:pPr>
                          <w:rPr>
                            <w:del w:id="737" w:author="zhen yu" w:date="2014-11-08T22:44:00Z"/>
                          </w:rPr>
                        </w:pPr>
                      </w:p>
                      <w:p w14:paraId="73F72D31" w14:textId="77777777" w:rsidR="0011373D" w:rsidRDefault="0011373D" w:rsidP="00432946">
                        <w:pPr>
                          <w:rPr>
                            <w:ins w:id="738" w:author="zhen yu" w:date="2014-11-08T23:04:00Z"/>
                          </w:rPr>
                        </w:pPr>
                      </w:p>
                      <w:p w14:paraId="12301019" w14:textId="52CD4D10" w:rsidR="0011373D" w:rsidRDefault="0011373D" w:rsidP="00432946">
                        <w:del w:id="739" w:author="zhen yu" w:date="2014-11-08T22:45:00Z">
                          <w:r w:rsidDel="00432946">
                            <w:delText>Y</w:delText>
                          </w:r>
                        </w:del>
                        <w:ins w:id="740" w:author="zhen yu" w:date="2014-11-08T23:04:00Z">
                          <w:r>
                            <w:t>Y</w:t>
                          </w:r>
                        </w:ins>
                        <w:r>
                          <w:t xml:space="preserve">ou can view </w:t>
                        </w:r>
                        <w:del w:id="741" w:author="zhen yu" w:date="2014-11-08T23:09:00Z">
                          <w:r w:rsidDel="005E4D9A">
                            <w:delText xml:space="preserve">upcoming </w:delText>
                          </w:r>
                        </w:del>
                        <w:ins w:id="742" w:author="zhen yu" w:date="2014-11-08T23:09:00Z">
                          <w:r>
                            <w:t xml:space="preserve">overlapping </w:t>
                          </w:r>
                        </w:ins>
                        <w:r>
                          <w:t>tasks by typing “</w:t>
                        </w:r>
                        <w:r w:rsidRPr="00BF5401">
                          <w:rPr>
                            <w:b/>
                          </w:rPr>
                          <w:t>#</w:t>
                        </w:r>
                        <w:del w:id="743" w:author="zhen yu" w:date="2014-11-08T23:05:00Z">
                          <w:r w:rsidDel="005E4D9A">
                            <w:rPr>
                              <w:b/>
                            </w:rPr>
                            <w:delText>upc</w:delText>
                          </w:r>
                        </w:del>
                        <w:ins w:id="744" w:author="zhen yu" w:date="2014-11-08T23:05:00Z">
                          <w:r>
                            <w:rPr>
                              <w:b/>
                            </w:rPr>
                            <w:t>olp</w:t>
                          </w:r>
                        </w:ins>
                        <w:r>
                          <w:t>”</w:t>
                        </w:r>
                        <w:ins w:id="745" w:author="Kelvin Ang" w:date="2014-11-09T08:38:00Z">
                          <w:r>
                            <w:t xml:space="preserve"> in the command bar</w:t>
                          </w:r>
                        </w:ins>
                        <w:r>
                          <w:t>.</w:t>
                        </w:r>
                      </w:p>
                      <w:p w14:paraId="0ADC13C4" w14:textId="1B2B85C6" w:rsidR="0011373D" w:rsidRDefault="0011373D" w:rsidP="005E4D9A">
                        <w:pPr>
                          <w:rPr>
                            <w:ins w:id="746" w:author="zhen yu" w:date="2014-11-08T23:06:00Z"/>
                          </w:rPr>
                        </w:pPr>
                        <w:ins w:id="747" w:author="zhen yu" w:date="2014-11-08T23:09:00Z">
                          <w:r>
                            <w:t>Overlapping</w:t>
                          </w:r>
                        </w:ins>
                        <w:ins w:id="748" w:author="zhen yu" w:date="2014-11-08T23:06:00Z">
                          <w:r>
                            <w:t xml:space="preserve"> tasks </w:t>
                          </w:r>
                        </w:ins>
                        <w:ins w:id="749" w:author="Kelvin Ang" w:date="2014-11-09T07:53:00Z">
                          <w:r>
                            <w:t>are</w:t>
                          </w:r>
                        </w:ins>
                        <w:ins w:id="750" w:author="zhen yu" w:date="2014-11-08T23:06:00Z">
                          <w:del w:id="751" w:author="Kelvin Ang" w:date="2014-11-09T07:53:00Z">
                            <w:r w:rsidDel="00387117">
                              <w:delText>is</w:delText>
                            </w:r>
                          </w:del>
                          <w:r>
                            <w:t xml:space="preserve"> tagged with an “</w:t>
                          </w:r>
                          <w:r>
                            <w:rPr>
                              <w:b/>
                            </w:rPr>
                            <w:t>Overlapping</w:t>
                          </w:r>
                          <w:r>
                            <w:t>” icon</w:t>
                          </w:r>
                        </w:ins>
                        <w:ins w:id="752" w:author="Kelvin Ang" w:date="2014-11-09T08:05:00Z">
                          <w:r>
                            <w:t>.</w:t>
                          </w:r>
                        </w:ins>
                      </w:p>
                      <w:p w14:paraId="58E64075" w14:textId="67A0474C" w:rsidR="0011373D" w:rsidRDefault="0011373D" w:rsidP="005E4D9A">
                        <w:del w:id="753"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754" w:author="zhen yu" w:date="2014-11-08T23:04:00Z">
        <w:r w:rsidR="005E4D9A">
          <w:rPr>
            <w:rStyle w:val="Emphasis"/>
          </w:rPr>
          <w:t>Overlapping</w:t>
        </w:r>
      </w:ins>
      <w:ins w:id="755" w:author="zhen yu" w:date="2014-11-08T22:44:00Z">
        <w:r>
          <w:rPr>
            <w:rStyle w:val="Emphasis"/>
          </w:rPr>
          <w:t xml:space="preserve"> Tasks</w:t>
        </w:r>
      </w:ins>
    </w:p>
    <w:p w14:paraId="2A307AB8" w14:textId="18783541" w:rsidR="00432946" w:rsidRDefault="005E4D9A" w:rsidP="00432946">
      <w:pPr>
        <w:rPr>
          <w:ins w:id="756" w:author="zhen yu" w:date="2014-11-08T22:44:00Z"/>
        </w:rPr>
      </w:pPr>
      <w:ins w:id="757" w:author="zhen yu" w:date="2014-11-08T23:04:00Z">
        <w:r>
          <w:rPr>
            <w:noProof/>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ins>
    </w:p>
    <w:p w14:paraId="46A9621F" w14:textId="1453C3C5" w:rsidR="005E4D9A" w:rsidRPr="00DD0BBB" w:rsidRDefault="005E4D9A" w:rsidP="005E4D9A">
      <w:pPr>
        <w:rPr>
          <w:ins w:id="758" w:author="zhen yu" w:date="2014-11-08T23:08:00Z"/>
          <w:rStyle w:val="Emphasis"/>
        </w:rPr>
      </w:pPr>
      <w:ins w:id="759" w:author="zhen yu" w:date="2014-11-08T23:08:00Z">
        <w:r w:rsidRPr="00DD0BBB">
          <w:rPr>
            <w:rStyle w:val="Emphasis"/>
            <w:rPrChange w:id="760">
              <w:rPr>
                <w:noProof/>
              </w:rPr>
            </w:rPrChange>
          </w:rPr>
          <mc:AlternateContent>
            <mc:Choice Requires="wps">
              <w:drawing>
                <wp:anchor distT="0" distB="0" distL="114300" distR="114300" simplePos="0" relativeHeight="251819008"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A66508E" w14:textId="77777777" w:rsidR="0011373D" w:rsidRDefault="0011373D" w:rsidP="005E4D9A"/>
                            <w:p w14:paraId="122D1BC6" w14:textId="40C73995" w:rsidR="0011373D" w:rsidRDefault="0011373D" w:rsidP="005E4D9A">
                              <w:r>
                                <w:t xml:space="preserve">You can view </w:t>
                              </w:r>
                              <w:del w:id="761" w:author="zhen yu" w:date="2014-11-08T23:24:00Z">
                                <w:r w:rsidDel="00B955B4">
                                  <w:delText xml:space="preserve">upcoming </w:delText>
                                </w:r>
                              </w:del>
                              <w:ins w:id="762" w:author="zhen yu" w:date="2014-11-08T23:24:00Z">
                                <w:r>
                                  <w:t xml:space="preserve">completed </w:t>
                                </w:r>
                              </w:ins>
                              <w:r>
                                <w:t>tasks by typing “</w:t>
                              </w:r>
                              <w:r w:rsidRPr="00BF5401">
                                <w:rPr>
                                  <w:b/>
                                </w:rPr>
                                <w:t>#</w:t>
                              </w:r>
                              <w:del w:id="763" w:author="zhen yu" w:date="2014-11-08T23:24:00Z">
                                <w:r w:rsidDel="00B955B4">
                                  <w:rPr>
                                    <w:b/>
                                  </w:rPr>
                                  <w:delText>olp</w:delText>
                                </w:r>
                              </w:del>
                              <w:ins w:id="764" w:author="zhen yu" w:date="2014-11-08T23:24:00Z">
                                <w:r>
                                  <w:rPr>
                                    <w:b/>
                                  </w:rPr>
                                  <w:t>dne</w:t>
                                </w:r>
                              </w:ins>
                              <w:r>
                                <w:t>”.</w:t>
                              </w:r>
                            </w:p>
                            <w:p w14:paraId="678F39A5" w14:textId="65843A95" w:rsidR="0011373D" w:rsidRDefault="0011373D" w:rsidP="005E4D9A">
                              <w:del w:id="765" w:author="zhen yu" w:date="2014-11-08T23:24:00Z">
                                <w:r w:rsidDel="00B955B4">
                                  <w:delText xml:space="preserve">Upcoming </w:delText>
                                </w:r>
                              </w:del>
                              <w:ins w:id="766" w:author="zhen yu" w:date="2014-11-08T23:24:00Z">
                                <w:r>
                                  <w:t xml:space="preserve">Completed </w:t>
                                </w:r>
                              </w:ins>
                              <w:r>
                                <w:t xml:space="preserve">tasks </w:t>
                              </w:r>
                              <w:ins w:id="767" w:author="Kelvin Ang" w:date="2014-11-09T08:38:00Z">
                                <w:r>
                                  <w:t>are</w:t>
                                </w:r>
                              </w:ins>
                              <w:del w:id="768" w:author="Kelvin Ang" w:date="2014-11-09T08:38:00Z">
                                <w:r w:rsidDel="001A4630">
                                  <w:delText>is</w:delText>
                                </w:r>
                              </w:del>
                              <w:r>
                                <w:t xml:space="preserve"> tagged with a</w:t>
                              </w:r>
                              <w:ins w:id="769" w:author="Kelvin Ang" w:date="2014-11-09T08:38:00Z">
                                <w:r>
                                  <w:t xml:space="preserve"> </w:t>
                                </w:r>
                              </w:ins>
                              <w:del w:id="770" w:author="Kelvin Ang" w:date="2014-11-09T08:38:00Z">
                                <w:r w:rsidDel="00105273">
                                  <w:delText xml:space="preserve">n </w:delText>
                                </w:r>
                              </w:del>
                              <w:r>
                                <w:t>“</w:t>
                              </w:r>
                              <w:del w:id="771" w:author="zhen yu" w:date="2014-11-08T23:25:00Z">
                                <w:r w:rsidDel="00B955B4">
                                  <w:rPr>
                                    <w:b/>
                                  </w:rPr>
                                  <w:delText>Overlapping</w:delText>
                                </w:r>
                              </w:del>
                              <w:ins w:id="772" w:author="zhen yu" w:date="2014-11-08T23:25:00Z">
                                <w:r>
                                  <w:rPr>
                                    <w:b/>
                                  </w:rPr>
                                  <w:t>Done</w:t>
                                </w:r>
                              </w:ins>
                              <w:r>
                                <w:t>” icon</w:t>
                              </w:r>
                              <w:ins w:id="773" w:author="Kelvin Ang" w:date="2014-11-09T08:05:00Z">
                                <w:r>
                                  <w:t>.</w:t>
                                </w:r>
                              </w:ins>
                            </w:p>
                            <w:p w14:paraId="7CA34A0D" w14:textId="77777777" w:rsidR="0011373D" w:rsidRDefault="0011373D"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2" type="#_x0000_t202" style="position:absolute;margin-left:327.9pt;margin-top:20.95pt;width:189pt;height:180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" filled="f" stroked="f">
                  <v:shadow color="gray" opacity="1" mv:blur="0" offset="2pt,2pt"/>
                  <v:textbox inset=",7.2pt,,7.2pt">
                    <w:txbxContent>
                      <w:p w14:paraId="0A66508E" w14:textId="77777777" w:rsidR="0011373D" w:rsidRDefault="0011373D" w:rsidP="005E4D9A"/>
                      <w:p w14:paraId="122D1BC6" w14:textId="40C73995" w:rsidR="0011373D" w:rsidRDefault="0011373D" w:rsidP="005E4D9A">
                        <w:r>
                          <w:t xml:space="preserve">You can view </w:t>
                        </w:r>
                        <w:del w:id="774" w:author="zhen yu" w:date="2014-11-08T23:24:00Z">
                          <w:r w:rsidDel="00B955B4">
                            <w:delText xml:space="preserve">upcoming </w:delText>
                          </w:r>
                        </w:del>
                        <w:ins w:id="775" w:author="zhen yu" w:date="2014-11-08T23:24:00Z">
                          <w:r>
                            <w:t xml:space="preserve">completed </w:t>
                          </w:r>
                        </w:ins>
                        <w:r>
                          <w:t>tasks by typing “</w:t>
                        </w:r>
                        <w:r w:rsidRPr="00BF5401">
                          <w:rPr>
                            <w:b/>
                          </w:rPr>
                          <w:t>#</w:t>
                        </w:r>
                        <w:del w:id="776" w:author="zhen yu" w:date="2014-11-08T23:24:00Z">
                          <w:r w:rsidDel="00B955B4">
                            <w:rPr>
                              <w:b/>
                            </w:rPr>
                            <w:delText>olp</w:delText>
                          </w:r>
                        </w:del>
                        <w:ins w:id="777" w:author="zhen yu" w:date="2014-11-08T23:24:00Z">
                          <w:r>
                            <w:rPr>
                              <w:b/>
                            </w:rPr>
                            <w:t>dne</w:t>
                          </w:r>
                        </w:ins>
                        <w:r>
                          <w:t>”.</w:t>
                        </w:r>
                      </w:p>
                      <w:p w14:paraId="678F39A5" w14:textId="65843A95" w:rsidR="0011373D" w:rsidRDefault="0011373D" w:rsidP="005E4D9A">
                        <w:del w:id="778" w:author="zhen yu" w:date="2014-11-08T23:24:00Z">
                          <w:r w:rsidDel="00B955B4">
                            <w:delText xml:space="preserve">Upcoming </w:delText>
                          </w:r>
                        </w:del>
                        <w:ins w:id="779" w:author="zhen yu" w:date="2014-11-08T23:24:00Z">
                          <w:r>
                            <w:t xml:space="preserve">Completed </w:t>
                          </w:r>
                        </w:ins>
                        <w:r>
                          <w:t xml:space="preserve">tasks </w:t>
                        </w:r>
                        <w:ins w:id="780" w:author="Kelvin Ang" w:date="2014-11-09T08:38:00Z">
                          <w:r>
                            <w:t>are</w:t>
                          </w:r>
                        </w:ins>
                        <w:del w:id="781" w:author="Kelvin Ang" w:date="2014-11-09T08:38:00Z">
                          <w:r w:rsidDel="001A4630">
                            <w:delText>is</w:delText>
                          </w:r>
                        </w:del>
                        <w:r>
                          <w:t xml:space="preserve"> tagged with a</w:t>
                        </w:r>
                        <w:ins w:id="782" w:author="Kelvin Ang" w:date="2014-11-09T08:38:00Z">
                          <w:r>
                            <w:t xml:space="preserve"> </w:t>
                          </w:r>
                        </w:ins>
                        <w:del w:id="783" w:author="Kelvin Ang" w:date="2014-11-09T08:38:00Z">
                          <w:r w:rsidDel="00105273">
                            <w:delText xml:space="preserve">n </w:delText>
                          </w:r>
                        </w:del>
                        <w:r>
                          <w:t>“</w:t>
                        </w:r>
                        <w:del w:id="784" w:author="zhen yu" w:date="2014-11-08T23:25:00Z">
                          <w:r w:rsidDel="00B955B4">
                            <w:rPr>
                              <w:b/>
                            </w:rPr>
                            <w:delText>Overlapping</w:delText>
                          </w:r>
                        </w:del>
                        <w:ins w:id="785" w:author="zhen yu" w:date="2014-11-08T23:25:00Z">
                          <w:r>
                            <w:rPr>
                              <w:b/>
                            </w:rPr>
                            <w:t>Done</w:t>
                          </w:r>
                        </w:ins>
                        <w:r>
                          <w:t>” icon</w:t>
                        </w:r>
                        <w:ins w:id="786" w:author="Kelvin Ang" w:date="2014-11-09T08:05:00Z">
                          <w:r>
                            <w:t>.</w:t>
                          </w:r>
                        </w:ins>
                      </w:p>
                      <w:p w14:paraId="7CA34A0D" w14:textId="77777777" w:rsidR="0011373D" w:rsidRDefault="0011373D"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787" w:author="zhen yu" w:date="2014-11-08T22:23:00Z"/>
          <w:rPrChange w:id="788" w:author="zhen yu" w:date="2014-11-08T23:08:00Z">
            <w:rPr>
              <w:ins w:id="789" w:author="zhen yu" w:date="2014-11-08T22:23:00Z"/>
              <w:b/>
              <w:i/>
            </w:rPr>
          </w:rPrChange>
        </w:rPr>
      </w:pPr>
      <w:ins w:id="790" w:author="zhen yu" w:date="2014-11-08T23:26:00Z">
        <w:r>
          <w:rPr>
            <w:noProof/>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ins>
    </w:p>
    <w:p w14:paraId="42BCE688" w14:textId="6BAF9171" w:rsidR="00F167B4" w:rsidRPr="00913470" w:rsidRDefault="00826AEF" w:rsidP="007B7679">
      <w:pPr>
        <w:rPr>
          <w:b/>
          <w:i/>
        </w:rPr>
      </w:pPr>
      <w:del w:id="791" w:author="zhen yu" w:date="2014-11-08T23:08:00Z">
        <w:r w:rsidRPr="00913470" w:rsidDel="005E4D9A">
          <w:rPr>
            <w:b/>
            <w:i/>
          </w:rPr>
          <w:lastRenderedPageBreak/>
          <w:br w:type="page"/>
        </w:r>
      </w:del>
      <w:bookmarkEnd w:id="2"/>
      <w:bookmarkEnd w:id="3"/>
      <w:r w:rsidR="00D25D4F" w:rsidRPr="00DD0BBB">
        <w:rPr>
          <w:rStyle w:val="Emphasis"/>
          <w:noProof/>
        </w:rPr>
        <mc:AlternateContent>
          <mc:Choice Requires="wps">
            <w:drawing>
              <wp:anchor distT="0" distB="0" distL="114300" distR="114300" simplePos="0" relativeHeight="251419648"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2BCF131" w14:textId="266019CC" w:rsidR="0011373D" w:rsidRDefault="0011373D" w:rsidP="00D25D4F">
                            <w:r>
                              <w:t xml:space="preserve">You can also search for tasks </w:t>
                            </w:r>
                            <w:ins w:id="792" w:author="zhen yu" w:date="2014-11-09T00:17:00Z">
                              <w:r>
                                <w:t xml:space="preserve">by </w:t>
                              </w:r>
                            </w:ins>
                            <w:r>
                              <w:t>typing “</w:t>
                            </w:r>
                            <w:r w:rsidRPr="003A7D6F">
                              <w:rPr>
                                <w:b/>
                              </w:rPr>
                              <w:t>search</w:t>
                            </w:r>
                            <w:r>
                              <w:t>”</w:t>
                            </w:r>
                            <w:ins w:id="793" w:author="Kelvin Ang" w:date="2014-11-09T08:05:00Z">
                              <w:r>
                                <w:t xml:space="preserve"> or </w:t>
                              </w:r>
                              <w:r w:rsidRPr="00705B63">
                                <w:rPr>
                                  <w:b/>
                                  <w:rPrChange w:id="794" w:author="Kelvin Ang" w:date="2014-11-09T08:05:00Z">
                                    <w:rPr/>
                                  </w:rPrChange>
                                </w:rPr>
                                <w:t>“find”</w:t>
                              </w:r>
                              <w:r>
                                <w:t xml:space="preserve"> </w:t>
                              </w:r>
                            </w:ins>
                            <w:del w:id="795" w:author="Kelvin Ang" w:date="2014-11-09T08:05:00Z">
                              <w:r w:rsidDel="00705B63">
                                <w:delText xml:space="preserve">, or alternative commands, </w:delText>
                              </w:r>
                            </w:del>
                            <w:r>
                              <w:t xml:space="preserve">followed by </w:t>
                            </w:r>
                            <w:ins w:id="796" w:author="Kelvin Ang" w:date="2014-11-09T07:54:00Z">
                              <w:r>
                                <w:t>search keywords</w:t>
                              </w:r>
                            </w:ins>
                            <w:ins w:id="797" w:author="Kelvin Ang" w:date="2014-11-09T07:55:00Z">
                              <w:r>
                                <w:t>, dates or a date range</w:t>
                              </w:r>
                            </w:ins>
                            <w:del w:id="798"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3" type="#_x0000_t202" style="position:absolute;margin-left:342pt;margin-top:23.45pt;width:171pt;height:180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" filled="f" stroked="f">
                <v:shadow color="gray" opacity="1" mv:blur="0" offset="2pt,2pt"/>
                <v:textbox inset=",7.2pt,,7.2pt">
                  <w:txbxContent>
                    <w:p w14:paraId="22BCF131" w14:textId="266019CC" w:rsidR="0011373D" w:rsidRDefault="0011373D" w:rsidP="00D25D4F">
                      <w:r>
                        <w:t xml:space="preserve">You can also search for tasks </w:t>
                      </w:r>
                      <w:ins w:id="799" w:author="zhen yu" w:date="2014-11-09T00:17:00Z">
                        <w:r>
                          <w:t xml:space="preserve">by </w:t>
                        </w:r>
                      </w:ins>
                      <w:r>
                        <w:t>typing “</w:t>
                      </w:r>
                      <w:r w:rsidRPr="003A7D6F">
                        <w:rPr>
                          <w:b/>
                        </w:rPr>
                        <w:t>search</w:t>
                      </w:r>
                      <w:r>
                        <w:t>”</w:t>
                      </w:r>
                      <w:ins w:id="800" w:author="Kelvin Ang" w:date="2014-11-09T08:05:00Z">
                        <w:r>
                          <w:t xml:space="preserve"> or </w:t>
                        </w:r>
                        <w:r w:rsidRPr="00705B63">
                          <w:rPr>
                            <w:b/>
                            <w:rPrChange w:id="801" w:author="Kelvin Ang" w:date="2014-11-09T08:05:00Z">
                              <w:rPr/>
                            </w:rPrChange>
                          </w:rPr>
                          <w:t>“find”</w:t>
                        </w:r>
                        <w:r>
                          <w:t xml:space="preserve"> </w:t>
                        </w:r>
                      </w:ins>
                      <w:del w:id="802" w:author="Kelvin Ang" w:date="2014-11-09T08:05:00Z">
                        <w:r w:rsidDel="00705B63">
                          <w:delText xml:space="preserve">, or alternative commands, </w:delText>
                        </w:r>
                      </w:del>
                      <w:r>
                        <w:t xml:space="preserve">followed by </w:t>
                      </w:r>
                      <w:ins w:id="803" w:author="Kelvin Ang" w:date="2014-11-09T07:54:00Z">
                        <w:r>
                          <w:t>search keywords</w:t>
                        </w:r>
                      </w:ins>
                      <w:ins w:id="804" w:author="Kelvin Ang" w:date="2014-11-09T07:55:00Z">
                        <w:r>
                          <w:t>, dates or a date range</w:t>
                        </w:r>
                      </w:ins>
                      <w:del w:id="805"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rPr>
        <mc:AlternateContent>
          <mc:Choice Requires="wpg">
            <w:drawing>
              <wp:anchor distT="0" distB="0" distL="114300" distR="114300" simplePos="0" relativeHeight="251540480"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532B1B5" id="Group 146" o:spid="_x0000_s1026" style="position:absolute;margin-left:.7pt;margin-top:289.35pt;width:320.75pt;height:176.6pt;z-index:251540480;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rPr>
        <mc:AlternateContent>
          <mc:Choice Requires="wps">
            <w:drawing>
              <wp:anchor distT="0" distB="0" distL="114300" distR="114300" simplePos="0" relativeHeight="251531264"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444DEEE" w14:textId="77777777" w:rsidR="0011373D" w:rsidRDefault="0011373D" w:rsidP="00D25D4F">
                            <w:r>
                              <w:t>Matching items are quickly displayed in the task view.</w:t>
                            </w:r>
                          </w:p>
                          <w:p w14:paraId="32FAC57C" w14:textId="5276D7E2" w:rsidR="0011373D" w:rsidRDefault="0011373D" w:rsidP="00D25D4F"/>
                          <w:p w14:paraId="5C0CABC9" w14:textId="77777777" w:rsidR="0011373D" w:rsidRDefault="0011373D"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4" type="#_x0000_t202" style="position:absolute;margin-left:347.6pt;margin-top:.2pt;width:171pt;height:180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" filled="f" stroked="f">
                <v:shadow color="gray" opacity="1" mv:blur="0" offset="2pt,2pt"/>
                <v:textbox inset=",7.2pt,,7.2pt">
                  <w:txbxContent>
                    <w:p w14:paraId="3444DEEE" w14:textId="77777777" w:rsidR="0011373D" w:rsidRDefault="0011373D" w:rsidP="00D25D4F">
                      <w:r>
                        <w:t>Matching items are quickly displayed in the task view.</w:t>
                      </w:r>
                    </w:p>
                    <w:p w14:paraId="32FAC57C" w14:textId="5276D7E2" w:rsidR="0011373D" w:rsidRDefault="0011373D" w:rsidP="00D25D4F"/>
                    <w:p w14:paraId="5C0CABC9" w14:textId="77777777" w:rsidR="0011373D" w:rsidRDefault="0011373D" w:rsidP="00D25D4F"/>
                  </w:txbxContent>
                </v:textbox>
                <w10:wrap type="tight"/>
              </v:shape>
            </w:pict>
          </mc:Fallback>
        </mc:AlternateContent>
      </w:r>
      <w:r w:rsidR="00D9571D">
        <w:rPr>
          <w:noProof/>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806" w:name="_Toc403237665"/>
      <w:bookmarkStart w:id="807" w:name="_Toc403237709"/>
      <w:bookmarkStart w:id="808" w:name="_Toc403237873"/>
      <w:r>
        <w:rPr>
          <w:noProof/>
        </w:rPr>
        <w:lastRenderedPageBreak/>
        <mc:AlternateContent>
          <mc:Choice Requires="wps">
            <w:drawing>
              <wp:anchor distT="0" distB="0" distL="114300" distR="114300" simplePos="0" relativeHeight="251556864"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00AB43B" w14:textId="06E7F634" w:rsidR="0011373D" w:rsidRDefault="0011373D" w:rsidP="007E4E47">
                            <w:r>
                              <w:t xml:space="preserve">You edit a task simply by </w:t>
                            </w:r>
                            <w:proofErr w:type="gramStart"/>
                            <w:r>
                              <w:t>typing</w:t>
                            </w:r>
                            <w:proofErr w:type="gramEnd"/>
                            <w:r>
                              <w:t xml:space="preserve"> “</w:t>
                            </w:r>
                            <w:r w:rsidRPr="00A13EA7">
                              <w:rPr>
                                <w:b/>
                              </w:rPr>
                              <w:t>edit</w:t>
                            </w:r>
                            <w:r>
                              <w:t>” followed by the task number.</w:t>
                            </w:r>
                          </w:p>
                          <w:p w14:paraId="32B6F70E" w14:textId="69CF2344" w:rsidR="0011373D" w:rsidRDefault="0011373D" w:rsidP="007E4E47">
                            <w:pPr>
                              <w:rPr>
                                <w:ins w:id="809"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11373D" w:rsidRDefault="0011373D" w:rsidP="00E97586">
                            <w:moveToRangeStart w:id="810" w:author="zhen yu" w:date="2014-11-09T00:18:00Z" w:name="move403255652"/>
                            <w:moveTo w:id="811" w:author="zhen yu" w:date="2014-11-09T00:18:00Z">
                              <w:r>
                                <w:t>Make your necessary changes and hit enter to save the changes.</w:t>
                              </w:r>
                            </w:moveTo>
                          </w:p>
                          <w:moveToRangeEnd w:id="810"/>
                          <w:p w14:paraId="38794C49" w14:textId="77777777" w:rsidR="0011373D" w:rsidRDefault="0011373D"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5" type="#_x0000_t202" style="position:absolute;margin-left:329.25pt;margin-top:32.2pt;width:180pt;height:180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" filled="f" stroked="f">
                <v:shadow color="gray" opacity="1" mv:blur="0" offset="2pt,2pt"/>
                <v:textbox inset=",7.2pt,,7.2pt">
                  <w:txbxContent>
                    <w:p w14:paraId="100AB43B" w14:textId="06E7F634" w:rsidR="0011373D" w:rsidRDefault="0011373D" w:rsidP="007E4E47">
                      <w:r>
                        <w:t xml:space="preserve">You edit a task simply by </w:t>
                      </w:r>
                      <w:proofErr w:type="gramStart"/>
                      <w:r>
                        <w:t>typing</w:t>
                      </w:r>
                      <w:proofErr w:type="gramEnd"/>
                      <w:r>
                        <w:t xml:space="preserve"> “</w:t>
                      </w:r>
                      <w:r w:rsidRPr="00A13EA7">
                        <w:rPr>
                          <w:b/>
                        </w:rPr>
                        <w:t>edit</w:t>
                      </w:r>
                      <w:r>
                        <w:t>” followed by the task number.</w:t>
                      </w:r>
                    </w:p>
                    <w:p w14:paraId="32B6F70E" w14:textId="69CF2344" w:rsidR="0011373D" w:rsidRDefault="0011373D" w:rsidP="007E4E47">
                      <w:pPr>
                        <w:rPr>
                          <w:ins w:id="812"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11373D" w:rsidRDefault="0011373D" w:rsidP="00E97586">
                      <w:moveToRangeStart w:id="813" w:author="zhen yu" w:date="2014-11-09T00:18:00Z" w:name="move403255652"/>
                      <w:moveTo w:id="814" w:author="zhen yu" w:date="2014-11-09T00:18:00Z">
                        <w:r>
                          <w:t>Make your necessary changes and hit enter to save the changes.</w:t>
                        </w:r>
                      </w:moveTo>
                    </w:p>
                    <w:moveToRangeEnd w:id="813"/>
                    <w:p w14:paraId="38794C49" w14:textId="77777777" w:rsidR="0011373D" w:rsidRDefault="0011373D" w:rsidP="007E4E47"/>
                  </w:txbxContent>
                </v:textbox>
                <w10:wrap type="tight"/>
              </v:shape>
            </w:pict>
          </mc:Fallback>
        </mc:AlternateContent>
      </w:r>
      <w:r w:rsidR="00F167B4" w:rsidRPr="00DD0BBB">
        <w:rPr>
          <w:rStyle w:val="Emphasis"/>
        </w:rPr>
        <w:t>Editing a Task</w:t>
      </w:r>
      <w:bookmarkEnd w:id="806"/>
      <w:bookmarkEnd w:id="807"/>
      <w:bookmarkEnd w:id="808"/>
    </w:p>
    <w:p w14:paraId="08CFA4EB" w14:textId="195A7257" w:rsidR="007E4E47" w:rsidRPr="007E4E47" w:rsidRDefault="00705B63" w:rsidP="007B7679">
      <w:ins w:id="815" w:author="Kelvin Ang" w:date="2014-11-09T08:06:00Z">
        <w:r>
          <w:rPr>
            <w:noProof/>
          </w:rPr>
          <mc:AlternateContent>
            <mc:Choice Requires="wps">
              <w:drawing>
                <wp:anchor distT="0" distB="0" distL="114300" distR="114300" simplePos="0" relativeHeight="251854848"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FA4C3B" w14:textId="2FFA5907" w:rsidR="0011373D" w:rsidDel="00851C98" w:rsidRDefault="0011373D" w:rsidP="00705B63">
                              <w:pPr>
                                <w:rPr>
                                  <w:del w:id="816" w:author="Kelvin Ang" w:date="2014-11-09T08:06:00Z"/>
                                </w:rPr>
                              </w:pPr>
                              <w:del w:id="817"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11373D" w:rsidDel="00851C98" w:rsidRDefault="0011373D" w:rsidP="00705B63">
                              <w:pPr>
                                <w:rPr>
                                  <w:ins w:id="818" w:author="zhen yu" w:date="2014-11-09T00:18:00Z"/>
                                  <w:del w:id="819" w:author="Kelvin Ang" w:date="2014-11-09T08:06:00Z"/>
                                </w:rPr>
                              </w:pPr>
                              <w:del w:id="820"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11373D" w:rsidRDefault="0011373D" w:rsidP="00705B63">
                              <w:ins w:id="821" w:author="zhen yu" w:date="2014-11-09T00:18:00Z">
                                <w:del w:id="822" w:author="Kelvin Ang" w:date="2014-11-09T08:06:00Z">
                                  <w:r w:rsidDel="00851C98">
                                    <w:delText>Make your necessary changes and hit enter to save the changes.</w:delText>
                                  </w:r>
                                </w:del>
                              </w:ins>
                              <w:ins w:id="823" w:author="Kelvin Ang" w:date="2014-11-09T08:06:00Z">
                                <w:r>
                                  <w:t xml:space="preserve">Your changes will be immediately reflected, and the modified task will be highlighted in </w:t>
                                </w:r>
                              </w:ins>
                              <w:ins w:id="824" w:author="Kelvin Ang" w:date="2014-11-09T08:07:00Z">
                                <w:r w:rsidRPr="0073703E">
                                  <w:rPr>
                                    <w:color w:val="00B0F0"/>
                                  </w:rPr>
                                  <w:t>cyan</w:t>
                                </w:r>
                              </w:ins>
                              <w:ins w:id="825" w:author="Kelvin Ang" w:date="2014-11-09T08:06:00Z">
                                <w:r>
                                  <w:t>.</w:t>
                                </w:r>
                              </w:ins>
                            </w:p>
                            <w:p w14:paraId="0AC2D0B4" w14:textId="77777777" w:rsidR="0011373D" w:rsidRDefault="0011373D"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6" type="#_x0000_t202" style="position:absolute;margin-left:324pt;margin-top:293.4pt;width:180pt;height:180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" filled="f" stroked="f">
                  <v:shadow color="gray" opacity="1" mv:blur="0" offset="2pt,2pt"/>
                  <v:textbox inset=",7.2pt,,7.2pt">
                    <w:txbxContent>
                      <w:p w14:paraId="5BFA4C3B" w14:textId="2FFA5907" w:rsidR="0011373D" w:rsidDel="00851C98" w:rsidRDefault="0011373D" w:rsidP="00705B63">
                        <w:pPr>
                          <w:rPr>
                            <w:del w:id="826" w:author="Kelvin Ang" w:date="2014-11-09T08:06:00Z"/>
                          </w:rPr>
                        </w:pPr>
                        <w:del w:id="827"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11373D" w:rsidDel="00851C98" w:rsidRDefault="0011373D" w:rsidP="00705B63">
                        <w:pPr>
                          <w:rPr>
                            <w:ins w:id="828" w:author="zhen yu" w:date="2014-11-09T00:18:00Z"/>
                            <w:del w:id="829" w:author="Kelvin Ang" w:date="2014-11-09T08:06:00Z"/>
                          </w:rPr>
                        </w:pPr>
                        <w:del w:id="830"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11373D" w:rsidRDefault="0011373D" w:rsidP="00705B63">
                        <w:ins w:id="831" w:author="zhen yu" w:date="2014-11-09T00:18:00Z">
                          <w:del w:id="832" w:author="Kelvin Ang" w:date="2014-11-09T08:06:00Z">
                            <w:r w:rsidDel="00851C98">
                              <w:delText>Make your necessary changes and hit enter to save the changes.</w:delText>
                            </w:r>
                          </w:del>
                        </w:ins>
                        <w:ins w:id="833" w:author="Kelvin Ang" w:date="2014-11-09T08:06:00Z">
                          <w:r>
                            <w:t xml:space="preserve">Your changes will be immediately reflected, and the modified task will be highlighted in </w:t>
                          </w:r>
                        </w:ins>
                        <w:ins w:id="834" w:author="Kelvin Ang" w:date="2014-11-09T08:07:00Z">
                          <w:r w:rsidRPr="0073703E">
                            <w:rPr>
                              <w:color w:val="00B0F0"/>
                            </w:rPr>
                            <w:t>cyan</w:t>
                          </w:r>
                        </w:ins>
                        <w:ins w:id="835" w:author="Kelvin Ang" w:date="2014-11-09T08:06:00Z">
                          <w:r>
                            <w:t>.</w:t>
                          </w:r>
                        </w:ins>
                      </w:p>
                      <w:p w14:paraId="0AC2D0B4" w14:textId="77777777" w:rsidR="0011373D" w:rsidRDefault="0011373D" w:rsidP="00705B63"/>
                    </w:txbxContent>
                  </v:textbox>
                  <w10:wrap type="tight"/>
                </v:shape>
              </w:pict>
            </mc:Fallback>
          </mc:AlternateContent>
        </w:r>
      </w:ins>
      <w:r w:rsidR="00A13EA7">
        <w:rPr>
          <w:noProof/>
        </w:rPr>
        <mc:AlternateContent>
          <mc:Choice Requires="wps">
            <w:drawing>
              <wp:anchor distT="0" distB="0" distL="114300" distR="114300" simplePos="0" relativeHeight="251662336"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A323D7C" id="AutoShape 71" o:spid="_x0000_s1026" type="#_x0000_t32" style="position:absolute;margin-left:59.75pt;margin-top:256.45pt;width:118.2pt;height:17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rPr>
        <mc:AlternateContent>
          <mc:Choice Requires="wps">
            <w:drawing>
              <wp:anchor distT="0" distB="0" distL="114300" distR="114300" simplePos="0" relativeHeight="251755520"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54CB0C3" id="Rectangle 11" o:spid="_x0000_s1026" style="position:absolute;margin-left:0;margin-top:240.15pt;width:130.4pt;height:16.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rPr>
        <mc:AlternateContent>
          <mc:Choice Requires="wps">
            <w:drawing>
              <wp:anchor distT="0" distB="0" distL="114300" distR="114300" simplePos="0" relativeHeight="251563008"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6D88C39" id="Rectangle 11" o:spid="_x0000_s1026" style="position:absolute;margin-left:63.15pt;margin-top:144.8pt;width:226.85pt;height:44.1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rPr>
        <mc:AlternateContent>
          <mc:Choice Requires="wps">
            <w:drawing>
              <wp:anchor distT="0" distB="0" distL="114300" distR="114300" simplePos="0" relativeHeight="251569152"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480A9CC" w14:textId="487CA73C" w:rsidR="0011373D" w:rsidDel="00E97586" w:rsidRDefault="0011373D" w:rsidP="007E4E47">
                            <w:moveFromRangeStart w:id="836" w:author="zhen yu" w:date="2014-11-09T00:18:00Z" w:name="move403255652"/>
                            <w:moveFrom w:id="837" w:author="zhen yu" w:date="2014-11-09T00:18:00Z">
                              <w:r w:rsidDel="00E97586">
                                <w:t>Make your necessary changes and hit enter to save the changes.</w:t>
                              </w:r>
                            </w:moveFrom>
                          </w:p>
                          <w:moveFromRangeEnd w:id="836"/>
                          <w:p w14:paraId="45A14247" w14:textId="77777777" w:rsidR="0011373D" w:rsidRDefault="0011373D" w:rsidP="007E4E47"/>
                          <w:p w14:paraId="56787B9A" w14:textId="77777777" w:rsidR="0011373D" w:rsidRDefault="0011373D"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7" type="#_x0000_t202" style="position:absolute;margin-left:324pt;margin-top:5.65pt;width:171pt;height:180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" filled="f" stroked="f">
                <v:shadow color="gray" opacity="1" mv:blur="0" offset="2pt,2pt"/>
                <v:textbox inset=",7.2pt,,7.2pt">
                  <w:txbxContent>
                    <w:p w14:paraId="7480A9CC" w14:textId="487CA73C" w:rsidR="0011373D" w:rsidDel="00E97586" w:rsidRDefault="0011373D" w:rsidP="007E4E47">
                      <w:moveFromRangeStart w:id="838" w:author="zhen yu" w:date="2014-11-09T00:18:00Z" w:name="move403255652"/>
                      <w:moveFrom w:id="839" w:author="zhen yu" w:date="2014-11-09T00:18:00Z">
                        <w:r w:rsidDel="00E97586">
                          <w:t>Make your necessary changes and hit enter to save the changes.</w:t>
                        </w:r>
                      </w:moveFrom>
                    </w:p>
                    <w:moveFromRangeEnd w:id="838"/>
                    <w:p w14:paraId="45A14247" w14:textId="77777777" w:rsidR="0011373D" w:rsidRDefault="0011373D" w:rsidP="007E4E47"/>
                    <w:p w14:paraId="56787B9A" w14:textId="77777777" w:rsidR="0011373D" w:rsidRDefault="0011373D" w:rsidP="007E4E47"/>
                  </w:txbxContent>
                </v:textbox>
                <w10:wrap type="tight"/>
              </v:shape>
            </w:pict>
          </mc:Fallback>
        </mc:AlternateContent>
      </w:r>
    </w:p>
    <w:p w14:paraId="01253832" w14:textId="7DA9E7AC" w:rsidR="00826AEF" w:rsidRPr="00DD0BBB" w:rsidRDefault="009D2113" w:rsidP="007B7679">
      <w:pPr>
        <w:rPr>
          <w:rStyle w:val="Emphasis"/>
        </w:rPr>
      </w:pPr>
      <w:bookmarkStart w:id="840" w:name="_Toc403237666"/>
      <w:bookmarkStart w:id="841" w:name="_Toc403237710"/>
      <w:bookmarkStart w:id="842" w:name="_Toc403237874"/>
      <w:r w:rsidRPr="00DD0BBB">
        <w:rPr>
          <w:rStyle w:val="Emphasis"/>
          <w:noProof/>
        </w:rPr>
        <w:lastRenderedPageBreak/>
        <mc:AlternateContent>
          <mc:Choice Requires="wps">
            <w:drawing>
              <wp:anchor distT="0" distB="0" distL="114300" distR="114300" simplePos="0" relativeHeight="251761664"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A2FED0F" w14:textId="3411E7BE" w:rsidR="0011373D" w:rsidRDefault="0011373D" w:rsidP="00444277">
                            <w:r>
                              <w:t xml:space="preserve">You can complete a task simply by </w:t>
                            </w:r>
                            <w:proofErr w:type="gramStart"/>
                            <w:r>
                              <w:t>typing</w:t>
                            </w:r>
                            <w:proofErr w:type="gramEnd"/>
                            <w:r>
                              <w:t xml:space="preserve"> “</w:t>
                            </w:r>
                            <w:r w:rsidRPr="009D2113">
                              <w:rPr>
                                <w:b/>
                              </w:rPr>
                              <w:t>done</w:t>
                            </w:r>
                            <w:r>
                              <w:t>” or “</w:t>
                            </w:r>
                            <w:r w:rsidRPr="009D2113">
                              <w:rPr>
                                <w:b/>
                              </w:rPr>
                              <w:t>complete</w:t>
                            </w:r>
                            <w:r>
                              <w:t xml:space="preserve">”, followed by the task number or keyword. </w:t>
                            </w:r>
                          </w:p>
                          <w:p w14:paraId="2422B787" w14:textId="2B50E516" w:rsidR="0011373D" w:rsidRDefault="0011373D" w:rsidP="00444277">
                            <w:r>
                              <w:t>You can also complete all tasks by typing “</w:t>
                            </w:r>
                            <w:r w:rsidRPr="009D2113">
                              <w:rPr>
                                <w:b/>
                              </w:rPr>
                              <w:t>done all</w:t>
                            </w:r>
                            <w:r>
                              <w:t xml:space="preserve">”. </w:t>
                            </w:r>
                          </w:p>
                          <w:p w14:paraId="5B8DDBD5" w14:textId="77777777" w:rsidR="0011373D" w:rsidRDefault="0011373D" w:rsidP="00444277"/>
                          <w:p w14:paraId="6C3754AB" w14:textId="77777777" w:rsidR="0011373D" w:rsidRDefault="0011373D"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8" type="#_x0000_t202" style="position:absolute;margin-left:323.75pt;margin-top:34pt;width:171pt;height:18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" filled="f" stroked="f">
                <v:shadow color="gray" opacity="1" mv:blur="0" offset="2pt,2pt"/>
                <v:textbox inset=",7.2pt,,7.2pt">
                  <w:txbxContent>
                    <w:p w14:paraId="0A2FED0F" w14:textId="3411E7BE" w:rsidR="0011373D" w:rsidRDefault="0011373D" w:rsidP="00444277">
                      <w:r>
                        <w:t xml:space="preserve">You can complete a task simply by </w:t>
                      </w:r>
                      <w:proofErr w:type="gramStart"/>
                      <w:r>
                        <w:t>typing</w:t>
                      </w:r>
                      <w:proofErr w:type="gramEnd"/>
                      <w:r>
                        <w:t xml:space="preserve"> “</w:t>
                      </w:r>
                      <w:r w:rsidRPr="009D2113">
                        <w:rPr>
                          <w:b/>
                        </w:rPr>
                        <w:t>done</w:t>
                      </w:r>
                      <w:r>
                        <w:t>” or “</w:t>
                      </w:r>
                      <w:r w:rsidRPr="009D2113">
                        <w:rPr>
                          <w:b/>
                        </w:rPr>
                        <w:t>complete</w:t>
                      </w:r>
                      <w:r>
                        <w:t xml:space="preserve">”, followed by the task number or keyword. </w:t>
                      </w:r>
                    </w:p>
                    <w:p w14:paraId="2422B787" w14:textId="2B50E516" w:rsidR="0011373D" w:rsidRDefault="0011373D" w:rsidP="00444277">
                      <w:r>
                        <w:t>You can also complete all tasks by typing “</w:t>
                      </w:r>
                      <w:r w:rsidRPr="009D2113">
                        <w:rPr>
                          <w:b/>
                        </w:rPr>
                        <w:t>done all</w:t>
                      </w:r>
                      <w:r>
                        <w:t xml:space="preserve">”. </w:t>
                      </w:r>
                    </w:p>
                    <w:p w14:paraId="5B8DDBD5" w14:textId="77777777" w:rsidR="0011373D" w:rsidRDefault="0011373D" w:rsidP="00444277"/>
                    <w:p w14:paraId="6C3754AB" w14:textId="77777777" w:rsidR="0011373D" w:rsidRDefault="0011373D" w:rsidP="00444277"/>
                  </w:txbxContent>
                </v:textbox>
                <w10:wrap type="tight"/>
              </v:shape>
            </w:pict>
          </mc:Fallback>
        </mc:AlternateContent>
      </w:r>
      <w:r w:rsidR="00826AEF" w:rsidRPr="00DD0BBB">
        <w:rPr>
          <w:rStyle w:val="Emphasis"/>
        </w:rPr>
        <w:t>Completing a Task</w:t>
      </w:r>
      <w:bookmarkEnd w:id="840"/>
      <w:bookmarkEnd w:id="841"/>
      <w:bookmarkEnd w:id="842"/>
    </w:p>
    <w:p w14:paraId="57DE2529" w14:textId="7ADF4F40" w:rsidR="00444277" w:rsidRDefault="009D2113" w:rsidP="007B7679">
      <w:r>
        <w:rPr>
          <w:noProof/>
        </w:rPr>
        <mc:AlternateContent>
          <mc:Choice Requires="wpg">
            <w:drawing>
              <wp:anchor distT="0" distB="0" distL="114300" distR="114300" simplePos="0" relativeHeight="251769856"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94F9EBE" id="Group 164" o:spid="_x0000_s1026" style="position:absolute;margin-left:-2.15pt;margin-top:241.95pt;width:235.35pt;height:317.15pt;z-index:251769856;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rPr>
        <mc:AlternateContent>
          <mc:Choice Requires="wps">
            <w:drawing>
              <wp:anchor distT="0" distB="0" distL="114300" distR="114300" simplePos="0" relativeHeight="251765760"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49174DB" w14:textId="13F340AC" w:rsidR="0011373D" w:rsidRDefault="0011373D" w:rsidP="00B63B97">
                            <w:r>
                              <w:t xml:space="preserve">The specified task is moved into the </w:t>
                            </w:r>
                            <w:ins w:id="843" w:author="Kelvin Ang" w:date="2014-11-09T08:40:00Z">
                              <w:r>
                                <w:t>“</w:t>
                              </w:r>
                            </w:ins>
                            <w:r w:rsidRPr="009D2113">
                              <w:rPr>
                                <w:b/>
                              </w:rPr>
                              <w:t>#dne</w:t>
                            </w:r>
                            <w:ins w:id="844" w:author="Kelvin Ang" w:date="2014-11-09T08:40:00Z">
                              <w:r>
                                <w:rPr>
                                  <w:b/>
                                </w:rPr>
                                <w:t>”</w:t>
                              </w:r>
                            </w:ins>
                            <w:r>
                              <w:t xml:space="preserve"> list and will no longer show up in other categories.</w:t>
                            </w:r>
                          </w:p>
                          <w:p w14:paraId="5B3CB70B" w14:textId="77777777" w:rsidR="0011373D" w:rsidRDefault="0011373D" w:rsidP="00B63B97"/>
                          <w:p w14:paraId="434717C2" w14:textId="77777777" w:rsidR="0011373D" w:rsidRDefault="0011373D"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9" type="#_x0000_t202" style="position:absolute;margin-left:319.05pt;margin-top:1.15pt;width:171pt;height:18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" filled="f" stroked="f">
                <v:shadow color="gray" opacity="1" mv:blur="0" offset="2pt,2pt"/>
                <v:textbox inset=",7.2pt,,7.2pt">
                  <w:txbxContent>
                    <w:p w14:paraId="049174DB" w14:textId="13F340AC" w:rsidR="0011373D" w:rsidRDefault="0011373D" w:rsidP="00B63B97">
                      <w:r>
                        <w:t xml:space="preserve">The specified task is moved into the </w:t>
                      </w:r>
                      <w:ins w:id="845" w:author="Kelvin Ang" w:date="2014-11-09T08:40:00Z">
                        <w:r>
                          <w:t>“</w:t>
                        </w:r>
                      </w:ins>
                      <w:r w:rsidRPr="009D2113">
                        <w:rPr>
                          <w:b/>
                        </w:rPr>
                        <w:t>#dne</w:t>
                      </w:r>
                      <w:ins w:id="846" w:author="Kelvin Ang" w:date="2014-11-09T08:40:00Z">
                        <w:r>
                          <w:rPr>
                            <w:b/>
                          </w:rPr>
                          <w:t>”</w:t>
                        </w:r>
                      </w:ins>
                      <w:r>
                        <w:t xml:space="preserve"> list and will no longer show up in other categories.</w:t>
                      </w:r>
                    </w:p>
                    <w:p w14:paraId="5B3CB70B" w14:textId="77777777" w:rsidR="0011373D" w:rsidRDefault="0011373D" w:rsidP="00B63B97"/>
                    <w:p w14:paraId="434717C2" w14:textId="77777777" w:rsidR="0011373D" w:rsidRDefault="0011373D" w:rsidP="00B63B97"/>
                  </w:txbxContent>
                </v:textbox>
                <w10:wrap type="tight"/>
              </v:shape>
            </w:pict>
          </mc:Fallback>
        </mc:AlternateContent>
      </w:r>
      <w:r w:rsidR="00F71EE2">
        <w:rPr>
          <w:noProof/>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847" w:name="_Toc403237667"/>
      <w:bookmarkStart w:id="848" w:name="_Toc403237711"/>
      <w:bookmarkStart w:id="849" w:name="_Toc403237875"/>
      <w:r w:rsidRPr="00DD0BBB">
        <w:rPr>
          <w:rStyle w:val="Emphasis"/>
          <w:noProof/>
        </w:rPr>
        <w:lastRenderedPageBreak/>
        <mc:AlternateContent>
          <mc:Choice Requires="wps">
            <w:drawing>
              <wp:anchor distT="0" distB="0" distL="114300" distR="114300" simplePos="0" relativeHeight="251773952"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E16D5D" w14:textId="232B9944" w:rsidR="0011373D" w:rsidRDefault="0011373D" w:rsidP="00DD79E6">
                            <w:r>
                              <w:t xml:space="preserve">You can delete an unwanted task simply by </w:t>
                            </w:r>
                            <w:proofErr w:type="gramStart"/>
                            <w:r>
                              <w:t>typing</w:t>
                            </w:r>
                            <w:proofErr w:type="gramEnd"/>
                            <w:r>
                              <w:t xml:space="preserve"> “</w:t>
                            </w:r>
                            <w:r w:rsidRPr="009D2113">
                              <w:rPr>
                                <w:b/>
                              </w:rPr>
                              <w:t>delete</w:t>
                            </w:r>
                            <w:r>
                              <w:t>”, “</w:t>
                            </w:r>
                            <w:r w:rsidRPr="009D2113">
                              <w:rPr>
                                <w:b/>
                              </w:rPr>
                              <w:t>rm</w:t>
                            </w:r>
                            <w:r>
                              <w:t>” or “</w:t>
                            </w:r>
                            <w:r w:rsidRPr="009D2113">
                              <w:rPr>
                                <w:b/>
                              </w:rPr>
                              <w:t>del</w:t>
                            </w:r>
                            <w:r>
                              <w:t xml:space="preserve">”, followed by the </w:t>
                            </w:r>
                            <w:del w:id="850" w:author="Kelvin Ang" w:date="2014-11-09T08:40:00Z">
                              <w:r w:rsidDel="006724B5">
                                <w:delText>specific task number or numbers</w:delText>
                              </w:r>
                            </w:del>
                            <w:ins w:id="851" w:author="Kelvin Ang" w:date="2014-11-09T08:40:00Z">
                              <w:r>
                                <w:t>task numbers, keywords or dates</w:t>
                              </w:r>
                            </w:ins>
                            <w:r>
                              <w:t xml:space="preserve">. </w:t>
                            </w:r>
                          </w:p>
                          <w:p w14:paraId="69614EFA" w14:textId="2FBFAEFE" w:rsidR="0011373D" w:rsidRDefault="0011373D" w:rsidP="00002A88">
                            <w:r>
                              <w:t>You can also delete all tasks by typing “</w:t>
                            </w:r>
                            <w:r w:rsidRPr="009D2113">
                              <w:rPr>
                                <w:b/>
                              </w:rPr>
                              <w:t>delete all</w:t>
                            </w:r>
                            <w:r>
                              <w:t xml:space="preserve">”. </w:t>
                            </w:r>
                          </w:p>
                          <w:p w14:paraId="6A2D5D4D" w14:textId="77777777" w:rsidR="0011373D" w:rsidRDefault="0011373D" w:rsidP="00DD79E6"/>
                          <w:p w14:paraId="58BB6E52" w14:textId="77777777" w:rsidR="0011373D" w:rsidRDefault="0011373D" w:rsidP="00DD79E6"/>
                          <w:p w14:paraId="29842971" w14:textId="77777777" w:rsidR="0011373D" w:rsidRDefault="0011373D"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0" type="#_x0000_t202" style="position:absolute;margin-left:326pt;margin-top:37.3pt;width:171pt;height:180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" filled="f" stroked="f">
                <v:shadow color="gray" opacity="1" mv:blur="0" offset="2pt,2pt"/>
                <v:textbox inset=",7.2pt,,7.2pt">
                  <w:txbxContent>
                    <w:p w14:paraId="33E16D5D" w14:textId="232B9944" w:rsidR="0011373D" w:rsidRDefault="0011373D" w:rsidP="00DD79E6">
                      <w:r>
                        <w:t xml:space="preserve">You can delete an unwanted task simply by </w:t>
                      </w:r>
                      <w:proofErr w:type="gramStart"/>
                      <w:r>
                        <w:t>typing</w:t>
                      </w:r>
                      <w:proofErr w:type="gramEnd"/>
                      <w:r>
                        <w:t xml:space="preserve"> “</w:t>
                      </w:r>
                      <w:r w:rsidRPr="009D2113">
                        <w:rPr>
                          <w:b/>
                        </w:rPr>
                        <w:t>delete</w:t>
                      </w:r>
                      <w:r>
                        <w:t>”, “</w:t>
                      </w:r>
                      <w:r w:rsidRPr="009D2113">
                        <w:rPr>
                          <w:b/>
                        </w:rPr>
                        <w:t>rm</w:t>
                      </w:r>
                      <w:r>
                        <w:t>” or “</w:t>
                      </w:r>
                      <w:r w:rsidRPr="009D2113">
                        <w:rPr>
                          <w:b/>
                        </w:rPr>
                        <w:t>del</w:t>
                      </w:r>
                      <w:r>
                        <w:t xml:space="preserve">”, followed by the </w:t>
                      </w:r>
                      <w:del w:id="852" w:author="Kelvin Ang" w:date="2014-11-09T08:40:00Z">
                        <w:r w:rsidDel="006724B5">
                          <w:delText>specific task number or numbers</w:delText>
                        </w:r>
                      </w:del>
                      <w:ins w:id="853" w:author="Kelvin Ang" w:date="2014-11-09T08:40:00Z">
                        <w:r>
                          <w:t>task numbers, keywords or dates</w:t>
                        </w:r>
                      </w:ins>
                      <w:r>
                        <w:t xml:space="preserve">. </w:t>
                      </w:r>
                    </w:p>
                    <w:p w14:paraId="69614EFA" w14:textId="2FBFAEFE" w:rsidR="0011373D" w:rsidRDefault="0011373D" w:rsidP="00002A88">
                      <w:r>
                        <w:t>You can also delete all tasks by typing “</w:t>
                      </w:r>
                      <w:r w:rsidRPr="009D2113">
                        <w:rPr>
                          <w:b/>
                        </w:rPr>
                        <w:t>delete all</w:t>
                      </w:r>
                      <w:r>
                        <w:t xml:space="preserve">”. </w:t>
                      </w:r>
                    </w:p>
                    <w:p w14:paraId="6A2D5D4D" w14:textId="77777777" w:rsidR="0011373D" w:rsidRDefault="0011373D" w:rsidP="00DD79E6"/>
                    <w:p w14:paraId="58BB6E52" w14:textId="77777777" w:rsidR="0011373D" w:rsidRDefault="0011373D" w:rsidP="00DD79E6"/>
                    <w:p w14:paraId="29842971" w14:textId="77777777" w:rsidR="0011373D" w:rsidRDefault="0011373D" w:rsidP="00DD79E6"/>
                  </w:txbxContent>
                </v:textbox>
                <w10:wrap type="tight"/>
              </v:shape>
            </w:pict>
          </mc:Fallback>
        </mc:AlternateContent>
      </w:r>
      <w:r w:rsidR="00826AEF" w:rsidRPr="00DD0BBB">
        <w:rPr>
          <w:rStyle w:val="Emphasis"/>
        </w:rPr>
        <w:t>Deleting a Task</w:t>
      </w:r>
      <w:bookmarkEnd w:id="847"/>
      <w:bookmarkEnd w:id="848"/>
      <w:bookmarkEnd w:id="849"/>
    </w:p>
    <w:p w14:paraId="0007F289" w14:textId="7873C81B" w:rsidR="00352D50" w:rsidRDefault="00D23816" w:rsidP="007B7679">
      <w:r>
        <w:rPr>
          <w:noProof/>
        </w:rPr>
        <mc:AlternateContent>
          <mc:Choice Requires="wpg">
            <w:drawing>
              <wp:anchor distT="0" distB="0" distL="114300" distR="114300" simplePos="0" relativeHeight="251782144"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xmlns:w15="http://schemas.microsoft.com/office/word/2012/wordml">
            <w:pict>
              <v:group w14:anchorId="0C8230FB" id="Group 170" o:spid="_x0000_s1026" style="position:absolute;margin-left:0;margin-top:250.55pt;width:315pt;height:267.3pt;z-index:251782144;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rPr>
        <mc:AlternateContent>
          <mc:Choice Requires="wps">
            <w:drawing>
              <wp:anchor distT="0" distB="0" distL="114300" distR="114300" simplePos="0" relativeHeight="251778048"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11373D" w:rsidRDefault="0011373D" w:rsidP="004C7CEE">
                            <w:r>
                              <w:t>The item is deleted and removed from display.</w:t>
                            </w:r>
                          </w:p>
                          <w:p w14:paraId="566B47C4" w14:textId="77777777" w:rsidR="0011373D" w:rsidRDefault="001137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59" o:spid="_x0000_s1071" type="#_x0000_t202" style="position:absolute;margin-left:329.35pt;margin-top:1.3pt;width:171pt;height:99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" filled="f" stroked="f">
                <v:textbox>
                  <w:txbxContent>
                    <w:p w14:paraId="47A2586E" w14:textId="701461A4" w:rsidR="0011373D" w:rsidRDefault="0011373D" w:rsidP="004C7CEE">
                      <w:r>
                        <w:t>The item is deleted and removed from display.</w:t>
                      </w:r>
                    </w:p>
                    <w:p w14:paraId="566B47C4" w14:textId="77777777" w:rsidR="0011373D" w:rsidRDefault="0011373D"/>
                  </w:txbxContent>
                </v:textbox>
                <w10:wrap type="square"/>
              </v:shape>
            </w:pict>
          </mc:Fallback>
        </mc:AlternateContent>
      </w:r>
      <w:r w:rsidR="004C7CEE">
        <w:rPr>
          <w:noProof/>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bookmarkStart w:id="854" w:name="_Toc403237668"/>
    <w:bookmarkStart w:id="855" w:name="_Toc403237712"/>
    <w:bookmarkStart w:id="856" w:name="_Toc403237876"/>
    <w:p w14:paraId="45FF8A99" w14:textId="4C14BF7D" w:rsidR="00302989" w:rsidRDefault="001A1F93" w:rsidP="007B7679">
      <w:r>
        <w:rPr>
          <w:noProof/>
        </w:rPr>
        <w:lastRenderedPageBreak/>
        <mc:AlternateContent>
          <mc:Choice Requires="wpg">
            <w:drawing>
              <wp:anchor distT="0" distB="0" distL="114300" distR="114300" simplePos="0" relativeHeight="251786240"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EB80671" id="Group 181" o:spid="_x0000_s1026" style="position:absolute;margin-left:0;margin-top:267.95pt;width:300.95pt;height:308.9pt;z-index:251786240;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rPr>
        <mc:AlternateContent>
          <mc:Choice Requires="wps">
            <w:drawing>
              <wp:anchor distT="0" distB="0" distL="114300" distR="114300" simplePos="0" relativeHeight="251790336"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11373D" w:rsidRDefault="0011373D" w:rsidP="00D23816">
                            <w:r>
                              <w:t xml:space="preserve">You may undo an action by </w:t>
                            </w:r>
                            <w:proofErr w:type="gramStart"/>
                            <w:r>
                              <w:t>typing</w:t>
                            </w:r>
                            <w:proofErr w:type="gramEnd"/>
                            <w:r>
                              <w:t xml:space="preserve"> “</w:t>
                            </w:r>
                            <w:r w:rsidRPr="00013698">
                              <w:rPr>
                                <w:b/>
                              </w:rPr>
                              <w:t>undo</w:t>
                            </w:r>
                            <w:r>
                              <w:t xml:space="preserve">” or using the </w:t>
                            </w:r>
                            <w:r w:rsidRPr="00A225AC">
                              <w:rPr>
                                <w:b/>
                              </w:rPr>
                              <w:t>Ctrl+Z</w:t>
                            </w:r>
                            <w:r>
                              <w:rPr>
                                <w:b/>
                              </w:rPr>
                              <w:t xml:space="preserve"> </w:t>
                            </w:r>
                            <w:r w:rsidRPr="00872ADC">
                              <w:rPr>
                                <w:rPrChange w:id="857" w:author="zhen yu" w:date="2014-11-08T23:46:00Z">
                                  <w:rPr>
                                    <w:b/>
                                  </w:rPr>
                                </w:rPrChange>
                              </w:rPr>
                              <w:t>hotkey</w:t>
                            </w:r>
                            <w:r>
                              <w:t>.</w:t>
                            </w:r>
                          </w:p>
                          <w:p w14:paraId="1F54EC7C" w14:textId="77777777" w:rsidR="0011373D" w:rsidRDefault="0011373D"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1" o:spid="_x0000_s1072" type="#_x0000_t202" style="position:absolute;margin-left:333.65pt;margin-top:26.65pt;width:162pt;height:11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" filled="f" stroked="f">
                <v:textbox>
                  <w:txbxContent>
                    <w:p w14:paraId="3A3283D0" w14:textId="2568403D" w:rsidR="0011373D" w:rsidRDefault="0011373D" w:rsidP="00D23816">
                      <w:r>
                        <w:t xml:space="preserve">You may undo an action by </w:t>
                      </w:r>
                      <w:proofErr w:type="gramStart"/>
                      <w:r>
                        <w:t>typing</w:t>
                      </w:r>
                      <w:proofErr w:type="gramEnd"/>
                      <w:r>
                        <w:t xml:space="preserve"> “</w:t>
                      </w:r>
                      <w:r w:rsidRPr="00013698">
                        <w:rPr>
                          <w:b/>
                        </w:rPr>
                        <w:t>undo</w:t>
                      </w:r>
                      <w:r>
                        <w:t xml:space="preserve">” or using the </w:t>
                      </w:r>
                      <w:r w:rsidRPr="00A225AC">
                        <w:rPr>
                          <w:b/>
                        </w:rPr>
                        <w:t>Ctrl+Z</w:t>
                      </w:r>
                      <w:r>
                        <w:rPr>
                          <w:b/>
                        </w:rPr>
                        <w:t xml:space="preserve"> </w:t>
                      </w:r>
                      <w:r w:rsidRPr="00872ADC">
                        <w:rPr>
                          <w:rPrChange w:id="858" w:author="zhen yu" w:date="2014-11-08T23:46:00Z">
                            <w:rPr>
                              <w:b/>
                            </w:rPr>
                          </w:rPrChange>
                        </w:rPr>
                        <w:t>hotkey</w:t>
                      </w:r>
                      <w:r>
                        <w:t>.</w:t>
                      </w:r>
                    </w:p>
                    <w:p w14:paraId="1F54EC7C" w14:textId="77777777" w:rsidR="0011373D" w:rsidRDefault="0011373D" w:rsidP="00D23816">
                      <w:pPr>
                        <w:jc w:val="both"/>
                      </w:pPr>
                    </w:p>
                  </w:txbxContent>
                </v:textbox>
                <w10:wrap type="square"/>
              </v:shape>
            </w:pict>
          </mc:Fallback>
        </mc:AlternateContent>
      </w:r>
      <w:r w:rsidR="00826AEF" w:rsidRPr="00DD0BBB">
        <w:rPr>
          <w:rStyle w:val="Emphasis"/>
        </w:rPr>
        <w:t>Undoing an Action</w:t>
      </w:r>
      <w:r w:rsidR="0071287E" w:rsidRPr="0071287E">
        <w:rPr>
          <w:noProof/>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854"/>
      <w:bookmarkEnd w:id="855"/>
      <w:bookmarkEnd w:id="856"/>
    </w:p>
    <w:p w14:paraId="075A901D" w14:textId="57ED142A" w:rsidR="00013698" w:rsidRPr="00013698" w:rsidRDefault="00D9012A" w:rsidP="007B7679">
      <w:r>
        <w:rPr>
          <w:noProof/>
        </w:rPr>
        <mc:AlternateContent>
          <mc:Choice Requires="wps">
            <w:drawing>
              <wp:anchor distT="0" distB="0" distL="114300" distR="114300" simplePos="0" relativeHeight="251794432"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11373D" w:rsidRDefault="0011373D" w:rsidP="00302989">
                            <w:r>
                              <w:t xml:space="preserve">The previous action is undone. You may also redo by </w:t>
                            </w:r>
                            <w:proofErr w:type="gramStart"/>
                            <w:r>
                              <w:t>typing</w:t>
                            </w:r>
                            <w:proofErr w:type="gramEnd"/>
                            <w:r>
                              <w:t xml:space="preserve"> “</w:t>
                            </w:r>
                            <w:r w:rsidRPr="00013698">
                              <w:rPr>
                                <w:b/>
                              </w:rPr>
                              <w:t>redo</w:t>
                            </w:r>
                            <w:r>
                              <w:t xml:space="preserve">” or using the </w:t>
                            </w:r>
                            <w:r w:rsidRPr="00302989">
                              <w:rPr>
                                <w:b/>
                              </w:rPr>
                              <w:t>Ctrl+Y</w:t>
                            </w:r>
                            <w:r>
                              <w:rPr>
                                <w:b/>
                              </w:rPr>
                              <w:t xml:space="preserve"> </w:t>
                            </w:r>
                            <w:r w:rsidRPr="00872ADC">
                              <w:rPr>
                                <w:rPrChange w:id="859" w:author="zhen yu" w:date="2014-11-08T23:46:00Z">
                                  <w:rPr>
                                    <w:b/>
                                  </w:rPr>
                                </w:rPrChange>
                              </w:rPr>
                              <w:t>hotkey</w:t>
                            </w:r>
                            <w:r>
                              <w:t>.</w:t>
                            </w:r>
                          </w:p>
                          <w:p w14:paraId="639955BA" w14:textId="77777777" w:rsidR="0011373D" w:rsidRDefault="0011373D"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2" o:spid="_x0000_s1073" type="#_x0000_t202" style="position:absolute;margin-left:333pt;margin-top:19.75pt;width:162pt;height:11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" filled="f" stroked="f">
                <v:textbox>
                  <w:txbxContent>
                    <w:p w14:paraId="2BBA0427" w14:textId="0B494711" w:rsidR="0011373D" w:rsidRDefault="0011373D" w:rsidP="00302989">
                      <w:r>
                        <w:t xml:space="preserve">The previous action is undone. You may also redo by </w:t>
                      </w:r>
                      <w:proofErr w:type="gramStart"/>
                      <w:r>
                        <w:t>typing</w:t>
                      </w:r>
                      <w:proofErr w:type="gramEnd"/>
                      <w:r>
                        <w:t xml:space="preserve"> “</w:t>
                      </w:r>
                      <w:r w:rsidRPr="00013698">
                        <w:rPr>
                          <w:b/>
                        </w:rPr>
                        <w:t>redo</w:t>
                      </w:r>
                      <w:r>
                        <w:t xml:space="preserve">” or using the </w:t>
                      </w:r>
                      <w:r w:rsidRPr="00302989">
                        <w:rPr>
                          <w:b/>
                        </w:rPr>
                        <w:t>Ctrl+Y</w:t>
                      </w:r>
                      <w:r>
                        <w:rPr>
                          <w:b/>
                        </w:rPr>
                        <w:t xml:space="preserve"> </w:t>
                      </w:r>
                      <w:r w:rsidRPr="00872ADC">
                        <w:rPr>
                          <w:rPrChange w:id="860" w:author="zhen yu" w:date="2014-11-08T23:46:00Z">
                            <w:rPr>
                              <w:b/>
                            </w:rPr>
                          </w:rPrChange>
                        </w:rPr>
                        <w:t>hotkey</w:t>
                      </w:r>
                      <w:r>
                        <w:t>.</w:t>
                      </w:r>
                    </w:p>
                    <w:p w14:paraId="639955BA" w14:textId="77777777" w:rsidR="0011373D" w:rsidRDefault="0011373D" w:rsidP="00A225AC">
                      <w:pPr>
                        <w:jc w:val="both"/>
                      </w:pPr>
                    </w:p>
                  </w:txbxContent>
                </v:textbox>
                <w10:wrap type="square"/>
              </v:shape>
            </w:pict>
          </mc:Fallback>
        </mc:AlternateContent>
      </w:r>
    </w:p>
    <w:p w14:paraId="744E16F9" w14:textId="10599671" w:rsidR="0071287E" w:rsidRPr="0071287E" w:rsidRDefault="00302989" w:rsidP="007B7679">
      <w:r w:rsidRPr="0071287E">
        <w:rPr>
          <w:noProof/>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861" w:name="_Toc403237669"/>
      <w:bookmarkStart w:id="862" w:name="_Toc403237713"/>
      <w:bookmarkStart w:id="863"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861"/>
      <w:bookmarkEnd w:id="862"/>
      <w:bookmarkEnd w:id="863"/>
    </w:p>
    <w:p w14:paraId="1BE1735F" w14:textId="50607DCB" w:rsidR="00975C13" w:rsidRDefault="001A1F93" w:rsidP="007B7679">
      <w:r w:rsidRPr="00DD0BBB">
        <w:rPr>
          <w:rStyle w:val="Emphasis"/>
          <w:noProof/>
        </w:rPr>
        <mc:AlternateContent>
          <mc:Choice Requires="wps">
            <w:drawing>
              <wp:anchor distT="0" distB="0" distL="114300" distR="114300" simplePos="0" relativeHeight="251810816"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11373D" w:rsidRDefault="0011373D" w:rsidP="00D9012A">
                            <w:r>
                              <w:t xml:space="preserve">You can </w:t>
                            </w:r>
                            <w:del w:id="864" w:author="Kelvin Ang" w:date="2014-11-09T08:41:00Z">
                              <w:r w:rsidDel="00D45E3B">
                                <w:delText>set priority</w:delText>
                              </w:r>
                            </w:del>
                            <w:ins w:id="865" w:author="Kelvin Ang" w:date="2014-11-09T08:41:00Z">
                              <w:r>
                                <w:t>prioritize a task</w:t>
                              </w:r>
                            </w:ins>
                            <w:r>
                              <w:t xml:space="preserve"> by </w:t>
                            </w:r>
                            <w:r w:rsidRPr="00872ADC">
                              <w:rPr>
                                <w:b/>
                                <w:rPrChange w:id="866" w:author="zhen yu" w:date="2014-11-08T23:45:00Z">
                                  <w:rPr/>
                                </w:rPrChange>
                              </w:rPr>
                              <w:t>hashtagging</w:t>
                            </w:r>
                            <w:r>
                              <w:t xml:space="preserve"> an entry with </w:t>
                            </w:r>
                            <w:r w:rsidRPr="00BE67CB">
                              <w:rPr>
                                <w:b/>
                              </w:rPr>
                              <w:t>#pri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8" o:spid="_x0000_s1074" type="#_x0000_t202" style="position:absolute;margin-left:341.15pt;margin-top:1.1pt;width:162pt;height:11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" filled="f" stroked="f">
                <v:textbox>
                  <w:txbxContent>
                    <w:p w14:paraId="5339AD99" w14:textId="538C12AE" w:rsidR="0011373D" w:rsidRDefault="0011373D" w:rsidP="00D9012A">
                      <w:r>
                        <w:t xml:space="preserve">You can </w:t>
                      </w:r>
                      <w:del w:id="867" w:author="Kelvin Ang" w:date="2014-11-09T08:41:00Z">
                        <w:r w:rsidDel="00D45E3B">
                          <w:delText>set priority</w:delText>
                        </w:r>
                      </w:del>
                      <w:ins w:id="868" w:author="Kelvin Ang" w:date="2014-11-09T08:41:00Z">
                        <w:r>
                          <w:t>prioritize a task</w:t>
                        </w:r>
                      </w:ins>
                      <w:r>
                        <w:t xml:space="preserve"> by </w:t>
                      </w:r>
                      <w:r w:rsidRPr="00872ADC">
                        <w:rPr>
                          <w:b/>
                          <w:rPrChange w:id="869" w:author="zhen yu" w:date="2014-11-08T23:45:00Z">
                            <w:rPr/>
                          </w:rPrChange>
                        </w:rPr>
                        <w:t>hashtagging</w:t>
                      </w:r>
                      <w:r>
                        <w:t xml:space="preserve"> an entry with </w:t>
                      </w:r>
                      <w:r w:rsidRPr="00BE67CB">
                        <w:rPr>
                          <w:b/>
                        </w:rPr>
                        <w:t>#pri</w:t>
                      </w:r>
                      <w:r>
                        <w:t>.</w:t>
                      </w:r>
                    </w:p>
                  </w:txbxContent>
                </v:textbox>
                <w10:wrap type="square"/>
              </v:shape>
            </w:pict>
          </mc:Fallback>
        </mc:AlternateContent>
      </w:r>
      <w:r w:rsidR="00D9012A" w:rsidRPr="000558D3">
        <w:rPr>
          <w:noProof/>
        </w:rPr>
        <mc:AlternateContent>
          <mc:Choice Requires="wps">
            <w:drawing>
              <wp:anchor distT="0" distB="0" distL="114300" distR="114300" simplePos="0" relativeHeight="251802624"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68A895" id="AutoShape 71" o:spid="_x0000_s1026" type="#_x0000_t32" style="position:absolute;margin-left:131.75pt;margin-top:264.8pt;width:56.4pt;height:58.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rPr>
        <mc:AlternateContent>
          <mc:Choice Requires="wps">
            <w:drawing>
              <wp:anchor distT="0" distB="0" distL="114300" distR="114300" simplePos="0" relativeHeight="251806720"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C1A4B3F" id="Rectangle 11" o:spid="_x0000_s1026" style="position:absolute;margin-left:0;margin-top:253.25pt;width:129.7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rPr>
        <mc:AlternateContent>
          <mc:Choice Requires="wps">
            <w:drawing>
              <wp:anchor distT="0" distB="0" distL="114300" distR="114300" simplePos="0" relativeHeight="251814912"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11373D" w:rsidRDefault="0011373D" w:rsidP="0082401C">
                            <w:r>
                              <w:t>Priority tasks are automatically labelled.</w:t>
                            </w:r>
                          </w:p>
                          <w:p w14:paraId="329CE6EB" w14:textId="2AE79021" w:rsidR="0011373D" w:rsidRDefault="0011373D" w:rsidP="00D9012A">
                            <w:r>
                              <w:t>You can type “</w:t>
                            </w:r>
                            <w:r w:rsidRPr="00956F5A">
                              <w:rPr>
                                <w:b/>
                              </w:rPr>
                              <w:t>#pri</w:t>
                            </w:r>
                            <w:r>
                              <w:t>” to view all priorit</w:t>
                            </w:r>
                            <w:ins w:id="870" w:author="Kelvin Ang" w:date="2014-11-09T08:41:00Z">
                              <w:r>
                                <w:t>ized</w:t>
                              </w:r>
                            </w:ins>
                            <w:del w:id="871"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9" o:spid="_x0000_s1075" type="#_x0000_t202" style="position:absolute;margin-left:338.45pt;margin-top:.65pt;width:162pt;height:11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" filled="f" stroked="f">
                <v:textbox>
                  <w:txbxContent>
                    <w:p w14:paraId="3C0B2460" w14:textId="7EAAFB01" w:rsidR="0011373D" w:rsidRDefault="0011373D" w:rsidP="0082401C">
                      <w:r>
                        <w:t>Priority tasks are automatically labelled.</w:t>
                      </w:r>
                    </w:p>
                    <w:p w14:paraId="329CE6EB" w14:textId="2AE79021" w:rsidR="0011373D" w:rsidRDefault="0011373D" w:rsidP="00D9012A">
                      <w:r>
                        <w:t>You can type “</w:t>
                      </w:r>
                      <w:r w:rsidRPr="00956F5A">
                        <w:rPr>
                          <w:b/>
                        </w:rPr>
                        <w:t>#pri</w:t>
                      </w:r>
                      <w:r>
                        <w:t>” to view all priorit</w:t>
                      </w:r>
                      <w:ins w:id="872" w:author="Kelvin Ang" w:date="2014-11-09T08:41:00Z">
                        <w:r>
                          <w:t>ized</w:t>
                        </w:r>
                      </w:ins>
                      <w:del w:id="873" w:author="Kelvin Ang" w:date="2014-11-09T08:41:00Z">
                        <w:r w:rsidDel="00EA1D03">
                          <w:delText>y</w:delText>
                        </w:r>
                      </w:del>
                      <w:r>
                        <w:t xml:space="preserve"> tasks.</w:t>
                      </w:r>
                    </w:p>
                  </w:txbxContent>
                </v:textbox>
                <w10:wrap type="square"/>
              </v:shape>
            </w:pict>
          </mc:Fallback>
        </mc:AlternateContent>
      </w:r>
      <w:r w:rsidR="0094312E" w:rsidRPr="000558D3">
        <w:rPr>
          <w:noProof/>
        </w:rPr>
        <mc:AlternateContent>
          <mc:Choice Requires="wps">
            <w:drawing>
              <wp:anchor distT="0" distB="0" distL="114300" distR="114300" simplePos="0" relativeHeight="251798528"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18C541A" id="Rectangle 11" o:spid="_x0000_s1026" style="position:absolute;margin-left:70.65pt;margin-top:21.2pt;width:243pt;height:6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874" w:name="_Toc403237670"/>
      <w:bookmarkStart w:id="875" w:name="_Toc403237714"/>
      <w:bookmarkStart w:id="876" w:name="_Toc403237878"/>
      <w:r w:rsidRPr="00DD0BBB">
        <w:rPr>
          <w:rStyle w:val="Emphasis"/>
        </w:rPr>
        <w:lastRenderedPageBreak/>
        <w:t>Hotkeys</w:t>
      </w:r>
      <w:bookmarkEnd w:id="874"/>
      <w:bookmarkEnd w:id="875"/>
      <w:bookmarkEnd w:id="876"/>
    </w:p>
    <w:p w14:paraId="31A290B7" w14:textId="12427469" w:rsidR="00A86A40" w:rsidRDefault="00D9012A" w:rsidP="007B7679">
      <w:del w:id="877" w:author="Kelvin Ang" w:date="2014-11-09T07:57:00Z">
        <w:r w:rsidDel="002C7C56">
          <w:delText>There are many things you can do</w:delText>
        </w:r>
      </w:del>
      <w:ins w:id="878" w:author="Kelvin Ang" w:date="2014-11-09T07:57:00Z">
        <w:r w:rsidR="002C7C56">
          <w:t>You can do many things</w:t>
        </w:r>
      </w:ins>
      <w:r>
        <w:t xml:space="preserve"> with hotkeys in Task Catalyst</w:t>
      </w:r>
      <w:r w:rsidR="00A7395C">
        <w:t xml:space="preserve">. </w:t>
      </w:r>
      <w:ins w:id="879" w:author="Kelvin Ang" w:date="2014-11-09T07:58:00Z">
        <w:r w:rsidR="002C7C56">
          <w:t>For a list of all the hotkeys</w:t>
        </w:r>
      </w:ins>
      <w:ins w:id="880" w:author="Kelvin Ang" w:date="2014-11-09T08:41:00Z">
        <w:r w:rsidR="00C0755F">
          <w:t xml:space="preserve"> and more</w:t>
        </w:r>
      </w:ins>
      <w:ins w:id="881" w:author="Kelvin Ang" w:date="2014-11-09T07:58:00Z">
        <w:r w:rsidR="002C7C56">
          <w:t xml:space="preserve">, </w:t>
        </w:r>
      </w:ins>
      <w:del w:id="882" w:author="Kelvin Ang" w:date="2014-11-09T07:58:00Z">
        <w:r w:rsidR="00017CCA" w:rsidDel="002C7C56">
          <w:delText>Y</w:delText>
        </w:r>
      </w:del>
      <w:ins w:id="883" w:author="Kelvin Ang" w:date="2014-11-09T07:58:00Z">
        <w:r w:rsidR="002C7C56">
          <w:t>y</w:t>
        </w:r>
      </w:ins>
      <w:r w:rsidR="00017CCA">
        <w:t>ou can use</w:t>
      </w:r>
      <w:r w:rsidR="003F62B7">
        <w:t xml:space="preserve"> </w:t>
      </w:r>
      <w:r w:rsidR="003F62B7" w:rsidRPr="00D9012A">
        <w:rPr>
          <w:b/>
        </w:rPr>
        <w:t>Ctrl+H</w:t>
      </w:r>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884" w:author="zhen yu" w:date="2014-11-09T00:22:00Z"/>
        </w:rPr>
      </w:pPr>
      <w:del w:id="885" w:author="zhen yu" w:date="2014-11-08T23:56:00Z">
        <w:r w:rsidDel="003C37A5">
          <w:rPr>
            <w:noProof/>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886" w:author="zhen yu" w:date="2014-11-08T23:56:00Z">
        <w:r w:rsidR="003C37A5">
          <w:rPr>
            <w:noProof/>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887" w:name="_Toc403237671"/>
      <w:bookmarkStart w:id="888" w:name="_Toc403237715"/>
      <w:bookmarkStart w:id="889" w:name="_Toc403237879"/>
      <w:r w:rsidRPr="00DD0BBB">
        <w:rPr>
          <w:rStyle w:val="Emphasis"/>
        </w:rPr>
        <w:t>Smart Paste</w:t>
      </w:r>
      <w:bookmarkEnd w:id="887"/>
      <w:bookmarkEnd w:id="888"/>
      <w:bookmarkEnd w:id="889"/>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r w:rsidR="00EB14EE" w:rsidRPr="00872ADC">
        <w:rPr>
          <w:b/>
          <w:rPrChange w:id="890" w:author="zhen yu" w:date="2014-11-08T23:46:00Z">
            <w:rPr/>
          </w:rPrChange>
        </w:rPr>
        <w:t>Ctrl+D</w:t>
      </w:r>
      <w:r w:rsidR="00EB14EE">
        <w:t xml:space="preserve">. </w:t>
      </w:r>
    </w:p>
    <w:p w14:paraId="2CDBD7B2" w14:textId="022586D3" w:rsidR="00F8734D" w:rsidRDefault="00E97586">
      <w:pPr>
        <w:rPr>
          <w:ins w:id="891" w:author="zhen yu" w:date="2014-11-09T00:23:00Z"/>
          <w:rStyle w:val="Emphasis"/>
        </w:rPr>
      </w:pPr>
      <w:ins w:id="892"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893" w:author="zhen yu" w:date="2014-11-09T00:21:00Z">
            <w:rPr/>
          </w:rPrChange>
        </w:rPr>
      </w:pPr>
      <w:ins w:id="894" w:author="zhen yu" w:date="2014-11-09T00:26:00Z">
        <w:r>
          <w:rPr>
            <w:noProof/>
          </w:rPr>
          <mc:AlternateContent>
            <mc:Choice Requires="wps">
              <w:drawing>
                <wp:anchor distT="0" distB="0" distL="114300" distR="114300" simplePos="0" relativeHeight="251527168"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11373D" w:rsidDel="00F8734D" w:rsidRDefault="0011373D" w:rsidP="00F8734D">
                              <w:pPr>
                                <w:rPr>
                                  <w:del w:id="895" w:author="zhen yu" w:date="2014-11-09T00:27:00Z"/>
                                </w:rPr>
                              </w:pPr>
                              <w:del w:id="896" w:author="zhen yu" w:date="2014-11-09T00:27:00Z">
                                <w:r w:rsidDel="00F8734D">
                                  <w:delText>Priority tasks are automatically labelled.</w:delText>
                                </w:r>
                              </w:del>
                            </w:p>
                            <w:p w14:paraId="0AA83B1D" w14:textId="4B8CD7E2" w:rsidR="0011373D" w:rsidRDefault="0011373D" w:rsidP="00F8734D">
                              <w:pPr>
                                <w:rPr>
                                  <w:ins w:id="897" w:author="zhen yu" w:date="2014-11-09T00:27:00Z"/>
                                </w:rPr>
                              </w:pPr>
                              <w:del w:id="898" w:author="zhen yu" w:date="2014-11-09T00:27:00Z">
                                <w:r w:rsidDel="00F8734D">
                                  <w:delText>You can type “</w:delText>
                                </w:r>
                                <w:r w:rsidRPr="00956F5A" w:rsidDel="00F8734D">
                                  <w:rPr>
                                    <w:b/>
                                  </w:rPr>
                                  <w:delText>#pri</w:delText>
                                </w:r>
                                <w:r w:rsidDel="00F8734D">
                                  <w:delText>” to view all priority tasks.</w:delText>
                                </w:r>
                              </w:del>
                              <w:ins w:id="899" w:author="zhen yu" w:date="2014-11-09T00:27:00Z">
                                <w:r>
                                  <w:t xml:space="preserve">Once the application has </w:t>
                                </w:r>
                              </w:ins>
                              <w:ins w:id="900" w:author="Kelvin Ang" w:date="2014-11-09T08:41:00Z">
                                <w:r>
                                  <w:t xml:space="preserve">been </w:t>
                                </w:r>
                              </w:ins>
                              <w:ins w:id="901" w:author="zhen yu" w:date="2014-11-09T00:27:00Z">
                                <w:r>
                                  <w:t xml:space="preserve">launched, there will be a system tray icon. </w:t>
                                </w:r>
                              </w:ins>
                            </w:p>
                            <w:p w14:paraId="47636EE9" w14:textId="058CC7C4" w:rsidR="0011373D" w:rsidDel="00061E77" w:rsidRDefault="0011373D" w:rsidP="00F8734D">
                              <w:pPr>
                                <w:rPr>
                                  <w:ins w:id="902" w:author="zhen yu" w:date="2014-11-09T00:29:00Z"/>
                                  <w:del w:id="903" w:author="Kelvin Ang" w:date="2014-11-09T08:42:00Z"/>
                                </w:rPr>
                              </w:pPr>
                              <w:ins w:id="904" w:author="zhen yu" w:date="2014-11-09T00:28:00Z">
                                <w:r>
                                  <w:t>L</w:t>
                                </w:r>
                              </w:ins>
                              <w:ins w:id="905" w:author="zhen yu" w:date="2014-11-09T00:27:00Z">
                                <w:r>
                                  <w:t>eft</w:t>
                                </w:r>
                                <w:del w:id="906" w:author="Kelvin Ang" w:date="2014-11-09T08:42:00Z">
                                  <w:r w:rsidDel="00061E77">
                                    <w:delText xml:space="preserve"> </w:delText>
                                  </w:r>
                                </w:del>
                              </w:ins>
                              <w:ins w:id="907" w:author="Kelvin Ang" w:date="2014-11-09T08:42:00Z">
                                <w:r>
                                  <w:t>-</w:t>
                                </w:r>
                              </w:ins>
                              <w:ins w:id="908" w:author="zhen yu" w:date="2014-11-09T00:27:00Z">
                                <w:r>
                                  <w:t xml:space="preserve">click </w:t>
                                </w:r>
                              </w:ins>
                              <w:ins w:id="909" w:author="zhen yu" w:date="2014-11-09T00:28:00Z">
                                <w:r>
                                  <w:t xml:space="preserve">on the icon </w:t>
                                </w:r>
                              </w:ins>
                              <w:ins w:id="910" w:author="zhen yu" w:date="2014-11-09T00:27:00Z">
                                <w:r>
                                  <w:t xml:space="preserve">to </w:t>
                                </w:r>
                              </w:ins>
                              <w:ins w:id="911" w:author="zhen yu" w:date="2014-11-09T00:28:00Z">
                                <w:r w:rsidRPr="00F8734D">
                                  <w:rPr>
                                    <w:b/>
                                    <w:rPrChange w:id="912" w:author="zhen yu" w:date="2014-11-09T00:28:00Z">
                                      <w:rPr/>
                                    </w:rPrChange>
                                  </w:rPr>
                                  <w:t>hide</w:t>
                                </w:r>
                              </w:ins>
                              <w:ins w:id="913" w:author="zhen yu" w:date="2014-11-09T00:27:00Z">
                                <w:r>
                                  <w:t>/</w:t>
                                </w:r>
                              </w:ins>
                              <w:ins w:id="914" w:author="zhen yu" w:date="2014-11-09T00:28:00Z">
                                <w:r w:rsidRPr="00F8734D">
                                  <w:rPr>
                                    <w:b/>
                                    <w:rPrChange w:id="915" w:author="zhen yu" w:date="2014-11-09T00:28:00Z">
                                      <w:rPr/>
                                    </w:rPrChange>
                                  </w:rPr>
                                  <w:t>show</w:t>
                                </w:r>
                              </w:ins>
                              <w:ins w:id="916" w:author="zhen yu" w:date="2014-11-09T00:27:00Z">
                                <w:r>
                                  <w:t xml:space="preserve"> the </w:t>
                                </w:r>
                              </w:ins>
                              <w:ins w:id="917" w:author="zhen yu" w:date="2014-11-09T00:28:00Z">
                                <w:r>
                                  <w:t>application</w:t>
                                </w:r>
                              </w:ins>
                              <w:ins w:id="918" w:author="zhen yu" w:date="2014-11-09T00:27:00Z">
                                <w:r>
                                  <w:t>.</w:t>
                                </w:r>
                              </w:ins>
                              <w:ins w:id="919" w:author="Kelvin Ang" w:date="2014-11-09T08:42:00Z">
                                <w:r>
                                  <w:t xml:space="preserve"> You can also right-click for a context-menu.</w:t>
                                </w:r>
                              </w:ins>
                            </w:p>
                            <w:p w14:paraId="2155700F" w14:textId="4A839744" w:rsidR="0011373D" w:rsidRDefault="0011373D" w:rsidP="00F8734D">
                              <w:ins w:id="920" w:author="zhen yu" w:date="2014-11-09T00:29:00Z">
                                <w:del w:id="921" w:author="Kelvin Ang" w:date="2014-11-09T08:42:00Z">
                                  <w:r w:rsidDel="00061E77">
                                    <w:delText>Right click will show a dialog to “</w:delText>
                                  </w:r>
                                  <w:r w:rsidRPr="00F8734D" w:rsidDel="00061E77">
                                    <w:rPr>
                                      <w:b/>
                                      <w:rPrChange w:id="922" w:author="zhen yu" w:date="2014-11-09T00:29:00Z">
                                        <w:rPr/>
                                      </w:rPrChange>
                                    </w:rPr>
                                    <w:delText>Launch</w:delText>
                                  </w:r>
                                  <w:r w:rsidDel="00061E77">
                                    <w:rPr>
                                      <w:b/>
                                    </w:rPr>
                                    <w:delText>”</w:delText>
                                  </w:r>
                                  <w:r w:rsidDel="00061E77">
                                    <w:delText xml:space="preserve"> or “</w:delText>
                                  </w:r>
                                  <w:r w:rsidRPr="00F8734D" w:rsidDel="00061E77">
                                    <w:rPr>
                                      <w:b/>
                                      <w:rPrChange w:id="923"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76" type="#_x0000_t202" style="position:absolute;margin-left:153pt;margin-top:1.1pt;width:312pt;height:100.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" filled="f" stroked="f">
                  <v:textbox>
                    <w:txbxContent>
                      <w:p w14:paraId="51D8F127" w14:textId="64044CCD" w:rsidR="0011373D" w:rsidDel="00F8734D" w:rsidRDefault="0011373D" w:rsidP="00F8734D">
                        <w:pPr>
                          <w:rPr>
                            <w:del w:id="924" w:author="zhen yu" w:date="2014-11-09T00:27:00Z"/>
                          </w:rPr>
                        </w:pPr>
                        <w:del w:id="925" w:author="zhen yu" w:date="2014-11-09T00:27:00Z">
                          <w:r w:rsidDel="00F8734D">
                            <w:delText>Priority tasks are automatically labelled.</w:delText>
                          </w:r>
                        </w:del>
                      </w:p>
                      <w:p w14:paraId="0AA83B1D" w14:textId="4B8CD7E2" w:rsidR="0011373D" w:rsidRDefault="0011373D" w:rsidP="00F8734D">
                        <w:pPr>
                          <w:rPr>
                            <w:ins w:id="926" w:author="zhen yu" w:date="2014-11-09T00:27:00Z"/>
                          </w:rPr>
                        </w:pPr>
                        <w:del w:id="927" w:author="zhen yu" w:date="2014-11-09T00:27:00Z">
                          <w:r w:rsidDel="00F8734D">
                            <w:delText>You can type “</w:delText>
                          </w:r>
                          <w:r w:rsidRPr="00956F5A" w:rsidDel="00F8734D">
                            <w:rPr>
                              <w:b/>
                            </w:rPr>
                            <w:delText>#pri</w:delText>
                          </w:r>
                          <w:r w:rsidDel="00F8734D">
                            <w:delText>” to view all priority tasks.</w:delText>
                          </w:r>
                        </w:del>
                        <w:ins w:id="928" w:author="zhen yu" w:date="2014-11-09T00:27:00Z">
                          <w:r>
                            <w:t xml:space="preserve">Once the application has </w:t>
                          </w:r>
                        </w:ins>
                        <w:ins w:id="929" w:author="Kelvin Ang" w:date="2014-11-09T08:41:00Z">
                          <w:r>
                            <w:t xml:space="preserve">been </w:t>
                          </w:r>
                        </w:ins>
                        <w:ins w:id="930" w:author="zhen yu" w:date="2014-11-09T00:27:00Z">
                          <w:r>
                            <w:t xml:space="preserve">launched, there will be a system tray icon. </w:t>
                          </w:r>
                        </w:ins>
                      </w:p>
                      <w:p w14:paraId="47636EE9" w14:textId="058CC7C4" w:rsidR="0011373D" w:rsidDel="00061E77" w:rsidRDefault="0011373D" w:rsidP="00F8734D">
                        <w:pPr>
                          <w:rPr>
                            <w:ins w:id="931" w:author="zhen yu" w:date="2014-11-09T00:29:00Z"/>
                            <w:del w:id="932" w:author="Kelvin Ang" w:date="2014-11-09T08:42:00Z"/>
                          </w:rPr>
                        </w:pPr>
                        <w:ins w:id="933" w:author="zhen yu" w:date="2014-11-09T00:28:00Z">
                          <w:r>
                            <w:t>L</w:t>
                          </w:r>
                        </w:ins>
                        <w:ins w:id="934" w:author="zhen yu" w:date="2014-11-09T00:27:00Z">
                          <w:r>
                            <w:t>eft</w:t>
                          </w:r>
                          <w:del w:id="935" w:author="Kelvin Ang" w:date="2014-11-09T08:42:00Z">
                            <w:r w:rsidDel="00061E77">
                              <w:delText xml:space="preserve"> </w:delText>
                            </w:r>
                          </w:del>
                        </w:ins>
                        <w:ins w:id="936" w:author="Kelvin Ang" w:date="2014-11-09T08:42:00Z">
                          <w:r>
                            <w:t>-</w:t>
                          </w:r>
                        </w:ins>
                        <w:ins w:id="937" w:author="zhen yu" w:date="2014-11-09T00:27:00Z">
                          <w:r>
                            <w:t xml:space="preserve">click </w:t>
                          </w:r>
                        </w:ins>
                        <w:ins w:id="938" w:author="zhen yu" w:date="2014-11-09T00:28:00Z">
                          <w:r>
                            <w:t xml:space="preserve">on the icon </w:t>
                          </w:r>
                        </w:ins>
                        <w:ins w:id="939" w:author="zhen yu" w:date="2014-11-09T00:27:00Z">
                          <w:r>
                            <w:t xml:space="preserve">to </w:t>
                          </w:r>
                        </w:ins>
                        <w:ins w:id="940" w:author="zhen yu" w:date="2014-11-09T00:28:00Z">
                          <w:r w:rsidRPr="00F8734D">
                            <w:rPr>
                              <w:b/>
                              <w:rPrChange w:id="941" w:author="zhen yu" w:date="2014-11-09T00:28:00Z">
                                <w:rPr/>
                              </w:rPrChange>
                            </w:rPr>
                            <w:t>hide</w:t>
                          </w:r>
                        </w:ins>
                        <w:ins w:id="942" w:author="zhen yu" w:date="2014-11-09T00:27:00Z">
                          <w:r>
                            <w:t>/</w:t>
                          </w:r>
                        </w:ins>
                        <w:ins w:id="943" w:author="zhen yu" w:date="2014-11-09T00:28:00Z">
                          <w:r w:rsidRPr="00F8734D">
                            <w:rPr>
                              <w:b/>
                              <w:rPrChange w:id="944" w:author="zhen yu" w:date="2014-11-09T00:28:00Z">
                                <w:rPr/>
                              </w:rPrChange>
                            </w:rPr>
                            <w:t>show</w:t>
                          </w:r>
                        </w:ins>
                        <w:ins w:id="945" w:author="zhen yu" w:date="2014-11-09T00:27:00Z">
                          <w:r>
                            <w:t xml:space="preserve"> the </w:t>
                          </w:r>
                        </w:ins>
                        <w:ins w:id="946" w:author="zhen yu" w:date="2014-11-09T00:28:00Z">
                          <w:r>
                            <w:t>application</w:t>
                          </w:r>
                        </w:ins>
                        <w:ins w:id="947" w:author="zhen yu" w:date="2014-11-09T00:27:00Z">
                          <w:r>
                            <w:t>.</w:t>
                          </w:r>
                        </w:ins>
                        <w:ins w:id="948" w:author="Kelvin Ang" w:date="2014-11-09T08:42:00Z">
                          <w:r>
                            <w:t xml:space="preserve"> You can also right-click for a context-menu.</w:t>
                          </w:r>
                        </w:ins>
                      </w:p>
                      <w:p w14:paraId="2155700F" w14:textId="4A839744" w:rsidR="0011373D" w:rsidRDefault="0011373D" w:rsidP="00F8734D">
                        <w:ins w:id="949" w:author="zhen yu" w:date="2014-11-09T00:29:00Z">
                          <w:del w:id="950" w:author="Kelvin Ang" w:date="2014-11-09T08:42:00Z">
                            <w:r w:rsidDel="00061E77">
                              <w:delText>Right click will show a dialog to “</w:delText>
                            </w:r>
                            <w:r w:rsidRPr="00F8734D" w:rsidDel="00061E77">
                              <w:rPr>
                                <w:b/>
                                <w:rPrChange w:id="951" w:author="zhen yu" w:date="2014-11-09T00:29:00Z">
                                  <w:rPr/>
                                </w:rPrChange>
                              </w:rPr>
                              <w:delText>Launch</w:delText>
                            </w:r>
                            <w:r w:rsidDel="00061E77">
                              <w:rPr>
                                <w:b/>
                              </w:rPr>
                              <w:delText>”</w:delText>
                            </w:r>
                            <w:r w:rsidDel="00061E77">
                              <w:delText xml:space="preserve"> or “</w:delText>
                            </w:r>
                            <w:r w:rsidRPr="00F8734D" w:rsidDel="00061E77">
                              <w:rPr>
                                <w:b/>
                                <w:rPrChange w:id="952"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953" w:author="zhen yu" w:date="2014-11-09T00:25:00Z">
        <w:r>
          <w:rPr>
            <w:noProof/>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ins>
      <w:del w:id="954" w:author="zhen yu" w:date="2014-11-09T00:30:00Z">
        <w:r w:rsidR="0092526E" w:rsidDel="00F8734D">
          <w:br w:type="page"/>
        </w:r>
      </w:del>
    </w:p>
    <w:p w14:paraId="24B41508" w14:textId="755EDF24" w:rsidR="0092526E" w:rsidRDefault="00E50534" w:rsidP="0092526E">
      <w:pPr>
        <w:pStyle w:val="Heading1"/>
      </w:pPr>
      <w:bookmarkStart w:id="955" w:name="_Toc403221029"/>
      <w:bookmarkStart w:id="956" w:name="_Toc403287948"/>
      <w:r>
        <w:rPr>
          <w:sz w:val="144"/>
          <w:szCs w:val="144"/>
        </w:rPr>
        <w:lastRenderedPageBreak/>
        <w:t>2</w:t>
      </w:r>
      <w:r w:rsidR="0092526E">
        <w:t xml:space="preserve">. </w:t>
      </w:r>
      <w:bookmarkEnd w:id="955"/>
      <w:ins w:id="957" w:author="Kelvin Ang" w:date="2014-11-09T09:15:00Z">
        <w:r w:rsidR="00BA3AC8">
          <w:t xml:space="preserve">Introducing the </w:t>
        </w:r>
      </w:ins>
      <w:r>
        <w:t>Developer’s Guide</w:t>
      </w:r>
      <w:bookmarkEnd w:id="956"/>
      <w:del w:id="958" w:author="Kelvin Ang" w:date="2014-11-09T09:14:00Z">
        <w:r w:rsidR="00F576A2" w:rsidDel="00482CAE">
          <w:delText xml:space="preserve"> Introduction</w:delText>
        </w:r>
      </w:del>
    </w:p>
    <w:p w14:paraId="24B1B232" w14:textId="66521E08" w:rsidR="00482CAE" w:rsidRDefault="00AC6878">
      <w:pPr>
        <w:pStyle w:val="Heading4"/>
        <w:rPr>
          <w:ins w:id="959" w:author="Kelvin Ang" w:date="2014-11-09T09:12:00Z"/>
        </w:rPr>
        <w:pPrChange w:id="960" w:author="Kelvin Ang" w:date="2014-11-09T09:17:00Z">
          <w:pPr/>
        </w:pPrChange>
      </w:pPr>
      <w:bookmarkStart w:id="961" w:name="_Toc403287949"/>
      <w:ins w:id="962" w:author="Kelvin Ang" w:date="2014-11-09T09:15:00Z">
        <w:r>
          <w:t>Our Audience</w:t>
        </w:r>
      </w:ins>
      <w:bookmarkEnd w:id="961"/>
    </w:p>
    <w:p w14:paraId="2B9798D8" w14:textId="2AA8DFE4" w:rsidR="0092526E" w:rsidRDefault="0092526E" w:rsidP="0092526E">
      <w:r>
        <w:t>Task Catalyst is a lightweight, cross-platform application that caters to the modern urban crowd with a busy lifestyle. The program is optimized for keyboard-use, and hence provides for many command styles, and uses familiar</w:t>
      </w:r>
      <w:ins w:id="963" w:author="Kelvin Ang" w:date="2014-11-09T09:25:00Z">
        <w:r w:rsidR="00576AE8">
          <w:t xml:space="preserve"> Social </w:t>
        </w:r>
        <w:r w:rsidR="004F7707">
          <w:t>Media-inspired</w:t>
        </w:r>
      </w:ins>
      <w:ins w:id="964" w:author="Kelvin Ang" w:date="2014-11-09T09:23:00Z">
        <w:r w:rsidR="004F7707">
          <w:t xml:space="preserve"> </w:t>
        </w:r>
      </w:ins>
      <w:del w:id="965" w:author="Kelvin Ang" w:date="2014-11-09T09:23:00Z">
        <w:r w:rsidDel="004F7707">
          <w:delText xml:space="preserve"> </w:delText>
        </w:r>
      </w:del>
      <w:r>
        <w:t xml:space="preserve">features like </w:t>
      </w:r>
      <w:r w:rsidRPr="004F7707">
        <w:t>hashtagging</w:t>
      </w:r>
      <w:r>
        <w:t xml:space="preserve"> for organization.</w:t>
      </w:r>
    </w:p>
    <w:p w14:paraId="77570FE4" w14:textId="22EAF014" w:rsidR="00AC6878" w:rsidRDefault="00AC6878">
      <w:pPr>
        <w:pStyle w:val="Heading4"/>
        <w:rPr>
          <w:ins w:id="966" w:author="Kelvin Ang" w:date="2014-11-09T09:16:00Z"/>
        </w:rPr>
        <w:pPrChange w:id="967" w:author="Kelvin Ang" w:date="2014-11-09T09:17:00Z">
          <w:pPr/>
        </w:pPrChange>
      </w:pPr>
      <w:bookmarkStart w:id="968" w:name="_Toc403287950"/>
      <w:ins w:id="969" w:author="Kelvin Ang" w:date="2014-11-09T09:16:00Z">
        <w:r>
          <w:t>Our Vision</w:t>
        </w:r>
        <w:bookmarkEnd w:id="968"/>
      </w:ins>
    </w:p>
    <w:p w14:paraId="71CF4E23" w14:textId="7D4DCBEF" w:rsidR="0092526E" w:rsidRDefault="0092526E" w:rsidP="0092526E">
      <w:r>
        <w:t xml:space="preserve">The design of Task Catalyst is </w:t>
      </w:r>
      <w:del w:id="970" w:author="Kelvin Ang" w:date="2014-11-09T09:21:00Z">
        <w:r w:rsidDel="004F7707">
          <w:delText xml:space="preserve">built upon </w:delText>
        </w:r>
      </w:del>
      <w:ins w:id="971" w:author="Kelvin Ang" w:date="2014-11-09T09:21:00Z">
        <w:r w:rsidR="004F7707">
          <w:t xml:space="preserve">based on </w:t>
        </w:r>
      </w:ins>
      <w:r>
        <w:t>the Natural Bucket</w:t>
      </w:r>
      <w:del w:id="972" w:author="Kelvin Ang" w:date="2014-11-09T09:18:00Z">
        <w:r w:rsidDel="004F7707">
          <w:delText>,</w:delText>
        </w:r>
      </w:del>
      <w:ins w:id="973"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13A75372" w14:textId="148F6C00" w:rsidR="00482CAE" w:rsidRDefault="00AC6878">
      <w:pPr>
        <w:pStyle w:val="Heading4"/>
        <w:rPr>
          <w:ins w:id="974" w:author="Kelvin Ang" w:date="2014-11-09T09:08:00Z"/>
        </w:rPr>
        <w:pPrChange w:id="975" w:author="Kelvin Ang" w:date="2014-11-09T09:17:00Z">
          <w:pPr/>
        </w:pPrChange>
      </w:pPr>
      <w:bookmarkStart w:id="976" w:name="_Toc403287951"/>
      <w:ins w:id="977" w:author="Kelvin Ang" w:date="2014-11-09T09:16:00Z">
        <w:r>
          <w:t>Using this Guide</w:t>
        </w:r>
      </w:ins>
      <w:bookmarkEnd w:id="976"/>
    </w:p>
    <w:p w14:paraId="284BFBB7" w14:textId="3CCF19F5" w:rsidR="0092526E" w:rsidDel="00482CAE" w:rsidRDefault="004F7707" w:rsidP="0092526E">
      <w:pPr>
        <w:rPr>
          <w:del w:id="978" w:author="Kelvin Ang" w:date="2014-11-09T09:09:00Z"/>
        </w:rPr>
      </w:pPr>
      <w:ins w:id="979" w:author="Kelvin Ang" w:date="2014-11-09T09:19:00Z">
        <w:r>
          <w:t xml:space="preserve">First, </w:t>
        </w:r>
      </w:ins>
      <w:del w:id="980" w:author="Kelvin Ang" w:date="2014-11-09T09:19:00Z">
        <w:r w:rsidR="0092526E" w:rsidDel="004F7707">
          <w:delText>In this Developer’s Guide, y</w:delText>
        </w:r>
      </w:del>
      <w:ins w:id="981" w:author="Kelvin Ang" w:date="2014-11-09T09:19:00Z">
        <w:r>
          <w:t>y</w:t>
        </w:r>
      </w:ins>
      <w:r w:rsidR="0092526E">
        <w:t xml:space="preserve">ou will </w:t>
      </w:r>
      <w:del w:id="982" w:author="Kelvin Ang" w:date="2014-11-09T09:19:00Z">
        <w:r w:rsidR="0092526E" w:rsidDel="004F7707">
          <w:delText xml:space="preserve">first </w:delText>
        </w:r>
      </w:del>
      <w:r w:rsidR="0092526E">
        <w:t xml:space="preserve">be introduced to the </w:t>
      </w:r>
      <w:r w:rsidR="007B1309">
        <w:t>H</w:t>
      </w:r>
      <w:r w:rsidR="0092526E">
        <w:t>igh-</w:t>
      </w:r>
      <w:r w:rsidR="007B1309">
        <w:t>L</w:t>
      </w:r>
      <w:r w:rsidR="0092526E">
        <w:t xml:space="preserve">evel </w:t>
      </w:r>
      <w:r w:rsidR="007B1309">
        <w:t>A</w:t>
      </w:r>
      <w:r w:rsidR="0092526E">
        <w:t xml:space="preserve">rchitecture (Section </w:t>
      </w:r>
      <w:r w:rsidR="007B1309">
        <w:t>3</w:t>
      </w:r>
      <w:r w:rsidR="0092526E">
        <w:t xml:space="preserve">) of the program. Next, we will talk about the </w:t>
      </w:r>
      <w:ins w:id="983" w:author="Kelvin Ang" w:date="2014-11-09T09:18:00Z">
        <w:r>
          <w:t xml:space="preserve">System </w:t>
        </w:r>
      </w:ins>
      <w:del w:id="984" w:author="Kelvin Ang" w:date="2014-11-09T09:18:00Z">
        <w:r w:rsidR="0092526E" w:rsidDel="004F7707">
          <w:delText xml:space="preserve">components </w:delText>
        </w:r>
      </w:del>
      <w:ins w:id="985" w:author="Kelvin Ang" w:date="2014-11-09T09:18:00Z">
        <w:r>
          <w:t xml:space="preserve">Components </w:t>
        </w:r>
      </w:ins>
      <w:ins w:id="986" w:author="Kelvin Ang" w:date="2014-11-09T09:19:00Z">
        <w:r>
          <w:t xml:space="preserve">(Section 4) </w:t>
        </w:r>
      </w:ins>
      <w:del w:id="987" w:author="Kelvin Ang" w:date="2014-11-09T09:18:00Z">
        <w:r w:rsidR="0092526E" w:rsidDel="004F7707">
          <w:delText xml:space="preserve">of the system </w:delText>
        </w:r>
      </w:del>
      <w:r w:rsidR="0092526E">
        <w:t>from front-end to back-end</w:t>
      </w:r>
      <w:ins w:id="988" w:author="Kelvin Ang" w:date="2014-11-09T09:20:00Z">
        <w:r>
          <w:t>.</w:t>
        </w:r>
      </w:ins>
      <w:r w:rsidR="0092526E">
        <w:t xml:space="preserve"> </w:t>
      </w:r>
      <w:del w:id="989" w:author="Kelvin Ang" w:date="2014-11-09T09:19:00Z">
        <w:r w:rsidR="0092526E" w:rsidDel="004F7707">
          <w:delText xml:space="preserve">(Section </w:delText>
        </w:r>
        <w:r w:rsidR="007B1309" w:rsidDel="004F7707">
          <w:delText>4</w:delText>
        </w:r>
        <w:r w:rsidR="0092526E" w:rsidDel="004F7707">
          <w:delText xml:space="preserve">). </w:delText>
        </w:r>
      </w:del>
      <w:r w:rsidR="0092526E">
        <w:t xml:space="preserve">Each component will be introduced </w:t>
      </w:r>
      <w:ins w:id="990" w:author="Kelvin Ang" w:date="2014-11-09T09:29:00Z">
        <w:r w:rsidR="0057190C">
          <w:t xml:space="preserve">top-down </w:t>
        </w:r>
      </w:ins>
      <w:r w:rsidR="0092526E">
        <w:t xml:space="preserve">using its class diagram and APIs, and then further elaborated with behavioral diagrams and code samples if </w:t>
      </w:r>
      <w:del w:id="991" w:author="Kelvin Ang" w:date="2014-11-09T09:29:00Z">
        <w:r w:rsidR="0092526E" w:rsidDel="00FF42E7">
          <w:delText>available</w:delText>
        </w:r>
      </w:del>
      <w:ins w:id="992" w:author="Kelvin Ang" w:date="2014-11-09T09:29:00Z">
        <w:r w:rsidR="00FF42E7">
          <w:t>necessary</w:t>
        </w:r>
      </w:ins>
      <w:r w:rsidR="0092526E">
        <w:t xml:space="preserve">. Finally, we will </w:t>
      </w:r>
      <w:del w:id="993" w:author="Kelvin Ang" w:date="2014-11-09T09:22:00Z">
        <w:r w:rsidR="0092526E" w:rsidDel="004F7707">
          <w:delText>guide you on</w:delText>
        </w:r>
      </w:del>
      <w:ins w:id="994" w:author="Kelvin Ang" w:date="2014-11-09T09:22:00Z">
        <w:r>
          <w:t>orientate you to</w:t>
        </w:r>
      </w:ins>
      <w:r w:rsidR="0092526E">
        <w:t xml:space="preserve"> the </w:t>
      </w:r>
      <w:del w:id="995" w:author="Kelvin Ang" w:date="2014-11-09T09:21:00Z">
        <w:r w:rsidR="0092526E" w:rsidDel="004F7707">
          <w:delText xml:space="preserve">testing </w:delText>
        </w:r>
      </w:del>
      <w:ins w:id="996" w:author="Kelvin Ang" w:date="2014-11-09T09:21:00Z">
        <w:r>
          <w:t xml:space="preserve">Testing </w:t>
        </w:r>
      </w:ins>
      <w:del w:id="997" w:author="Kelvin Ang" w:date="2014-11-09T09:21:00Z">
        <w:r w:rsidR="0092526E" w:rsidDel="004F7707">
          <w:delText xml:space="preserve">standards </w:delText>
        </w:r>
      </w:del>
      <w:ins w:id="998" w:author="Kelvin Ang" w:date="2014-11-09T09:21:00Z">
        <w:r>
          <w:t xml:space="preserve">Standards </w:t>
        </w:r>
      </w:ins>
      <w:ins w:id="999" w:author="Kelvin Ang" w:date="2014-11-09T09:22:00Z">
        <w:r>
          <w:t xml:space="preserve">(Section 5) </w:t>
        </w:r>
      </w:ins>
      <w:r w:rsidR="0092526E">
        <w:t>adopted in this project</w:t>
      </w:r>
      <w:del w:id="1000" w:author="Kelvin Ang" w:date="2014-11-09T09:22:00Z">
        <w:r w:rsidR="007B1309" w:rsidDel="004F7707">
          <w:delText xml:space="preserve"> (Section 5)</w:delText>
        </w:r>
      </w:del>
      <w:r w:rsidR="0092526E">
        <w:t>.</w:t>
      </w:r>
    </w:p>
    <w:p w14:paraId="6F8C59A6" w14:textId="77777777" w:rsidR="00482CAE" w:rsidRDefault="00482CAE" w:rsidP="0092526E">
      <w:pPr>
        <w:rPr>
          <w:ins w:id="1001" w:author="Kelvin Ang" w:date="2014-11-09T09:09:00Z"/>
        </w:rPr>
      </w:pPr>
    </w:p>
    <w:p w14:paraId="06046537" w14:textId="77777777" w:rsidR="0092526E" w:rsidRDefault="0092526E" w:rsidP="0092526E">
      <w:pPr>
        <w:rPr>
          <w:ins w:id="1002" w:author="Kelvin Ang" w:date="2014-11-09T09:09:00Z"/>
        </w:rPr>
      </w:pPr>
      <w:r>
        <w:t>This guide assumes that you have some prior experience in Java and CSS.</w:t>
      </w:r>
    </w:p>
    <w:p w14:paraId="385E0483" w14:textId="20267CDA" w:rsidR="00482CAE" w:rsidDel="00AC6878" w:rsidRDefault="00482CAE">
      <w:pPr>
        <w:pStyle w:val="Heading2"/>
        <w:rPr>
          <w:del w:id="1003" w:author="Kelvin Ang" w:date="2014-11-09T09:16:00Z"/>
        </w:rPr>
        <w:pPrChange w:id="1004"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pPr>
        <w:pStyle w:val="ListParagraph"/>
        <w:numPr>
          <w:ilvl w:val="0"/>
          <w:numId w:val="32"/>
        </w:numPr>
        <w:rPr>
          <w:ins w:id="1005" w:author="Kelvin Ang" w:date="2014-11-09T09:27:00Z"/>
          <w:rPrChange w:id="1006" w:author="Kelvin Ang" w:date="2014-11-09T09:27:00Z">
            <w:rPr>
              <w:ins w:id="1007" w:author="Kelvin Ang" w:date="2014-11-09T09:27:00Z"/>
              <w:u w:val="single"/>
            </w:rPr>
          </w:rPrChange>
        </w:rPr>
        <w:pPrChange w:id="1008" w:author="Kelvin Ang" w:date="2014-11-09T09:27:00Z">
          <w:pPr/>
        </w:pPrChange>
      </w:pPr>
      <w:r w:rsidRPr="00576AE8">
        <w:rPr>
          <w:i/>
        </w:rPr>
        <w:t>Class, Component, Library or Framework</w:t>
      </w:r>
    </w:p>
    <w:p w14:paraId="08EBA729" w14:textId="77777777" w:rsidR="00576AE8" w:rsidRPr="00576AE8" w:rsidRDefault="0092526E">
      <w:pPr>
        <w:pStyle w:val="ListParagraph"/>
        <w:numPr>
          <w:ilvl w:val="0"/>
          <w:numId w:val="32"/>
        </w:numPr>
        <w:rPr>
          <w:ins w:id="1009" w:author="Kelvin Ang" w:date="2014-11-09T09:28:00Z"/>
          <w:rPrChange w:id="1010" w:author="Kelvin Ang" w:date="2014-11-09T09:28:00Z">
            <w:rPr>
              <w:ins w:id="1011" w:author="Kelvin Ang" w:date="2014-11-09T09:28:00Z"/>
              <w:rFonts w:ascii="Consolas" w:hAnsi="Consolas" w:cs="Consolas"/>
            </w:rPr>
          </w:rPrChange>
        </w:rPr>
        <w:pPrChange w:id="1012" w:author="Kelvin Ang" w:date="2014-11-09T09:27:00Z">
          <w:pPr/>
        </w:pPrChange>
      </w:pPr>
      <w:del w:id="1013" w:author="Kelvin Ang" w:date="2014-11-09T09:27:00Z">
        <w:r w:rsidRPr="00576AE8" w:rsidDel="00576AE8">
          <w:rPr>
            <w:i/>
          </w:rPr>
          <w:br/>
        </w:r>
      </w:del>
      <w:r w:rsidRPr="00576AE8">
        <w:rPr>
          <w:u w:val="single"/>
        </w:rPr>
        <w:t>Pattern or Principle</w:t>
      </w:r>
    </w:p>
    <w:p w14:paraId="5EFD45C3" w14:textId="53787E20" w:rsidR="0092526E" w:rsidRPr="004F4D23" w:rsidRDefault="0092526E">
      <w:pPr>
        <w:pStyle w:val="ListParagraph"/>
        <w:numPr>
          <w:ilvl w:val="0"/>
          <w:numId w:val="32"/>
        </w:numPr>
        <w:pPrChange w:id="1014" w:author="Kelvin Ang" w:date="2014-11-09T09:27:00Z">
          <w:pPr/>
        </w:pPrChange>
      </w:pPr>
      <w:del w:id="1015" w:author="Kelvin Ang" w:date="2014-11-09T09:28:00Z">
        <w:r w:rsidDel="00576AE8">
          <w:br/>
        </w:r>
      </w:del>
      <w:r w:rsidRPr="00576AE8">
        <w:rPr>
          <w:rFonts w:ascii="Consolas" w:hAnsi="Consolas" w:cs="Consolas"/>
        </w:rPr>
        <w:t>Commands, Code or Input/Output</w:t>
      </w:r>
      <w:r>
        <w:br w:type="page"/>
      </w:r>
    </w:p>
    <w:p w14:paraId="356A3AC2" w14:textId="7C0D1B35" w:rsidR="0092526E" w:rsidRPr="00667E20" w:rsidRDefault="005D4AD9" w:rsidP="0092526E">
      <w:pPr>
        <w:pStyle w:val="Heading1"/>
      </w:pPr>
      <w:bookmarkStart w:id="1016" w:name="_Toc403221030"/>
      <w:bookmarkStart w:id="1017" w:name="_Toc403287952"/>
      <w:r>
        <w:rPr>
          <w:sz w:val="144"/>
          <w:szCs w:val="144"/>
        </w:rPr>
        <w:lastRenderedPageBreak/>
        <w:t>3</w:t>
      </w:r>
      <w:r w:rsidR="0092526E" w:rsidRPr="00667E20">
        <w:t>. Defining the Architecture</w:t>
      </w:r>
      <w:bookmarkEnd w:id="1016"/>
      <w:bookmarkEnd w:id="1017"/>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422.5pt;height:120.9pt" o:ole="">
            <v:imagedata r:id="rId45" o:title=""/>
          </v:shape>
          <o:OLEObject Type="Embed" ProgID="Visio.Drawing.15" ShapeID="_x0000_i1093" DrawAspect="Content" ObjectID="_1350892809" r:id="rId46"/>
        </w:object>
      </w:r>
    </w:p>
    <w:p w14:paraId="540B6CD0" w14:textId="77777777" w:rsidR="0092526E" w:rsidRPr="00B9366F" w:rsidRDefault="0092526E" w:rsidP="0092526E">
      <w:pPr>
        <w:pStyle w:val="Caption"/>
        <w:jc w:val="center"/>
      </w:pPr>
      <w:r w:rsidRPr="00B9366F">
        <w:t xml:space="preserve">Figure </w:t>
      </w:r>
      <w:r w:rsidR="004448BF">
        <w:fldChar w:fldCharType="begin"/>
      </w:r>
      <w:r w:rsidR="004448BF">
        <w:instrText xml:space="preserve"> SEQ Figure \* ARABIC </w:instrText>
      </w:r>
      <w:r w:rsidR="004448BF">
        <w:fldChar w:fldCharType="separate"/>
      </w:r>
      <w:r w:rsidR="00E02FC6">
        <w:rPr>
          <w:noProof/>
        </w:rPr>
        <w:t>1</w:t>
      </w:r>
      <w:r w:rsidR="004448BF">
        <w:rPr>
          <w:noProof/>
        </w:rPr>
        <w:fldChar w:fldCharType="end"/>
      </w:r>
      <w:r w:rsidRPr="00B9366F">
        <w:rPr>
          <w:noProof/>
        </w:rPr>
        <w:t xml:space="preserve"> </w:t>
      </w:r>
      <w:r>
        <w:rPr>
          <w:noProof/>
        </w:rPr>
        <w:t>–</w:t>
      </w:r>
      <w:r w:rsidRPr="00B9366F">
        <w:rPr>
          <w:noProof/>
        </w:rPr>
        <w:t xml:space="preserve"> Architecture</w:t>
      </w:r>
      <w:r>
        <w:rPr>
          <w:noProof/>
        </w:rPr>
        <w:t xml:space="preserve"> Diagram</w:t>
      </w:r>
    </w:p>
    <w:p w14:paraId="555A5C73" w14:textId="791F1ACB" w:rsidR="0092526E" w:rsidRPr="000F6BFC" w:rsidRDefault="0092526E" w:rsidP="0092526E">
      <w:r w:rsidRPr="000F6BFC">
        <w:t xml:space="preserve">The overall architecture </w:t>
      </w:r>
      <w:ins w:id="1018" w:author="Kelvin Ang" w:date="2014-11-09T10:15:00Z">
        <w:r w:rsidR="00890AD1">
          <w:t xml:space="preserve">is illustrated in </w:t>
        </w:r>
        <w:r w:rsidR="00890AD1" w:rsidRPr="00890AD1">
          <w:rPr>
            <w:b/>
            <w:rPrChange w:id="1019" w:author="Kelvin Ang" w:date="2014-11-09T10:15:00Z">
              <w:rPr/>
            </w:rPrChange>
          </w:rPr>
          <w:t>Figure 1</w:t>
        </w:r>
        <w:r w:rsidR="00890AD1">
          <w:t xml:space="preserve">. It </w:t>
        </w:r>
      </w:ins>
      <w:r w:rsidRPr="000F6BFC">
        <w:t xml:space="preserve">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60C15AF"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w:t>
      </w:r>
      <w:ins w:id="1020" w:author="Kelvin Ang" w:date="2014-11-09T09:31:00Z">
        <w:r w:rsidR="00EB6A5E">
          <w:t xml:space="preserve"> and</w:t>
        </w:r>
      </w:ins>
      <w:del w:id="1021" w:author="Kelvin Ang" w:date="2014-11-09T09:31:00Z">
        <w:r w:rsidRPr="000F6BFC" w:rsidDel="00EB6A5E">
          <w:delText>,</w:delText>
        </w:r>
      </w:del>
      <w:r w:rsidRPr="000F6BFC">
        <w:t xml:space="preserve"> status messages</w:t>
      </w:r>
      <w:ins w:id="1022" w:author="Kelvin Ang" w:date="2014-11-09T09:32:00Z">
        <w:r w:rsidR="00EE27A2">
          <w:t>. It is also responsible for</w:t>
        </w:r>
      </w:ins>
      <w:ins w:id="1023" w:author="Kelvin Ang" w:date="2014-11-09T09:37:00Z">
        <w:r w:rsidR="00EE27A2">
          <w:t xml:space="preserve"> many </w:t>
        </w:r>
      </w:ins>
      <w:ins w:id="1024" w:author="Kelvin Ang" w:date="2014-11-09T09:39:00Z">
        <w:r w:rsidR="000B0CF3">
          <w:t xml:space="preserve">interactive </w:t>
        </w:r>
      </w:ins>
      <w:ins w:id="1025" w:author="Kelvin Ang" w:date="2014-11-09T09:37:00Z">
        <w:r w:rsidR="00EE27A2">
          <w:t>features like</w:t>
        </w:r>
      </w:ins>
      <w:ins w:id="1026" w:author="Kelvin Ang" w:date="2014-11-09T09:32:00Z">
        <w:r w:rsidR="00EE27A2">
          <w:t xml:space="preserve"> hotkeys</w:t>
        </w:r>
      </w:ins>
      <w:del w:id="1027" w:author="Kelvin Ang" w:date="2014-11-09T09:32:00Z">
        <w:r w:rsidRPr="000F6BFC" w:rsidDel="00EE27A2">
          <w:delText>,</w:delText>
        </w:r>
      </w:del>
      <w:del w:id="1028" w:author="Kelvin Ang" w:date="2014-11-09T09:33:00Z">
        <w:r w:rsidRPr="000F6BFC" w:rsidDel="00EE27A2">
          <w:delText xml:space="preserve"> and </w:delText>
        </w:r>
      </w:del>
      <w:ins w:id="1029" w:author="Kelvin Ang" w:date="2014-11-09T09:33:00Z">
        <w:r w:rsidR="00EE27A2">
          <w:t xml:space="preserve"> </w:t>
        </w:r>
      </w:ins>
      <w:del w:id="1030" w:author="Kelvin Ang" w:date="2014-11-09T09:34:00Z">
        <w:r w:rsidRPr="000F6BFC" w:rsidDel="00EE27A2">
          <w:delText xml:space="preserve">providing </w:delText>
        </w:r>
      </w:del>
      <w:ins w:id="1031" w:author="Kelvin Ang" w:date="2014-11-09T09:34:00Z">
        <w:r w:rsidR="00EE27A2">
          <w:t xml:space="preserve">and </w:t>
        </w:r>
      </w:ins>
      <w:r w:rsidRPr="000F6BFC">
        <w:t>autocomplete</w:t>
      </w:r>
      <w:del w:id="1032" w:author="Kelvin Ang" w:date="2014-11-09T09:34:00Z">
        <w:r w:rsidRPr="000F6BFC" w:rsidDel="00EE27A2">
          <w:delText xml:space="preserve"> functionality</w:delText>
        </w:r>
      </w:del>
      <w:r w:rsidRPr="000F6BFC">
        <w:t>. It relies on the Logic component for command execution, low-level decision-making and data processing.</w:t>
      </w:r>
    </w:p>
    <w:p w14:paraId="5D287E95" w14:textId="452201F3" w:rsidR="0092526E" w:rsidRPr="000F6BFC" w:rsidRDefault="0092526E" w:rsidP="0092526E">
      <w:r w:rsidRPr="000F6BFC">
        <w:rPr>
          <w:i/>
        </w:rPr>
        <w:t>Logic</w:t>
      </w:r>
      <w:r w:rsidRPr="000F6BFC">
        <w:t xml:space="preserve"> provides a variety of APIs (Application Programmable Interfaces) for </w:t>
      </w:r>
      <w:r w:rsidRPr="00050472">
        <w:rPr>
          <w:i/>
          <w:rPrChange w:id="1033" w:author="Kelvin Ang" w:date="2014-11-09T09:39:00Z">
            <w:rPr/>
          </w:rPrChange>
        </w:rPr>
        <w:t>GUI</w:t>
      </w:r>
      <w:r w:rsidRPr="000F6BFC">
        <w:t xml:space="preserve">. It handles parsing and execution of commands, generation of status, hint and autocomplete messages, filtration of task lists, </w:t>
      </w:r>
      <w:ins w:id="1034" w:author="Kelvin Ang" w:date="2014-11-09T09:41:00Z">
        <w:r w:rsidR="00050472">
          <w:t xml:space="preserve">tracking of display states, </w:t>
        </w:r>
      </w:ins>
      <w:r w:rsidRPr="000F6BFC">
        <w:t xml:space="preserve">and provision of logical data structures. It depends on </w:t>
      </w:r>
      <w:r w:rsidRPr="00F86FF5">
        <w:rPr>
          <w:i/>
        </w:rPr>
        <w:t>Storage</w:t>
      </w:r>
      <w:r w:rsidRPr="000F6BFC">
        <w:t xml:space="preserve"> for physical storage.</w:t>
      </w:r>
    </w:p>
    <w:p w14:paraId="758D1310" w14:textId="78E8B522" w:rsidR="0092526E" w:rsidRPr="00667E20" w:rsidRDefault="0092526E" w:rsidP="0092526E">
      <w:pPr>
        <w:rPr>
          <w:sz w:val="32"/>
          <w:szCs w:val="32"/>
        </w:rPr>
      </w:pPr>
      <w:r w:rsidRPr="000F6BFC">
        <w:rPr>
          <w:i/>
        </w:rPr>
        <w:t>Storage</w:t>
      </w:r>
      <w:r w:rsidRPr="000F6BFC">
        <w:t xml:space="preserve"> is responsible for persistent physical storage. Its functionalit</w:t>
      </w:r>
      <w:ins w:id="1035" w:author="Kelvin Ang" w:date="2014-11-09T09:42:00Z">
        <w:r w:rsidR="00396128">
          <w:t>ies</w:t>
        </w:r>
      </w:ins>
      <w:del w:id="1036" w:author="Kelvin Ang" w:date="2014-11-09T09:42:00Z">
        <w:r w:rsidRPr="000F6BFC" w:rsidDel="00396128">
          <w:delText>y</w:delText>
        </w:r>
      </w:del>
      <w:r w:rsidRPr="000F6BFC">
        <w:t xml:space="preserve"> include</w:t>
      </w:r>
      <w:del w:id="1037" w:author="Kelvin Ang" w:date="2014-11-09T09:42:00Z">
        <w:r w:rsidRPr="000F6BFC" w:rsidDel="00396128">
          <w:delText>s</w:delText>
        </w:r>
      </w:del>
      <w:r w:rsidRPr="000F6BFC">
        <w:t xml:space="preserve">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1038" w:name="_Toc403221031"/>
      <w:bookmarkStart w:id="1039" w:name="_Toc403287953"/>
      <w:r>
        <w:rPr>
          <w:sz w:val="144"/>
          <w:szCs w:val="144"/>
        </w:rPr>
        <w:lastRenderedPageBreak/>
        <w:t>4</w:t>
      </w:r>
      <w:r w:rsidR="0092526E" w:rsidRPr="00667E20">
        <w:t>. Developing the Components</w:t>
      </w:r>
      <w:bookmarkEnd w:id="1038"/>
      <w:bookmarkEnd w:id="1039"/>
    </w:p>
    <w:p w14:paraId="5583A794" w14:textId="3DA69A76" w:rsidR="0092526E" w:rsidRPr="00C66F55" w:rsidRDefault="007958DE" w:rsidP="0092526E">
      <w:pPr>
        <w:pStyle w:val="Heading2"/>
      </w:pPr>
      <w:bookmarkStart w:id="1040" w:name="_Toc403221032"/>
      <w:bookmarkStart w:id="1041" w:name="_Toc403287954"/>
      <w:r>
        <w:t>4</w:t>
      </w:r>
      <w:r w:rsidR="0092526E" w:rsidRPr="00C66F55">
        <w:t>.1 Graphical User Interface</w:t>
      </w:r>
      <w:bookmarkEnd w:id="1040"/>
      <w:bookmarkEnd w:id="1041"/>
    </w:p>
    <w:p w14:paraId="36C0CC9B" w14:textId="77777777" w:rsidR="0092526E" w:rsidRDefault="0092526E" w:rsidP="0092526E">
      <w:pPr>
        <w:keepNext/>
      </w:pPr>
      <w:r>
        <w:object w:dxaOrig="15660" w:dyaOrig="9975" w14:anchorId="09F22BB2">
          <v:shape id="_x0000_i1094" type="#_x0000_t75" style="width:457.8pt;height:172.55pt" o:ole="">
            <v:imagedata r:id="rId47" o:title="" cropbottom="34266f" cropleft="12664f"/>
          </v:shape>
          <o:OLEObject Type="Embed" ProgID="Visio.Drawing.15" ShapeID="_x0000_i1094" DrawAspect="Content" ObjectID="_1350892810" r:id="rId48"/>
        </w:object>
      </w:r>
    </w:p>
    <w:p w14:paraId="1D76291B" w14:textId="77777777" w:rsidR="0092526E" w:rsidRPr="00667E20" w:rsidRDefault="0092526E" w:rsidP="0092526E">
      <w:pPr>
        <w:pStyle w:val="Caption"/>
        <w:jc w:val="center"/>
        <w:rPr>
          <w:sz w:val="32"/>
          <w:szCs w:val="32"/>
        </w:rPr>
      </w:pPr>
      <w:r>
        <w:t xml:space="preserve">Figure </w:t>
      </w:r>
      <w:r w:rsidR="004448BF">
        <w:fldChar w:fldCharType="begin"/>
      </w:r>
      <w:r w:rsidR="004448BF">
        <w:instrText xml:space="preserve"> SEQ Figure \* ARABIC </w:instrText>
      </w:r>
      <w:r w:rsidR="004448BF">
        <w:fldChar w:fldCharType="separate"/>
      </w:r>
      <w:r w:rsidR="00E02FC6">
        <w:rPr>
          <w:noProof/>
        </w:rPr>
        <w:t>2</w:t>
      </w:r>
      <w:r w:rsidR="004448BF">
        <w:rPr>
          <w:noProof/>
        </w:rPr>
        <w:fldChar w:fldCharType="end"/>
      </w:r>
      <w:r>
        <w:rPr>
          <w:noProof/>
        </w:rPr>
        <w:t xml:space="preserve"> –</w:t>
      </w:r>
      <w:r>
        <w:t xml:space="preserve"> Class Diagram of GUI Component</w:t>
      </w:r>
    </w:p>
    <w:p w14:paraId="5913BFA2" w14:textId="6A1E4523" w:rsidR="0092526E" w:rsidDel="00252BBC" w:rsidRDefault="0092526E" w:rsidP="0092526E">
      <w:pPr>
        <w:rPr>
          <w:del w:id="1042" w:author="Kelvin Ang" w:date="2014-11-09T09:44:00Z"/>
        </w:rPr>
      </w:pPr>
      <w:r w:rsidRPr="00584A25">
        <w:rPr>
          <w:i/>
        </w:rPr>
        <w:t>GUI</w:t>
      </w:r>
      <w:r>
        <w:rPr>
          <w:i/>
        </w:rPr>
        <w:t xml:space="preserve"> </w:t>
      </w:r>
      <w:r>
        <w:t xml:space="preserve">was designed using </w:t>
      </w:r>
      <w:del w:id="1043" w:author="Kelvin Ang" w:date="2014-11-09T09:45:00Z">
        <w:r w:rsidRPr="00F86FF5" w:rsidDel="00252BBC">
          <w:rPr>
            <w:i/>
          </w:rPr>
          <w:delText xml:space="preserve">JavaFx </w:delText>
        </w:r>
      </w:del>
      <w:ins w:id="1044" w:author="Kelvin Ang" w:date="2014-11-09T09:45:00Z">
        <w:r w:rsidR="00252BBC" w:rsidRPr="00F86FF5">
          <w:rPr>
            <w:i/>
          </w:rPr>
          <w:t>JavaF</w:t>
        </w:r>
        <w:r w:rsidR="00252BBC">
          <w:rPr>
            <w:i/>
          </w:rPr>
          <w:t>X</w:t>
        </w:r>
        <w:r w:rsidR="00252BBC" w:rsidRPr="00F86FF5">
          <w:rPr>
            <w:i/>
          </w:rPr>
          <w:t xml:space="preserve"> </w:t>
        </w:r>
      </w:ins>
      <w:r w:rsidRPr="00F86FF5">
        <w:rPr>
          <w:i/>
        </w:rPr>
        <w:t>Scene Builder</w:t>
      </w:r>
      <w:r>
        <w:t xml:space="preserve">. The class diagram of the component is shown in </w:t>
      </w:r>
      <w:r w:rsidRPr="00C66F55">
        <w:rPr>
          <w:b/>
        </w:rPr>
        <w:t>Figure 2</w:t>
      </w:r>
      <w:r>
        <w:t xml:space="preserve">. </w:t>
      </w:r>
      <w:r w:rsidRPr="00F53C2F">
        <w:rPr>
          <w:i/>
        </w:rPr>
        <w:t>UIController</w:t>
      </w:r>
      <w:r>
        <w:t xml:space="preserve"> implements the </w:t>
      </w:r>
      <w:r w:rsidRPr="00F53C2F">
        <w:rPr>
          <w:u w:val="single"/>
        </w:rPr>
        <w:t>Observer pattern</w:t>
      </w:r>
      <w:r>
        <w:t xml:space="preserve"> internally</w:t>
      </w:r>
      <w:ins w:id="1045" w:author="Kelvin Ang" w:date="2014-11-09T09:46:00Z">
        <w:r w:rsidR="00252BBC">
          <w:t xml:space="preserve"> to </w:t>
        </w:r>
      </w:ins>
      <w:del w:id="1046" w:author="Kelvin Ang" w:date="2014-11-09T09:46:00Z">
        <w:r w:rsidDel="00252BBC">
          <w:delText xml:space="preserve">, </w:delText>
        </w:r>
      </w:del>
      <w:r>
        <w:t>control</w:t>
      </w:r>
      <w:del w:id="1047" w:author="Kelvin Ang" w:date="2014-11-09T09:46:00Z">
        <w:r w:rsidDel="00252BBC">
          <w:delText>ling</w:delText>
        </w:r>
      </w:del>
      <w:r>
        <w:t xml:space="preserve"> the display elements </w:t>
      </w:r>
      <w:del w:id="1048" w:author="Kelvin Ang" w:date="2014-11-09T09:46:00Z">
        <w:r w:rsidDel="00252BBC">
          <w:delText xml:space="preserve">as well as </w:delText>
        </w:r>
      </w:del>
      <w:ins w:id="1049" w:author="Kelvin Ang" w:date="2014-11-09T09:46:00Z">
        <w:r w:rsidR="00252BBC">
          <w:t xml:space="preserve">and </w:t>
        </w:r>
      </w:ins>
      <w:r>
        <w:t>communicat</w:t>
      </w:r>
      <w:ins w:id="1050" w:author="Kelvin Ang" w:date="2014-11-09T09:46:00Z">
        <w:r w:rsidR="00252BBC">
          <w:t>e</w:t>
        </w:r>
      </w:ins>
      <w:del w:id="1051" w:author="Kelvin Ang" w:date="2014-11-09T09:46:00Z">
        <w:r w:rsidDel="00252BBC">
          <w:delText>ion</w:delText>
        </w:r>
      </w:del>
      <w:r>
        <w:t xml:space="preserve"> with </w:t>
      </w:r>
      <w:r>
        <w:rPr>
          <w:i/>
        </w:rPr>
        <w:t>Logic</w:t>
      </w:r>
      <w:r>
        <w:t>.</w:t>
      </w:r>
    </w:p>
    <w:p w14:paraId="2ACDE8C1" w14:textId="77777777" w:rsidR="00252BBC" w:rsidRDefault="0092526E">
      <w:pPr>
        <w:rPr>
          <w:ins w:id="1052" w:author="Kelvin Ang" w:date="2014-11-09T09:44:00Z"/>
        </w:rPr>
        <w:pPrChange w:id="1053" w:author="Kelvin Ang" w:date="2014-11-09T09:44:00Z">
          <w:pPr>
            <w:keepNext/>
          </w:pPr>
        </w:pPrChange>
      </w:pPr>
      <w:del w:id="1054" w:author="Kelvin Ang" w:date="2014-11-09T09:44:00Z">
        <w:r w:rsidRPr="00386CB7" w:rsidDel="00252BBC">
          <w:rPr>
            <w:b/>
          </w:rPr>
          <w:delText>Figure 3</w:delText>
        </w:r>
        <w:r w:rsidDel="00252BBC">
          <w:delText xml:space="preserve"> depicts </w:delText>
        </w:r>
      </w:del>
    </w:p>
    <w:p w14:paraId="65AB86FC" w14:textId="4F751A45" w:rsidR="0092526E" w:rsidRDefault="0092526E">
      <w:pPr>
        <w:pPrChange w:id="1055" w:author="Kelvin Ang" w:date="2014-11-09T09:44:00Z">
          <w:pPr>
            <w:keepNext/>
          </w:pPr>
        </w:pPrChange>
      </w:pPr>
      <w:del w:id="1056" w:author="Kelvin Ang" w:date="2014-11-09T09:44:00Z">
        <w:r w:rsidDel="00252BBC">
          <w:delText xml:space="preserve">the </w:delText>
        </w:r>
      </w:del>
      <w:ins w:id="1057" w:author="Kelvin Ang" w:date="2014-11-09T09:44:00Z">
        <w:r w:rsidR="00252BBC">
          <w:t xml:space="preserve">The </w:t>
        </w:r>
      </w:ins>
      <w:r>
        <w:t xml:space="preserve">interactions between the </w:t>
      </w:r>
      <w:r w:rsidRPr="00F86FF5">
        <w:rPr>
          <w:i/>
        </w:rPr>
        <w:t>User</w:t>
      </w:r>
      <w:r>
        <w:t xml:space="preserve">, </w:t>
      </w:r>
      <w:r w:rsidRPr="00F86FF5">
        <w:rPr>
          <w:i/>
        </w:rPr>
        <w:t>GUI</w:t>
      </w:r>
      <w:r>
        <w:t xml:space="preserve"> and </w:t>
      </w:r>
      <w:r w:rsidRPr="00F86FF5">
        <w:rPr>
          <w:i/>
        </w:rPr>
        <w:t>Logic</w:t>
      </w:r>
      <w:r>
        <w:t xml:space="preserve"> during initialization</w:t>
      </w:r>
      <w:ins w:id="1058" w:author="Kelvin Ang" w:date="2014-11-09T09:44:00Z">
        <w:r w:rsidR="00252BBC">
          <w:t xml:space="preserve"> is depicted in </w:t>
        </w:r>
        <w:r w:rsidR="00252BBC" w:rsidRPr="00252BBC">
          <w:rPr>
            <w:b/>
            <w:rPrChange w:id="1059" w:author="Kelvin Ang" w:date="2014-11-09T09:44:00Z">
              <w:rPr/>
            </w:rPrChange>
          </w:rPr>
          <w:t>Figure 3</w:t>
        </w:r>
        <w:r w:rsidR="00252BBC">
          <w:t>.</w:t>
        </w:r>
      </w:ins>
      <w:del w:id="1060" w:author="Kelvin Ang" w:date="2014-11-09T09:44:00Z">
        <w:r w:rsidRPr="000F6BFC" w:rsidDel="00252BBC">
          <w:delText>:</w:delText>
        </w:r>
      </w:del>
    </w:p>
    <w:p w14:paraId="00666949" w14:textId="2D2118C6" w:rsidR="0092526E" w:rsidRDefault="00540F5C" w:rsidP="0092526E">
      <w:pPr>
        <w:keepNext/>
        <w:jc w:val="center"/>
      </w:pPr>
      <w:r>
        <w:object w:dxaOrig="8311" w:dyaOrig="7486" w14:anchorId="2A8304E9">
          <v:shape id="_x0000_i1095" type="#_x0000_t75" style="width:264.9pt;height:218.7pt" o:ole="">
            <v:imagedata r:id="rId49" o:title="" cropbottom="5236f"/>
          </v:shape>
          <o:OLEObject Type="Embed" ProgID="Visio.Drawing.15" ShapeID="_x0000_i1095" DrawAspect="Content" ObjectID="_1350892811" r:id="rId50"/>
        </w:object>
      </w:r>
    </w:p>
    <w:p w14:paraId="73E1D308" w14:textId="77777777" w:rsidR="0092526E" w:rsidRPr="00667E20" w:rsidRDefault="0092526E" w:rsidP="0092526E">
      <w:pPr>
        <w:pStyle w:val="Caption"/>
        <w:jc w:val="center"/>
      </w:pPr>
      <w:r>
        <w:t xml:space="preserve">Figure </w:t>
      </w:r>
      <w:r w:rsidR="004448BF">
        <w:fldChar w:fldCharType="begin"/>
      </w:r>
      <w:r w:rsidR="004448BF">
        <w:instrText xml:space="preserve"> SEQ Figure \* ARABIC </w:instrText>
      </w:r>
      <w:r w:rsidR="004448BF">
        <w:fldChar w:fldCharType="separate"/>
      </w:r>
      <w:r w:rsidR="00E02FC6">
        <w:rPr>
          <w:noProof/>
        </w:rPr>
        <w:t>3</w:t>
      </w:r>
      <w:r w:rsidR="004448BF">
        <w:rPr>
          <w:noProof/>
        </w:rPr>
        <w:fldChar w:fldCharType="end"/>
      </w:r>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96" type="#_x0000_t75" style="width:437.45pt;height:483.6pt" o:ole="">
            <v:imagedata r:id="rId51" o:title=""/>
          </v:shape>
          <o:OLEObject Type="Embed" ProgID="Visio.Drawing.15" ShapeID="_x0000_i1096" DrawAspect="Content" ObjectID="_1350892812" r:id="rId52"/>
        </w:object>
      </w:r>
      <w:r>
        <w:t xml:space="preserve">Figure </w:t>
      </w:r>
      <w:r w:rsidR="004448BF">
        <w:fldChar w:fldCharType="begin"/>
      </w:r>
      <w:r w:rsidR="004448BF">
        <w:instrText xml:space="preserve"> SEQ Figure \* ARABIC </w:instrText>
      </w:r>
      <w:r w:rsidR="004448BF">
        <w:fldChar w:fldCharType="separate"/>
      </w:r>
      <w:r w:rsidR="00E02FC6">
        <w:rPr>
          <w:noProof/>
        </w:rPr>
        <w:t>4</w:t>
      </w:r>
      <w:r w:rsidR="004448BF">
        <w:rPr>
          <w:noProof/>
        </w:rPr>
        <w:fldChar w:fldCharType="end"/>
      </w:r>
      <w:r>
        <w:t xml:space="preserve"> – Sequence Diagram for User Interactions</w:t>
      </w:r>
    </w:p>
    <w:p w14:paraId="2D9C1BD3" w14:textId="0563CB38" w:rsidR="0092526E" w:rsidRDefault="0092526E" w:rsidP="0092526E">
      <w:pPr>
        <w:rPr>
          <w:ins w:id="1061" w:author="Kelvin Ang" w:date="2014-11-09T09:55:00Z"/>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w:t>
      </w:r>
      <w:del w:id="1062" w:author="Kelvin Ang" w:date="2014-11-09T09:51:00Z">
        <w:r w:rsidDel="00252BBC">
          <w:rPr>
            <w:szCs w:val="24"/>
          </w:rPr>
          <w:delText xml:space="preserve">calls </w:delText>
        </w:r>
        <w:r w:rsidRPr="00252BBC" w:rsidDel="00252BBC">
          <w:rPr>
            <w:rFonts w:ascii="Consolas" w:hAnsi="Consolas" w:cs="Consolas"/>
            <w:szCs w:val="20"/>
            <w:rPrChange w:id="1063" w:author="Kelvin Ang" w:date="2014-11-09T09:50:00Z">
              <w:rPr>
                <w:rFonts w:ascii="Consolas" w:hAnsi="Consolas" w:cs="Consolas"/>
                <w:sz w:val="20"/>
                <w:szCs w:val="20"/>
              </w:rPr>
            </w:rPrChange>
          </w:rPr>
          <w:delText>getMessageTyping(userInput)</w:delText>
        </w:r>
      </w:del>
      <w:ins w:id="1064" w:author="Kelvin Ang" w:date="2014-11-09T09:51:00Z">
        <w:r w:rsidR="00252BBC">
          <w:rPr>
            <w:szCs w:val="24"/>
          </w:rPr>
          <w:t>passes the user input to logic</w:t>
        </w:r>
      </w:ins>
      <w:r w:rsidRPr="00252BBC">
        <w:rPr>
          <w:sz w:val="24"/>
          <w:szCs w:val="24"/>
          <w:rPrChange w:id="1065" w:author="Kelvin Ang" w:date="2014-11-09T09:50:00Z">
            <w:rPr>
              <w:szCs w:val="24"/>
            </w:rPr>
          </w:rPrChange>
        </w:rPr>
        <w:t xml:space="preserve"> </w:t>
      </w:r>
      <w:r>
        <w:rPr>
          <w:szCs w:val="24"/>
        </w:rPr>
        <w:t xml:space="preserve">to generate a new hint. </w:t>
      </w:r>
      <w:ins w:id="1066" w:author="Kelvin Ang" w:date="2014-11-09T09:54:00Z">
        <w:r w:rsidR="00F25FB4">
          <w:rPr>
            <w:szCs w:val="24"/>
          </w:rPr>
          <w:t xml:space="preserve">When the user confirms the command, </w:t>
        </w:r>
      </w:ins>
      <w:del w:id="1067" w:author="Kelvin Ang" w:date="2014-11-09T09:54:00Z">
        <w:r w:rsidDel="00F25FB4">
          <w:rPr>
            <w:szCs w:val="24"/>
          </w:rPr>
          <w:delText>T</w:delText>
        </w:r>
      </w:del>
      <w:ins w:id="1068" w:author="Kelvin Ang" w:date="2014-11-09T09:54:00Z">
        <w:r w:rsidR="00F25FB4">
          <w:rPr>
            <w:szCs w:val="24"/>
          </w:rPr>
          <w:t>t</w:t>
        </w:r>
      </w:ins>
      <w:r>
        <w:rPr>
          <w:szCs w:val="24"/>
        </w:rPr>
        <w:t xml:space="preserve">he entire command string is sent to </w:t>
      </w:r>
      <w:r w:rsidRPr="007639F9">
        <w:rPr>
          <w:i/>
          <w:szCs w:val="24"/>
        </w:rPr>
        <w:t>Logic</w:t>
      </w:r>
      <w:r>
        <w:rPr>
          <w:szCs w:val="24"/>
        </w:rPr>
        <w:t xml:space="preserve"> </w:t>
      </w:r>
      <w:del w:id="1069" w:author="Kelvin Ang" w:date="2014-11-09T09:52:00Z">
        <w:r w:rsidDel="00252BBC">
          <w:rPr>
            <w:szCs w:val="24"/>
          </w:rPr>
          <w:delText xml:space="preserve">using the </w:delText>
        </w:r>
        <w:r w:rsidRPr="00584A25" w:rsidDel="00252BBC">
          <w:rPr>
            <w:rFonts w:ascii="Consolas" w:hAnsi="Consolas" w:cs="Consolas"/>
            <w:sz w:val="20"/>
            <w:szCs w:val="24"/>
          </w:rPr>
          <w:delText>processCommand(userInput)</w:delText>
        </w:r>
        <w:r w:rsidRPr="00584A25" w:rsidDel="00252BBC">
          <w:rPr>
            <w:sz w:val="20"/>
            <w:szCs w:val="24"/>
          </w:rPr>
          <w:delText xml:space="preserve"> </w:delText>
        </w:r>
        <w:r w:rsidDel="00252BBC">
          <w:rPr>
            <w:szCs w:val="24"/>
          </w:rPr>
          <w:delText xml:space="preserve">method </w:delText>
        </w:r>
      </w:del>
      <w:r>
        <w:rPr>
          <w:szCs w:val="24"/>
        </w:rPr>
        <w:t xml:space="preserve">without any preprocessing in the </w:t>
      </w:r>
      <w:r w:rsidRPr="007639F9">
        <w:rPr>
          <w:i/>
          <w:szCs w:val="24"/>
        </w:rPr>
        <w:t>GUI</w:t>
      </w:r>
      <w:r>
        <w:rPr>
          <w:szCs w:val="24"/>
        </w:rPr>
        <w:t>.</w:t>
      </w:r>
    </w:p>
    <w:tbl>
      <w:tblPr>
        <w:tblStyle w:val="TableGri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Change w:id="1070" w:author="Kelvin Ang" w:date="2014-11-09T09:59:00Z">
          <w:tblPr>
            <w:tblStyle w:val="TableGrid"/>
            <w:tblW w:w="0" w:type="auto"/>
            <w:tblLook w:val="04A0" w:firstRow="1" w:lastRow="0" w:firstColumn="1" w:lastColumn="0" w:noHBand="0" w:noVBand="1"/>
          </w:tblPr>
        </w:tblPrChange>
      </w:tblPr>
      <w:tblGrid>
        <w:gridCol w:w="750"/>
        <w:gridCol w:w="8826"/>
        <w:tblGridChange w:id="1071">
          <w:tblGrid>
            <w:gridCol w:w="4788"/>
            <w:gridCol w:w="4788"/>
          </w:tblGrid>
        </w:tblGridChange>
      </w:tblGrid>
      <w:tr w:rsidR="008B7A96" w14:paraId="70533E4B" w14:textId="77777777" w:rsidTr="008B7A96">
        <w:trPr>
          <w:ins w:id="1072" w:author="Kelvin Ang" w:date="2014-11-09T09:55:00Z"/>
        </w:trPr>
        <w:tc>
          <w:tcPr>
            <w:tcW w:w="738" w:type="dxa"/>
            <w:tcBorders>
              <w:top w:val="single" w:sz="4" w:space="0" w:color="auto"/>
              <w:left w:val="single" w:sz="4" w:space="0" w:color="auto"/>
              <w:bottom w:val="single" w:sz="4" w:space="0" w:color="auto"/>
            </w:tcBorders>
            <w:tcPrChange w:id="1073" w:author="Kelvin Ang" w:date="2014-11-09T09:59:00Z">
              <w:tcPr>
                <w:tcW w:w="4788" w:type="dxa"/>
              </w:tcPr>
            </w:tcPrChange>
          </w:tcPr>
          <w:p w14:paraId="0E05A7D7" w14:textId="4489BD28" w:rsidR="008B7A96" w:rsidRPr="008B7A96" w:rsidRDefault="008B7A96" w:rsidP="0092526E">
            <w:pPr>
              <w:rPr>
                <w:ins w:id="1074" w:author="Kelvin Ang" w:date="2014-11-09T09:55:00Z"/>
                <w:b/>
                <w:szCs w:val="24"/>
                <w:rPrChange w:id="1075" w:author="Kelvin Ang" w:date="2014-11-09T09:55:00Z">
                  <w:rPr>
                    <w:ins w:id="1076" w:author="Kelvin Ang" w:date="2014-11-09T09:55:00Z"/>
                    <w:szCs w:val="24"/>
                  </w:rPr>
                </w:rPrChange>
              </w:rPr>
            </w:pPr>
            <w:ins w:id="1077" w:author="Kelvin Ang" w:date="2014-11-09T09:55:00Z">
              <w:r w:rsidRPr="008B7A96">
                <w:rPr>
                  <w:b/>
                  <w:szCs w:val="24"/>
                  <w:rPrChange w:id="1078" w:author="Kelvin Ang" w:date="2014-11-09T09:55:00Z">
                    <w:rPr>
                      <w:szCs w:val="24"/>
                    </w:rPr>
                  </w:rPrChange>
                </w:rPr>
                <w:t>Note:</w:t>
              </w:r>
            </w:ins>
          </w:p>
        </w:tc>
        <w:tc>
          <w:tcPr>
            <w:tcW w:w="8838" w:type="dxa"/>
            <w:tcBorders>
              <w:top w:val="single" w:sz="4" w:space="0" w:color="auto"/>
              <w:bottom w:val="single" w:sz="4" w:space="0" w:color="auto"/>
              <w:right w:val="single" w:sz="4" w:space="0" w:color="auto"/>
            </w:tcBorders>
            <w:tcPrChange w:id="1079" w:author="Kelvin Ang" w:date="2014-11-09T09:59:00Z">
              <w:tcPr>
                <w:tcW w:w="4788" w:type="dxa"/>
              </w:tcPr>
            </w:tcPrChange>
          </w:tcPr>
          <w:p w14:paraId="0A04AC50" w14:textId="19FCBBC4" w:rsidR="008B7A96" w:rsidRDefault="008B7A96">
            <w:pPr>
              <w:rPr>
                <w:ins w:id="1080" w:author="Kelvin Ang" w:date="2014-11-09T09:55:00Z"/>
                <w:szCs w:val="24"/>
              </w:rPr>
            </w:pPr>
            <w:ins w:id="1081" w:author="Kelvin Ang" w:date="2014-11-09T09:55:00Z">
              <w:r>
                <w:rPr>
                  <w:szCs w:val="24"/>
                </w:rPr>
                <w:t xml:space="preserve">The </w:t>
              </w:r>
              <w:r w:rsidRPr="008B7A96">
                <w:rPr>
                  <w:b/>
                  <w:szCs w:val="24"/>
                  <w:rPrChange w:id="1082" w:author="Kelvin Ang" w:date="2014-11-09T09:59:00Z">
                    <w:rPr>
                      <w:i/>
                      <w:szCs w:val="24"/>
                    </w:rPr>
                  </w:rPrChange>
                </w:rPr>
                <w:t>Hashtag</w:t>
              </w:r>
              <w:r>
                <w:rPr>
                  <w:szCs w:val="24"/>
                </w:rPr>
                <w:t xml:space="preserve"> and </w:t>
              </w:r>
              <w:r w:rsidRPr="008B7A96">
                <w:rPr>
                  <w:b/>
                  <w:szCs w:val="24"/>
                  <w:rPrChange w:id="1083" w:author="Kelvin Ang" w:date="2014-11-09T09:59:00Z">
                    <w:rPr>
                      <w:i/>
                      <w:szCs w:val="24"/>
                    </w:rPr>
                  </w:rPrChange>
                </w:rPr>
                <w:t>Task</w:t>
              </w:r>
              <w:r>
                <w:rPr>
                  <w:szCs w:val="24"/>
                </w:rPr>
                <w:t xml:space="preserve"> lists need to be refreshed with most successful commands, with the exception of repeated search or repeated category selection. Therefore, the </w:t>
              </w:r>
              <w:r w:rsidRPr="008B7A96">
                <w:rPr>
                  <w:szCs w:val="24"/>
                  <w:u w:val="single"/>
                </w:rPr>
                <w:t xml:space="preserve">Observer </w:t>
              </w:r>
            </w:ins>
            <w:ins w:id="1084" w:author="Kelvin Ang" w:date="2014-11-09T09:59:00Z">
              <w:r w:rsidRPr="008B7A96">
                <w:rPr>
                  <w:szCs w:val="24"/>
                  <w:u w:val="single"/>
                  <w:rPrChange w:id="1085" w:author="Kelvin Ang" w:date="2014-11-09T09:59:00Z">
                    <w:rPr>
                      <w:szCs w:val="24"/>
                    </w:rPr>
                  </w:rPrChange>
                </w:rPr>
                <w:t>P</w:t>
              </w:r>
            </w:ins>
            <w:ins w:id="1086" w:author="Kelvin Ang" w:date="2014-11-09T09:55:00Z">
              <w:r w:rsidRPr="008B7A96">
                <w:rPr>
                  <w:szCs w:val="24"/>
                  <w:u w:val="single"/>
                </w:rPr>
                <w:t>attern</w:t>
              </w:r>
              <w:r>
                <w:rPr>
                  <w:szCs w:val="24"/>
                </w:rPr>
                <w:t xml:space="preserve"> is not required between </w:t>
              </w:r>
              <w:r w:rsidRPr="008B7A96">
                <w:rPr>
                  <w:i/>
                  <w:szCs w:val="24"/>
                </w:rPr>
                <w:t>Logic</w:t>
              </w:r>
              <w:r>
                <w:rPr>
                  <w:szCs w:val="24"/>
                </w:rPr>
                <w:t xml:space="preserve"> and </w:t>
              </w:r>
              <w:r w:rsidRPr="008B7A96">
                <w:rPr>
                  <w:i/>
                  <w:szCs w:val="24"/>
                </w:rPr>
                <w:t>GUI</w:t>
              </w:r>
              <w:r>
                <w:rPr>
                  <w:szCs w:val="24"/>
                </w:rPr>
                <w:t>.</w:t>
              </w:r>
            </w:ins>
          </w:p>
        </w:tc>
      </w:tr>
    </w:tbl>
    <w:p w14:paraId="3F1323C6" w14:textId="77777777" w:rsidR="008B7A96" w:rsidRDefault="008B7A96" w:rsidP="0092526E">
      <w:pPr>
        <w:rPr>
          <w:szCs w:val="24"/>
        </w:rPr>
      </w:pPr>
    </w:p>
    <w:tbl>
      <w:tblPr>
        <w:tblStyle w:val="TableGrid"/>
        <w:tblW w:w="0" w:type="auto"/>
        <w:tblLook w:val="04A0" w:firstRow="1" w:lastRow="0" w:firstColumn="1" w:lastColumn="0" w:noHBand="0" w:noVBand="1"/>
      </w:tblPr>
      <w:tblGrid>
        <w:gridCol w:w="9576"/>
      </w:tblGrid>
      <w:tr w:rsidR="0092526E" w:rsidDel="008B7A96" w14:paraId="47E82656" w14:textId="55934EDB" w:rsidTr="000F5FA9">
        <w:trPr>
          <w:del w:id="1087" w:author="Kelvin Ang" w:date="2014-11-09T09:55:00Z"/>
        </w:trPr>
        <w:tc>
          <w:tcPr>
            <w:tcW w:w="9576" w:type="dxa"/>
          </w:tcPr>
          <w:p w14:paraId="58E442EB" w14:textId="5E8CAB45" w:rsidR="0092526E" w:rsidDel="008B7A96" w:rsidRDefault="0092526E">
            <w:pPr>
              <w:ind w:left="630" w:hanging="630"/>
              <w:rPr>
                <w:del w:id="1088" w:author="Kelvin Ang" w:date="2014-11-09T09:55:00Z"/>
                <w:szCs w:val="24"/>
              </w:rPr>
            </w:pPr>
            <w:del w:id="1089" w:author="Kelvin Ang" w:date="2014-11-09T09:55:00Z">
              <w:r w:rsidRPr="00252BBC" w:rsidDel="008B7A96">
                <w:rPr>
                  <w:b/>
                  <w:szCs w:val="24"/>
                  <w:rPrChange w:id="1090" w:author="Kelvin Ang" w:date="2014-11-09T09:48:00Z">
                    <w:rPr>
                      <w:szCs w:val="24"/>
                    </w:rPr>
                  </w:rPrChange>
                </w:rPr>
                <w:delText>Note:</w:delText>
              </w:r>
              <w:r w:rsidDel="008B7A96">
                <w:rPr>
                  <w:szCs w:val="24"/>
                </w:rPr>
                <w:delText xml:space="preserve"> The </w:delText>
              </w:r>
              <w:r w:rsidRPr="00045AC0" w:rsidDel="008B7A96">
                <w:rPr>
                  <w:i/>
                  <w:szCs w:val="24"/>
                </w:rPr>
                <w:delText>Hashtag</w:delText>
              </w:r>
              <w:r w:rsidDel="008B7A96">
                <w:rPr>
                  <w:szCs w:val="24"/>
                </w:rPr>
                <w:delText xml:space="preserve"> and </w:delText>
              </w:r>
              <w:r w:rsidRPr="00045AC0" w:rsidDel="008B7A96">
                <w:rPr>
                  <w:i/>
                  <w:szCs w:val="24"/>
                </w:rPr>
                <w:delText>Task</w:delText>
              </w:r>
              <w:r w:rsidDel="008B7A96">
                <w:rPr>
                  <w:szCs w:val="24"/>
                </w:rPr>
                <w:delText xml:space="preserve"> lists need to be refreshed with most successful commands, with the exception of repeated search or repeated category selection. Therefore, the </w:delText>
              </w:r>
              <w:r w:rsidRPr="00F53C2F" w:rsidDel="008B7A96">
                <w:rPr>
                  <w:szCs w:val="24"/>
                  <w:u w:val="single"/>
                </w:rPr>
                <w:delText>Observer pattern</w:delText>
              </w:r>
              <w:r w:rsidDel="008B7A96">
                <w:rPr>
                  <w:szCs w:val="24"/>
                </w:rPr>
                <w:delText xml:space="preserve"> is not required between </w:delText>
              </w:r>
              <w:r w:rsidRPr="008F22D0" w:rsidDel="008B7A96">
                <w:rPr>
                  <w:i/>
                  <w:szCs w:val="24"/>
                </w:rPr>
                <w:delText>Logic</w:delText>
              </w:r>
              <w:r w:rsidDel="008B7A96">
                <w:rPr>
                  <w:szCs w:val="24"/>
                </w:rPr>
                <w:delText xml:space="preserve"> and </w:delText>
              </w:r>
              <w:r w:rsidRPr="008F22D0" w:rsidDel="008B7A96">
                <w:rPr>
                  <w:i/>
                  <w:szCs w:val="24"/>
                </w:rPr>
                <w:delText>GUI</w:delText>
              </w:r>
              <w:r w:rsidDel="008B7A96">
                <w:rPr>
                  <w:szCs w:val="24"/>
                </w:rPr>
                <w:delText>.</w:delText>
              </w:r>
            </w:del>
          </w:p>
        </w:tc>
      </w:tr>
    </w:tbl>
    <w:p w14:paraId="0A79CC03" w14:textId="6ACFF297" w:rsidR="00540F5C" w:rsidDel="002B018F" w:rsidRDefault="00540F5C" w:rsidP="00540F5C">
      <w:pPr>
        <w:pStyle w:val="Heading2"/>
        <w:rPr>
          <w:del w:id="1091" w:author="zhen yu" w:date="2014-11-09T00:34:00Z"/>
        </w:rPr>
      </w:pPr>
      <w:bookmarkStart w:id="1092" w:name="_Toc403221033"/>
    </w:p>
    <w:p w14:paraId="30137979" w14:textId="4C65F29D" w:rsidR="0092526E" w:rsidRPr="00540F5C" w:rsidRDefault="007958DE" w:rsidP="00540F5C">
      <w:pPr>
        <w:pStyle w:val="Heading2"/>
      </w:pPr>
      <w:bookmarkStart w:id="1093" w:name="_Toc403287955"/>
      <w:r>
        <w:t>4</w:t>
      </w:r>
      <w:r w:rsidR="0092526E" w:rsidRPr="00540F5C">
        <w:t>.2 Logic</w:t>
      </w:r>
      <w:bookmarkEnd w:id="1092"/>
      <w:bookmarkEnd w:id="1093"/>
    </w:p>
    <w:p w14:paraId="25F05403" w14:textId="77777777" w:rsidR="00B6342D" w:rsidRDefault="00B6342D" w:rsidP="0092526E">
      <w:pPr>
        <w:pStyle w:val="Caption"/>
        <w:jc w:val="center"/>
      </w:pPr>
      <w:r>
        <w:object w:dxaOrig="14731" w:dyaOrig="10186" w14:anchorId="28164DB9">
          <v:shape id="_x0000_i1097" type="#_x0000_t75" style="width:396.7pt;height:266.25pt" o:ole="">
            <v:imagedata r:id="rId53" o:title="" cropbottom="13632f" cropleft="12456f"/>
          </v:shape>
          <o:OLEObject Type="Embed" ProgID="Visio.Drawing.15" ShapeID="_x0000_i1097" DrawAspect="Content" ObjectID="_1350892813" r:id="rId54"/>
        </w:object>
      </w:r>
    </w:p>
    <w:p w14:paraId="7627F4B0" w14:textId="0FD3CADD" w:rsidR="0092526E" w:rsidRPr="00B9366F" w:rsidRDefault="0092526E" w:rsidP="0092526E">
      <w:pPr>
        <w:pStyle w:val="Caption"/>
        <w:jc w:val="center"/>
      </w:pPr>
      <w:r w:rsidRPr="00B9366F">
        <w:t xml:space="preserve">Figure </w:t>
      </w:r>
      <w:r w:rsidR="004448BF">
        <w:fldChar w:fldCharType="begin"/>
      </w:r>
      <w:r w:rsidR="004448BF">
        <w:instrText xml:space="preserve"> SEQ Figure \* ARABIC </w:instrText>
      </w:r>
      <w:r w:rsidR="004448BF">
        <w:fldChar w:fldCharType="separate"/>
      </w:r>
      <w:r w:rsidR="00E02FC6">
        <w:rPr>
          <w:noProof/>
        </w:rPr>
        <w:t>5</w:t>
      </w:r>
      <w:r w:rsidR="004448BF">
        <w:rPr>
          <w:noProof/>
        </w:rPr>
        <w:fldChar w:fldCharType="end"/>
      </w:r>
      <w:r w:rsidRPr="00B9366F">
        <w:t xml:space="preserve"> – Class Diagram of Logic Component</w:t>
      </w:r>
    </w:p>
    <w:p w14:paraId="75E30D0E" w14:textId="4D58D3F5"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w:t>
      </w:r>
      <w:del w:id="1094" w:author="Kelvin Ang" w:date="2014-11-09T10:01:00Z">
        <w:r w:rsidDel="00890FE4">
          <w:delText xml:space="preserve">The </w:delText>
        </w:r>
      </w:del>
      <w:ins w:id="1095" w:author="Kelvin Ang" w:date="2014-11-09T10:01:00Z">
        <w:r w:rsidR="00890FE4">
          <w:t xml:space="preserve">The </w:t>
        </w:r>
      </w:ins>
      <w:r w:rsidRPr="00890FE4">
        <w:rPr>
          <w:i/>
          <w:rPrChange w:id="1096" w:author="Kelvin Ang" w:date="2014-11-09T10:01:00Z">
            <w:rPr/>
          </w:rPrChange>
        </w:rPr>
        <w:t>Logic</w:t>
      </w:r>
      <w:r>
        <w:t xml:space="preserve"> </w:t>
      </w:r>
      <w:ins w:id="1097" w:author="Kelvin Ang" w:date="2014-11-09T10:01:00Z">
        <w:r w:rsidR="00890FE4">
          <w:t xml:space="preserve">class diagram </w:t>
        </w:r>
      </w:ins>
      <w:del w:id="1098" w:author="Kelvin Ang" w:date="2014-11-09T10:01:00Z">
        <w:r w:rsidDel="00890FE4">
          <w:delText xml:space="preserve">component </w:delText>
        </w:r>
      </w:del>
      <w:r>
        <w:t xml:space="preserve">is </w:t>
      </w:r>
      <w:del w:id="1099" w:author="Kelvin Ang" w:date="2014-11-09T10:01:00Z">
        <w:r w:rsidDel="00890FE4">
          <w:delText xml:space="preserve">depicted </w:delText>
        </w:r>
      </w:del>
      <w:ins w:id="1100" w:author="Kelvin Ang" w:date="2014-11-09T10:01:00Z">
        <w:r w:rsidR="00890FE4">
          <w:t xml:space="preserve">shown </w:t>
        </w:r>
      </w:ins>
      <w:r>
        <w:t xml:space="preserve">in </w:t>
      </w:r>
      <w:r w:rsidRPr="00A268BA">
        <w:rPr>
          <w:b/>
        </w:rPr>
        <w:t>Figure 5</w:t>
      </w:r>
      <w:r>
        <w:t>.</w:t>
      </w:r>
    </w:p>
    <w:p w14:paraId="0EEA0DD1" w14:textId="63C833CC" w:rsidR="00B6342D" w:rsidRDefault="0092526E" w:rsidP="00B6342D">
      <w:pPr>
        <w:keepNext/>
      </w:pPr>
      <w:r w:rsidRPr="008F22D0">
        <w:rPr>
          <w:i/>
        </w:rPr>
        <w:t>Logic</w:t>
      </w:r>
      <w:r>
        <w:t xml:space="preserve">’s role is to provide all necessary backend functionality for the </w:t>
      </w:r>
      <w:r w:rsidRPr="008F22D0">
        <w:rPr>
          <w:i/>
        </w:rPr>
        <w:t>GUI</w:t>
      </w:r>
      <w:r>
        <w:t>, including command parsing, hints generation,</w:t>
      </w:r>
      <w:ins w:id="1101" w:author="Kelvin Ang" w:date="2014-11-09T10:02:00Z">
        <w:r w:rsidR="00890FE4">
          <w:t xml:space="preserve"> list processing,</w:t>
        </w:r>
      </w:ins>
      <w:r>
        <w:t xml:space="preserve"> and display state maintenance. These functionalities are achieved by relaying method calls to </w:t>
      </w:r>
      <w:r w:rsidRPr="005D4AD9">
        <w:rPr>
          <w:i/>
        </w:rPr>
        <w:t>ActionHintSystem</w:t>
      </w:r>
      <w:r>
        <w:t xml:space="preserve"> and </w:t>
      </w:r>
      <w:r w:rsidRPr="005D4AD9">
        <w:rPr>
          <w:i/>
        </w:rPr>
        <w:t>TaskManager</w:t>
      </w:r>
      <w:r>
        <w:t>.</w:t>
      </w:r>
    </w:p>
    <w:p w14:paraId="0CBE59F3" w14:textId="6F14E6E6" w:rsidR="0092526E" w:rsidRDefault="0092526E" w:rsidP="0092526E">
      <w:pPr>
        <w:keepNext/>
      </w:pPr>
      <w:r>
        <w:t xml:space="preserve">A quick overview of the methods specified by the </w:t>
      </w:r>
      <w:r>
        <w:rPr>
          <w:i/>
        </w:rPr>
        <w:t>Logic</w:t>
      </w:r>
      <w:r>
        <w:t xml:space="preserve"> interface is shown</w:t>
      </w:r>
      <w:ins w:id="1102" w:author="Kelvin Ang" w:date="2014-11-09T10:29:00Z">
        <w:r w:rsidR="000F4480">
          <w:t xml:space="preserve"> below:</w:t>
        </w:r>
      </w:ins>
      <w:del w:id="1103" w:author="Kelvin Ang" w:date="2014-11-09T10:29:00Z">
        <w:r w:rsidDel="000F4480">
          <w:delText xml:space="preserve"> in </w:delText>
        </w:r>
      </w:del>
      <w:del w:id="1104" w:author="Kelvin Ang" w:date="2014-11-09T10:14:00Z">
        <w:r w:rsidRPr="00F53C2F" w:rsidDel="00BC6930">
          <w:rPr>
            <w:b/>
          </w:rPr>
          <w:delText>Figure 6</w:delText>
        </w:r>
      </w:del>
      <w:del w:id="1105" w:author="Kelvin Ang" w:date="2014-11-09T10:02:00Z">
        <w:r w:rsidDel="00890FE4">
          <w:delText>:</w:delText>
        </w:r>
      </w:del>
    </w:p>
    <w:tbl>
      <w:tblPr>
        <w:tblStyle w:val="GridTable4-Accent51"/>
        <w:tblW w:w="0" w:type="auto"/>
        <w:jc w:val="center"/>
        <w:tblLook w:val="04A0" w:firstRow="1" w:lastRow="0" w:firstColumn="1" w:lastColumn="0" w:noHBand="0" w:noVBand="1"/>
        <w:tblPrChange w:id="1106" w:author="Kelvin Ang" w:date="2014-11-09T10:03:00Z">
          <w:tblPr>
            <w:tblStyle w:val="GridTable4-Accent51"/>
            <w:tblW w:w="0" w:type="auto"/>
            <w:jc w:val="center"/>
            <w:tblLook w:val="04A0" w:firstRow="1" w:lastRow="0" w:firstColumn="1" w:lastColumn="0" w:noHBand="0" w:noVBand="1"/>
          </w:tblPr>
        </w:tblPrChange>
      </w:tblPr>
      <w:tblGrid>
        <w:gridCol w:w="3978"/>
        <w:gridCol w:w="5598"/>
        <w:tblGridChange w:id="1107">
          <w:tblGrid>
            <w:gridCol w:w="3652"/>
            <w:gridCol w:w="4803"/>
          </w:tblGrid>
        </w:tblGridChange>
      </w:tblGrid>
      <w:tr w:rsidR="0092526E" w:rsidRPr="000F6BFC" w14:paraId="64205337" w14:textId="77777777" w:rsidTr="00552328">
        <w:trPr>
          <w:cnfStyle w:val="100000000000" w:firstRow="1" w:lastRow="0" w:firstColumn="0" w:lastColumn="0" w:oddVBand="0" w:evenVBand="0" w:oddHBand="0" w:evenHBand="0" w:firstRowFirstColumn="0" w:firstRowLastColumn="0" w:lastRowFirstColumn="0" w:lastRowLastColumn="0"/>
          <w:jc w:val="center"/>
          <w:trPrChange w:id="1108"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109" w:author="Kelvin Ang" w:date="2014-11-09T10:03:00Z">
              <w:tcPr>
                <w:tcW w:w="3652" w:type="dxa"/>
              </w:tcPr>
            </w:tcPrChange>
          </w:tcPr>
          <w:p w14:paraId="7D8D6C15"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5598" w:type="dxa"/>
            <w:tcPrChange w:id="1110" w:author="Kelvin Ang" w:date="2014-11-09T10:03:00Z">
              <w:tcPr>
                <w:tcW w:w="4803" w:type="dxa"/>
              </w:tcPr>
            </w:tcPrChange>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552328">
        <w:trPr>
          <w:cnfStyle w:val="000000100000" w:firstRow="0" w:lastRow="0" w:firstColumn="0" w:lastColumn="0" w:oddVBand="0" w:evenVBand="0" w:oddHBand="1" w:evenHBand="0" w:firstRowFirstColumn="0" w:firstRowLastColumn="0" w:lastRowFirstColumn="0" w:lastRowLastColumn="0"/>
          <w:jc w:val="center"/>
          <w:trPrChange w:id="1111"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112" w:author="Kelvin Ang" w:date="2014-11-09T10:03:00Z">
              <w:tcPr>
                <w:tcW w:w="3652" w:type="dxa"/>
              </w:tcPr>
            </w:tcPrChange>
          </w:tcPr>
          <w:p w14:paraId="47253F32" w14:textId="4640E8A8" w:rsidR="0092526E" w:rsidRPr="00890FE4" w:rsidRDefault="0092526E" w:rsidP="000F5FA9">
            <w:pPr>
              <w:spacing w:after="160" w:line="259" w:lineRule="auto"/>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13" w:author="Kelvin Ang" w:date="2014-11-09T10:03:00Z">
                  <w:rPr>
                    <w:rFonts w:eastAsiaTheme="minorEastAsia"/>
                    <w:b w:val="0"/>
                    <w:bCs w:val="0"/>
                  </w:rPr>
                </w:rPrChange>
              </w:rPr>
            </w:pPr>
            <w:r w:rsidRPr="00890FE4">
              <w:rPr>
                <w:rFonts w:ascii="Consolas" w:hAnsi="Consolas" w:cs="Consolas"/>
                <w:sz w:val="20"/>
                <w:szCs w:val="20"/>
                <w:rPrChange w:id="1114" w:author="Kelvin Ang" w:date="2014-11-09T10:03:00Z">
                  <w:rPr/>
                </w:rPrChange>
              </w:rPr>
              <w:t>processCommand(String): Message</w:t>
            </w:r>
          </w:p>
        </w:tc>
        <w:tc>
          <w:tcPr>
            <w:tcW w:w="5598" w:type="dxa"/>
            <w:tcPrChange w:id="1115" w:author="Kelvin Ang" w:date="2014-11-09T10:03:00Z">
              <w:tcPr>
                <w:tcW w:w="4803" w:type="dxa"/>
              </w:tcPr>
            </w:tcPrChange>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552328">
        <w:trPr>
          <w:jc w:val="center"/>
          <w:trPrChange w:id="1116"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117" w:author="Kelvin Ang" w:date="2014-11-09T10:03:00Z">
              <w:tcPr>
                <w:tcW w:w="3652" w:type="dxa"/>
              </w:tcPr>
            </w:tcPrChange>
          </w:tcPr>
          <w:p w14:paraId="028F16DF" w14:textId="432A6221" w:rsidR="0092526E" w:rsidRPr="00890FE4" w:rsidRDefault="0092526E" w:rsidP="000F5FA9">
            <w:pPr>
              <w:spacing w:after="160" w:line="259" w:lineRule="auto"/>
              <w:rPr>
                <w:rFonts w:ascii="Consolas" w:hAnsi="Consolas" w:cs="Consolas"/>
                <w:b w:val="0"/>
                <w:sz w:val="20"/>
                <w:szCs w:val="20"/>
                <w:rPrChange w:id="1118" w:author="Kelvin Ang" w:date="2014-11-09T10:03:00Z">
                  <w:rPr>
                    <w:rFonts w:eastAsiaTheme="minorEastAsia"/>
                    <w:b w:val="0"/>
                    <w:bCs w:val="0"/>
                  </w:rPr>
                </w:rPrChange>
              </w:rPr>
            </w:pPr>
            <w:r w:rsidRPr="00890FE4">
              <w:rPr>
                <w:rFonts w:ascii="Consolas" w:hAnsi="Consolas" w:cs="Consolas"/>
                <w:sz w:val="20"/>
                <w:szCs w:val="20"/>
                <w:rPrChange w:id="1119" w:author="Kelvin Ang" w:date="2014-11-09T10:03:00Z">
                  <w:rPr/>
                </w:rPrChange>
              </w:rPr>
              <w:t>getMessageTyping(String): Message</w:t>
            </w:r>
          </w:p>
        </w:tc>
        <w:tc>
          <w:tcPr>
            <w:tcW w:w="5598" w:type="dxa"/>
            <w:tcPrChange w:id="1120" w:author="Kelvin Ang" w:date="2014-11-09T10:03:00Z">
              <w:tcPr>
                <w:tcW w:w="4803" w:type="dxa"/>
              </w:tcPr>
            </w:tcPrChange>
          </w:tcPr>
          <w:p w14:paraId="466D0ABB" w14:textId="7F713DE9"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w:t>
            </w:r>
            <w:ins w:id="1121" w:author="Kelvin Ang" w:date="2014-11-09T10:05:00Z">
              <w:r w:rsidR="009E298B">
                <w:t>s</w:t>
              </w:r>
            </w:ins>
            <w:r>
              <w:t xml:space="preserve"> a dynamic hint based on the current user command.</w:t>
            </w:r>
          </w:p>
        </w:tc>
      </w:tr>
      <w:tr w:rsidR="0092526E" w:rsidRPr="000F6BFC" w14:paraId="654D3C29" w14:textId="77777777" w:rsidTr="00552328">
        <w:trPr>
          <w:cnfStyle w:val="000000100000" w:firstRow="0" w:lastRow="0" w:firstColumn="0" w:lastColumn="0" w:oddVBand="0" w:evenVBand="0" w:oddHBand="1" w:evenHBand="0" w:firstRowFirstColumn="0" w:firstRowLastColumn="0" w:lastRowFirstColumn="0" w:lastRowLastColumn="0"/>
          <w:jc w:val="center"/>
          <w:trPrChange w:id="1122"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123" w:author="Kelvin Ang" w:date="2014-11-09T10:03:00Z">
              <w:tcPr>
                <w:tcW w:w="3652" w:type="dxa"/>
              </w:tcPr>
            </w:tcPrChange>
          </w:tcPr>
          <w:p w14:paraId="39195E27" w14:textId="4C035172" w:rsidR="0092526E" w:rsidRPr="00890FE4" w:rsidRDefault="0092526E" w:rsidP="000F5FA9">
            <w:pPr>
              <w:spacing w:after="160" w:line="259" w:lineRule="auto"/>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24" w:author="Kelvin Ang" w:date="2014-11-09T10:03:00Z">
                  <w:rPr>
                    <w:rFonts w:eastAsiaTheme="minorEastAsia"/>
                    <w:b w:val="0"/>
                    <w:bCs w:val="0"/>
                  </w:rPr>
                </w:rPrChange>
              </w:rPr>
            </w:pPr>
            <w:r w:rsidRPr="00890FE4">
              <w:rPr>
                <w:rFonts w:ascii="Consolas" w:hAnsi="Consolas" w:cs="Consolas"/>
                <w:sz w:val="20"/>
                <w:szCs w:val="20"/>
                <w:rPrChange w:id="1125" w:author="Kelvin Ang" w:date="2014-11-09T10:03:00Z">
                  <w:rPr/>
                </w:rPrChange>
              </w:rPr>
              <w:t>getHashtags(): List&lt;String&gt;</w:t>
            </w:r>
          </w:p>
        </w:tc>
        <w:tc>
          <w:tcPr>
            <w:tcW w:w="5598" w:type="dxa"/>
            <w:tcPrChange w:id="1126" w:author="Kelvin Ang" w:date="2014-11-09T10:03:00Z">
              <w:tcPr>
                <w:tcW w:w="4803" w:type="dxa"/>
              </w:tcPr>
            </w:tcPrChange>
          </w:tcPr>
          <w:p w14:paraId="1D3DC221" w14:textId="297F1D6D" w:rsidR="0092526E" w:rsidRPr="000F6BFC" w:rsidRDefault="0092526E">
            <w:pPr>
              <w:cnfStyle w:val="000000100000" w:firstRow="0" w:lastRow="0" w:firstColumn="0" w:lastColumn="0" w:oddVBand="0" w:evenVBand="0" w:oddHBand="1" w:evenHBand="0" w:firstRowFirstColumn="0" w:firstRowLastColumn="0" w:lastRowFirstColumn="0" w:lastRowLastColumn="0"/>
              <w:rPr>
                <w:rFonts w:eastAsiaTheme="minorEastAsia"/>
              </w:rPr>
              <w:pPrChange w:id="1127" w:author="Kelvin Ang" w:date="2014-11-09T10:04:00Z">
                <w:pPr>
                  <w:spacing w:after="160" w:line="259" w:lineRule="auto"/>
                  <w:cnfStyle w:val="000000100000" w:firstRow="0" w:lastRow="0" w:firstColumn="0" w:lastColumn="0" w:oddVBand="0" w:evenVBand="0" w:oddHBand="1" w:evenHBand="0" w:firstRowFirstColumn="0" w:firstRowLastColumn="0" w:lastRowFirstColumn="0" w:lastRowLastColumn="0"/>
                </w:pPr>
              </w:pPrChange>
            </w:pPr>
            <w:r>
              <w:t xml:space="preserve">Returns the list of </w:t>
            </w:r>
            <w:del w:id="1128" w:author="Kelvin Ang" w:date="2014-11-09T10:04:00Z">
              <w:r w:rsidDel="00552328">
                <w:delText xml:space="preserve">user </w:delText>
              </w:r>
            </w:del>
            <w:r>
              <w:t>hashtags.</w:t>
            </w:r>
          </w:p>
        </w:tc>
      </w:tr>
      <w:tr w:rsidR="0092526E" w:rsidRPr="000F6BFC" w14:paraId="0384CE97" w14:textId="77777777" w:rsidTr="00552328">
        <w:trPr>
          <w:jc w:val="center"/>
          <w:trPrChange w:id="1129"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130" w:author="Kelvin Ang" w:date="2014-11-09T10:03:00Z">
              <w:tcPr>
                <w:tcW w:w="3652" w:type="dxa"/>
              </w:tcPr>
            </w:tcPrChange>
          </w:tcPr>
          <w:p w14:paraId="5F09D85E" w14:textId="36586ADD" w:rsidR="0092526E" w:rsidRPr="00890FE4" w:rsidRDefault="0092526E" w:rsidP="000F5FA9">
            <w:pPr>
              <w:spacing w:after="160" w:line="259" w:lineRule="auto"/>
              <w:rPr>
                <w:rFonts w:ascii="Consolas" w:hAnsi="Consolas" w:cs="Consolas"/>
                <w:b w:val="0"/>
                <w:sz w:val="20"/>
                <w:szCs w:val="20"/>
                <w:rPrChange w:id="1131" w:author="Kelvin Ang" w:date="2014-11-09T10:03:00Z">
                  <w:rPr>
                    <w:rFonts w:eastAsiaTheme="minorEastAsia"/>
                    <w:b w:val="0"/>
                    <w:bCs w:val="0"/>
                  </w:rPr>
                </w:rPrChange>
              </w:rPr>
            </w:pPr>
            <w:r w:rsidRPr="00890FE4">
              <w:rPr>
                <w:rFonts w:ascii="Consolas" w:hAnsi="Consolas" w:cs="Consolas"/>
                <w:sz w:val="20"/>
                <w:szCs w:val="20"/>
                <w:rPrChange w:id="1132" w:author="Kelvin Ang" w:date="2014-11-09T10:03:00Z">
                  <w:rPr/>
                </w:rPrChange>
              </w:rPr>
              <w:t>getList(): List&lt;Task&gt;</w:t>
            </w:r>
          </w:p>
        </w:tc>
        <w:tc>
          <w:tcPr>
            <w:tcW w:w="5598" w:type="dxa"/>
            <w:tcPrChange w:id="1133" w:author="Kelvin Ang" w:date="2014-11-09T10:03:00Z">
              <w:tcPr>
                <w:tcW w:w="4803" w:type="dxa"/>
              </w:tcPr>
            </w:tcPrChange>
          </w:tcPr>
          <w:p w14:paraId="17BE886F"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t>Returns the list of Task objects.</w:t>
            </w:r>
          </w:p>
        </w:tc>
      </w:tr>
      <w:tr w:rsidR="0092526E" w:rsidRPr="000F6BFC" w14:paraId="0ACA4607" w14:textId="77777777" w:rsidTr="00552328">
        <w:trPr>
          <w:cnfStyle w:val="000000100000" w:firstRow="0" w:lastRow="0" w:firstColumn="0" w:lastColumn="0" w:oddVBand="0" w:evenVBand="0" w:oddHBand="1" w:evenHBand="0" w:firstRowFirstColumn="0" w:firstRowLastColumn="0" w:lastRowFirstColumn="0" w:lastRowLastColumn="0"/>
          <w:jc w:val="center"/>
          <w:trPrChange w:id="1134"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135" w:author="Kelvin Ang" w:date="2014-11-09T10:03:00Z">
              <w:tcPr>
                <w:tcW w:w="3652" w:type="dxa"/>
              </w:tcPr>
            </w:tcPrChange>
          </w:tcPr>
          <w:p w14:paraId="18F6162E" w14:textId="79088210" w:rsidR="0092526E" w:rsidRPr="00890FE4" w:rsidRDefault="0092526E" w:rsidP="000F5FA9">
            <w:pPr>
              <w:spacing w:after="160" w:line="259" w:lineRule="auto"/>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36" w:author="Kelvin Ang" w:date="2014-11-09T10:03:00Z">
                  <w:rPr>
                    <w:rFonts w:eastAsiaTheme="minorEastAsia"/>
                    <w:b w:val="0"/>
                    <w:bCs w:val="0"/>
                  </w:rPr>
                </w:rPrChange>
              </w:rPr>
            </w:pPr>
            <w:r w:rsidRPr="00890FE4">
              <w:rPr>
                <w:rFonts w:ascii="Consolas" w:hAnsi="Consolas" w:cs="Consolas"/>
                <w:sz w:val="20"/>
                <w:szCs w:val="20"/>
                <w:rPrChange w:id="1137" w:author="Kelvin Ang" w:date="2014-11-09T10:03:00Z">
                  <w:rPr/>
                </w:rPrChange>
              </w:rPr>
              <w:t>getHashtagsSelected(): int</w:t>
            </w:r>
          </w:p>
        </w:tc>
        <w:tc>
          <w:tcPr>
            <w:tcW w:w="5598" w:type="dxa"/>
            <w:tcPrChange w:id="1138" w:author="Kelvin Ang" w:date="2014-11-09T10:03:00Z">
              <w:tcPr>
                <w:tcW w:w="4803" w:type="dxa"/>
              </w:tcPr>
            </w:tcPrChange>
          </w:tcPr>
          <w:p w14:paraId="33BD9357"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552328">
        <w:trPr>
          <w:jc w:val="center"/>
          <w:trPrChange w:id="1139"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140" w:author="Kelvin Ang" w:date="2014-11-09T10:03:00Z">
              <w:tcPr>
                <w:tcW w:w="3652" w:type="dxa"/>
              </w:tcPr>
            </w:tcPrChange>
          </w:tcPr>
          <w:p w14:paraId="0CED30B8" w14:textId="5672A196" w:rsidR="0092526E" w:rsidRPr="00890FE4" w:rsidRDefault="0092526E" w:rsidP="000F5FA9">
            <w:pPr>
              <w:spacing w:after="160" w:line="259" w:lineRule="auto"/>
              <w:rPr>
                <w:rFonts w:ascii="Consolas" w:hAnsi="Consolas" w:cs="Consolas"/>
                <w:b w:val="0"/>
                <w:sz w:val="20"/>
                <w:szCs w:val="20"/>
                <w:rPrChange w:id="1141" w:author="Kelvin Ang" w:date="2014-11-09T10:03:00Z">
                  <w:rPr>
                    <w:rFonts w:eastAsiaTheme="minorEastAsia"/>
                    <w:b w:val="0"/>
                    <w:bCs w:val="0"/>
                  </w:rPr>
                </w:rPrChange>
              </w:rPr>
            </w:pPr>
            <w:r w:rsidRPr="00890FE4">
              <w:rPr>
                <w:rFonts w:ascii="Consolas" w:hAnsi="Consolas" w:cs="Consolas"/>
                <w:sz w:val="20"/>
                <w:szCs w:val="20"/>
                <w:rPrChange w:id="1142" w:author="Kelvin Ang" w:date="2014-11-09T10:03:00Z">
                  <w:rPr/>
                </w:rPrChange>
              </w:rPr>
              <w:t>getTasksSelected(): List&lt;Integer&gt;</w:t>
            </w:r>
          </w:p>
        </w:tc>
        <w:tc>
          <w:tcPr>
            <w:tcW w:w="5598" w:type="dxa"/>
            <w:tcPrChange w:id="1143" w:author="Kelvin Ang" w:date="2014-11-09T10:03:00Z">
              <w:tcPr>
                <w:tcW w:w="4803" w:type="dxa"/>
              </w:tcPr>
            </w:tcPrChange>
          </w:tcPr>
          <w:p w14:paraId="0272C2D6" w14:textId="36610A7B" w:rsidR="0092526E" w:rsidRPr="00E87421" w:rsidRDefault="0092526E">
            <w:pPr>
              <w:keepNext/>
              <w:cnfStyle w:val="000000000000" w:firstRow="0" w:lastRow="0" w:firstColumn="0" w:lastColumn="0" w:oddVBand="0" w:evenVBand="0" w:oddHBand="0" w:evenHBand="0" w:firstRowFirstColumn="0" w:firstRowLastColumn="0" w:lastRowFirstColumn="0" w:lastRowLastColumn="0"/>
              <w:rPr>
                <w:rFonts w:eastAsiaTheme="minorEastAsia"/>
              </w:rPr>
              <w:pPrChange w:id="1144" w:author="Kelvin Ang" w:date="2014-11-09T10:14:00Z">
                <w:pPr>
                  <w:keepNext/>
                  <w:spacing w:after="160" w:line="259" w:lineRule="auto"/>
                  <w:cnfStyle w:val="000000000000" w:firstRow="0" w:lastRow="0" w:firstColumn="0" w:lastColumn="0" w:oddVBand="0" w:evenVBand="0" w:oddHBand="0" w:evenHBand="0" w:firstRowFirstColumn="0" w:firstRowLastColumn="0" w:lastRowFirstColumn="0" w:lastRowLastColumn="0"/>
                </w:pPr>
              </w:pPrChange>
            </w:pPr>
            <w:r w:rsidRPr="00E87421">
              <w:t xml:space="preserve">Returns the </w:t>
            </w:r>
            <w:r>
              <w:t>indices</w:t>
            </w:r>
            <w:ins w:id="1145" w:author="Kelvin Ang" w:date="2014-11-09T10:05:00Z">
              <w:r w:rsidR="009E298B">
                <w:t xml:space="preserve"> of</w:t>
              </w:r>
            </w:ins>
            <w:r>
              <w:t xml:space="preserve"> </w:t>
            </w:r>
            <w:r w:rsidRPr="00E87421">
              <w:t xml:space="preserve">tasks that should be </w:t>
            </w:r>
            <w:r>
              <w:t>selected (or highlighted)</w:t>
            </w:r>
            <w:r w:rsidRPr="00E87421">
              <w:t>.</w:t>
            </w:r>
          </w:p>
        </w:tc>
      </w:tr>
    </w:tbl>
    <w:p w14:paraId="039D5101" w14:textId="33C7D1F0" w:rsidR="0092526E" w:rsidRDefault="0092526E">
      <w:pPr>
        <w:pStyle w:val="Caption"/>
        <w:pPrChange w:id="1146" w:author="Kelvin Ang" w:date="2014-11-09T10:13:00Z">
          <w:pPr>
            <w:pStyle w:val="Caption"/>
            <w:jc w:val="center"/>
          </w:pPr>
        </w:pPrChange>
      </w:pPr>
      <w:del w:id="1147" w:author="Kelvin Ang" w:date="2014-11-09T10:13:00Z">
        <w:r w:rsidDel="00BC6930">
          <w:delText xml:space="preserve">Figure </w:delText>
        </w:r>
        <w:r w:rsidR="00FD4795" w:rsidDel="00BC6930">
          <w:fldChar w:fldCharType="begin"/>
        </w:r>
        <w:r w:rsidR="00FD4795" w:rsidDel="00BC6930">
          <w:delInstrText xml:space="preserve"> SEQ Figure \* ARABIC </w:delInstrText>
        </w:r>
        <w:r w:rsidR="00FD4795" w:rsidDel="00BC6930">
          <w:fldChar w:fldCharType="separate"/>
        </w:r>
        <w:r w:rsidR="00E02FC6" w:rsidDel="00BC6930">
          <w:rPr>
            <w:noProof/>
          </w:rPr>
          <w:delText>6</w:delText>
        </w:r>
        <w:r w:rsidR="00FD4795" w:rsidDel="00BC6930">
          <w:rPr>
            <w:noProof/>
          </w:rPr>
          <w:fldChar w:fldCharType="end"/>
        </w:r>
        <w:r w:rsidDel="00BC6930">
          <w:delText xml:space="preserve"> </w:delText>
        </w:r>
      </w:del>
      <w:del w:id="1148" w:author="Kelvin Ang" w:date="2014-11-09T10:03:00Z">
        <w:r w:rsidDel="00890FE4">
          <w:delText>-</w:delText>
        </w:r>
      </w:del>
      <w:del w:id="1149" w:author="Kelvin Ang" w:date="2014-11-09T10:13:00Z">
        <w:r w:rsidDel="00BC6930">
          <w:delText xml:space="preserve"> API for Logic Interface</w:delText>
        </w:r>
      </w:del>
    </w:p>
    <w:p w14:paraId="4539440F" w14:textId="2B7CC37F" w:rsidR="0092526E" w:rsidRPr="00B9366F" w:rsidRDefault="007958DE" w:rsidP="00B6342D">
      <w:pPr>
        <w:pStyle w:val="Heading3"/>
      </w:pPr>
      <w:bookmarkStart w:id="1150" w:name="_Toc403221034"/>
      <w:bookmarkStart w:id="1151" w:name="_Toc403287956"/>
      <w:r>
        <w:lastRenderedPageBreak/>
        <w:t>4</w:t>
      </w:r>
      <w:r w:rsidR="0092526E" w:rsidRPr="00B9366F">
        <w:t>.2.1 Action and Hint System</w:t>
      </w:r>
      <w:bookmarkEnd w:id="1150"/>
      <w:bookmarkEnd w:id="1151"/>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98" type="#_x0000_t75" style="width:468.7pt;height:290.7pt" o:ole="">
            <v:imagedata r:id="rId55" o:title="" cropbottom="17375f" cropleft="33354f"/>
          </v:shape>
          <o:OLEObject Type="Embed" ProgID="Visio.Drawing.15" ShapeID="_x0000_i1098" DrawAspect="Content" ObjectID="_1350892814" r:id="rId56"/>
        </w:object>
      </w:r>
      <w:r w:rsidRPr="00B9366F">
        <w:t xml:space="preserve">Figure </w:t>
      </w:r>
      <w:r w:rsidR="004448BF">
        <w:fldChar w:fldCharType="begin"/>
      </w:r>
      <w:r w:rsidR="004448BF">
        <w:instrText xml:space="preserve"> SEQ Figure \* ARABIC </w:instrText>
      </w:r>
      <w:r w:rsidR="004448BF">
        <w:fldChar w:fldCharType="separate"/>
      </w:r>
      <w:r w:rsidR="00E02FC6">
        <w:rPr>
          <w:noProof/>
        </w:rPr>
        <w:t>7</w:t>
      </w:r>
      <w:r w:rsidR="004448BF">
        <w:rPr>
          <w:noProof/>
        </w:rPr>
        <w:fldChar w:fldCharType="end"/>
      </w:r>
      <w:r w:rsidRPr="00B9366F">
        <w:t xml:space="preserve"> - Action and Hint System</w:t>
      </w:r>
    </w:p>
    <w:p w14:paraId="088CCB81" w14:textId="4364278E" w:rsidR="0092526E" w:rsidRPr="000F6BFC" w:rsidRDefault="0092526E" w:rsidP="0092526E">
      <w:pPr>
        <w:keepNext/>
      </w:pPr>
      <w:r w:rsidRPr="008F22D0">
        <w:rPr>
          <w:i/>
        </w:rPr>
        <w:t>ActionHintSystem</w:t>
      </w:r>
      <w:r w:rsidRPr="000F6BFC">
        <w:t xml:space="preserve"> applies the </w:t>
      </w:r>
      <w:r w:rsidRPr="000F6BFC">
        <w:rPr>
          <w:u w:val="single"/>
        </w:rPr>
        <w:t xml:space="preserve">Command </w:t>
      </w:r>
      <w:del w:id="1152" w:author="Kelvin Ang" w:date="2014-11-09T10:50:00Z">
        <w:r w:rsidRPr="000F6BFC" w:rsidDel="001C5E26">
          <w:rPr>
            <w:u w:val="single"/>
          </w:rPr>
          <w:delText>pattern</w:delText>
        </w:r>
      </w:del>
      <w:ins w:id="1153" w:author="Kelvin Ang" w:date="2014-11-09T10:50:00Z">
        <w:r w:rsidR="00590AC0">
          <w:rPr>
            <w:u w:val="single"/>
          </w:rPr>
          <w:t>p</w:t>
        </w:r>
        <w:r w:rsidR="001C5E26" w:rsidRPr="000F6BFC">
          <w:rPr>
            <w:u w:val="single"/>
          </w:rPr>
          <w:t>attern</w:t>
        </w:r>
      </w:ins>
      <w:r w:rsidRPr="000F6BFC">
        <w:t xml:space="preserve">. </w:t>
      </w:r>
      <w:r>
        <w:t xml:space="preserve">As shown in </w:t>
      </w:r>
      <w:r w:rsidRPr="00822BF1">
        <w:rPr>
          <w:b/>
        </w:rPr>
        <w:t>Figure 7</w:t>
      </w:r>
      <w:r>
        <w:t>, i</w:t>
      </w:r>
      <w:r w:rsidRPr="000F6BFC">
        <w:t>t provides two main API methods to handle execution of commands, and generation of hint</w:t>
      </w:r>
      <w:ins w:id="1154" w:author="Kelvin Ang" w:date="2014-11-09T10:32:00Z">
        <w:r w:rsidR="002647DC">
          <w:t>s</w:t>
        </w:r>
      </w:ins>
      <w:r w:rsidRPr="000F6BFC">
        <w:t xml:space="preserve"> and autocomplete messages.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155" w:author="Kelvin Ang" w:date="2014-11-09T10:08:00Z">
          <w:tblPr>
            <w:tblStyle w:val="TableGrid"/>
            <w:tblW w:w="0" w:type="auto"/>
            <w:tblLook w:val="04A0" w:firstRow="1" w:lastRow="0" w:firstColumn="1" w:lastColumn="0" w:noHBand="0" w:noVBand="1"/>
          </w:tblPr>
        </w:tblPrChange>
      </w:tblPr>
      <w:tblGrid>
        <w:gridCol w:w="738"/>
        <w:gridCol w:w="8838"/>
        <w:tblGridChange w:id="1156">
          <w:tblGrid>
            <w:gridCol w:w="9350"/>
            <w:gridCol w:w="9350"/>
          </w:tblGrid>
        </w:tblGridChange>
      </w:tblGrid>
      <w:tr w:rsidR="00E02FC6" w:rsidRPr="000F6BFC" w14:paraId="55AD36E3" w14:textId="31E4D5AD" w:rsidTr="00E02FC6">
        <w:tc>
          <w:tcPr>
            <w:tcW w:w="738" w:type="dxa"/>
            <w:tcPrChange w:id="1157" w:author="Kelvin Ang" w:date="2014-11-09T10:08:00Z">
              <w:tcPr>
                <w:tcW w:w="9350" w:type="dxa"/>
              </w:tcPr>
            </w:tcPrChange>
          </w:tcPr>
          <w:p w14:paraId="1C67D042" w14:textId="7AFF8991" w:rsidR="00E02FC6" w:rsidRPr="000F6BFC" w:rsidRDefault="00E02FC6" w:rsidP="000F5FA9">
            <w:pPr>
              <w:keepNext/>
            </w:pPr>
            <w:ins w:id="1158" w:author="Kelvin Ang" w:date="2014-11-09T10:07:00Z">
              <w:r w:rsidRPr="000F6BFC">
                <w:t xml:space="preserve">Note: </w:t>
              </w:r>
            </w:ins>
            <w:del w:id="1159" w:author="Kelvin Ang" w:date="2014-11-09T10:07:00Z">
              <w:r w:rsidRPr="000F6BFC" w:rsidDel="00E02FC6">
                <w:delText xml:space="preserve">Note: Only critical APIs are shown in this Class Diagram. Dependencies on static libraries like the </w:delText>
              </w:r>
              <w:r w:rsidRPr="008F22D0" w:rsidDel="00E02FC6">
                <w:rPr>
                  <w:i/>
                </w:rPr>
                <w:delText>TaskCatalystCommons</w:delText>
              </w:r>
              <w:r w:rsidRPr="000F6BFC" w:rsidDel="00E02FC6">
                <w:delText xml:space="preserve"> are not shown.</w:delText>
              </w:r>
            </w:del>
          </w:p>
        </w:tc>
        <w:tc>
          <w:tcPr>
            <w:tcW w:w="8838" w:type="dxa"/>
            <w:tcPrChange w:id="1160" w:author="Kelvin Ang" w:date="2014-11-09T10:08:00Z">
              <w:tcPr>
                <w:tcW w:w="9350" w:type="dxa"/>
              </w:tcPr>
            </w:tcPrChange>
          </w:tcPr>
          <w:p w14:paraId="32E61417" w14:textId="25484083" w:rsidR="00E02FC6" w:rsidRPr="000F6BFC" w:rsidDel="00E02FC6" w:rsidRDefault="00E02FC6">
            <w:pPr>
              <w:keepNext/>
              <w:rPr>
                <w:ins w:id="1161" w:author="Kelvin Ang" w:date="2014-11-09T10:07:00Z"/>
              </w:rPr>
            </w:pPr>
            <w:ins w:id="1162" w:author="Kelvin Ang" w:date="2014-11-09T10:07:00Z">
              <w:r w:rsidRPr="000F6BFC">
                <w:t xml:space="preserve">Only critical APIs </w:t>
              </w:r>
              <w:r>
                <w:t xml:space="preserve">and relationships </w:t>
              </w:r>
              <w:r w:rsidRPr="000F6BFC">
                <w:t xml:space="preserve">are shown in this </w:t>
              </w:r>
            </w:ins>
            <w:ins w:id="1163" w:author="Kelvin Ang" w:date="2014-11-09T10:20:00Z">
              <w:r w:rsidR="00890AD1">
                <w:t>c</w:t>
              </w:r>
            </w:ins>
            <w:ins w:id="1164" w:author="Kelvin Ang" w:date="2014-11-09T10:07:00Z">
              <w:r w:rsidRPr="000F6BFC">
                <w:t xml:space="preserve">lass </w:t>
              </w:r>
            </w:ins>
            <w:ins w:id="1165" w:author="Kelvin Ang" w:date="2014-11-09T10:20:00Z">
              <w:r w:rsidR="00890AD1">
                <w:t>d</w:t>
              </w:r>
            </w:ins>
            <w:ins w:id="1166" w:author="Kelvin Ang" w:date="2014-11-09T10:07:00Z">
              <w:r w:rsidRPr="000F6BFC">
                <w:t xml:space="preserve">iagram. Dependencies on static libraries like the </w:t>
              </w:r>
              <w:r w:rsidRPr="008F22D0">
                <w:rPr>
                  <w:i/>
                </w:rPr>
                <w:t>TaskCatalystCommons</w:t>
              </w:r>
              <w:r w:rsidRPr="000F6BFC">
                <w:t xml:space="preserve"> are not shown.</w:t>
              </w:r>
            </w:ins>
          </w:p>
        </w:tc>
      </w:tr>
    </w:tbl>
    <w:p w14:paraId="3953D93B" w14:textId="0DEF971D" w:rsidR="00890AD1" w:rsidRDefault="0092526E" w:rsidP="00E02FC6">
      <w:pPr>
        <w:keepNext/>
        <w:rPr>
          <w:ins w:id="1167" w:author="Kelvin Ang" w:date="2014-11-09T10:47:00Z"/>
        </w:rPr>
      </w:pPr>
      <w:r w:rsidRPr="000F6BFC">
        <w:br/>
      </w:r>
      <w:bookmarkStart w:id="1168" w:name="_Toc403221035"/>
      <w:ins w:id="1169" w:author="Kelvin Ang" w:date="2014-11-09T10:16:00Z">
        <w:r w:rsidR="00890AD1" w:rsidRPr="00890AD1">
          <w:rPr>
            <w:i/>
            <w:rPrChange w:id="1170" w:author="Kelvin Ang" w:date="2014-11-09T10:17:00Z">
              <w:rPr/>
            </w:rPrChange>
          </w:rPr>
          <w:t>ActionHintSystemActual</w:t>
        </w:r>
        <w:r w:rsidR="00890AD1">
          <w:t xml:space="preserve"> is responsible for interpreting and creating </w:t>
        </w:r>
        <w:r w:rsidR="00890AD1" w:rsidRPr="00890AD1">
          <w:rPr>
            <w:i/>
            <w:rPrChange w:id="1171" w:author="Kelvin Ang" w:date="2014-11-09T10:18:00Z">
              <w:rPr/>
            </w:rPrChange>
          </w:rPr>
          <w:t>Action</w:t>
        </w:r>
        <w:r w:rsidR="00890AD1">
          <w:t>s</w:t>
        </w:r>
      </w:ins>
      <w:ins w:id="1172" w:author="Kelvin Ang" w:date="2014-11-09T10:18:00Z">
        <w:r w:rsidR="00890AD1">
          <w:t xml:space="preserve"> from user commands</w:t>
        </w:r>
      </w:ins>
      <w:ins w:id="1173" w:author="Kelvin Ang" w:date="2014-11-09T10:16:00Z">
        <w:r w:rsidR="00890AD1">
          <w:t>.</w:t>
        </w:r>
      </w:ins>
      <w:ins w:id="1174" w:author="Kelvin Ang" w:date="2014-11-09T10:18:00Z">
        <w:r w:rsidR="00890AD1">
          <w:t xml:space="preserve"> </w:t>
        </w:r>
        <w:r w:rsidR="00890AD1" w:rsidRPr="00890AD1">
          <w:rPr>
            <w:i/>
            <w:rPrChange w:id="1175" w:author="Kelvin Ang" w:date="2014-11-09T10:18:00Z">
              <w:rPr/>
            </w:rPrChange>
          </w:rPr>
          <w:t>Action</w:t>
        </w:r>
        <w:r w:rsidR="00890AD1" w:rsidRPr="00890AD1">
          <w:t>s</w:t>
        </w:r>
        <w:r w:rsidR="00890AD1">
          <w:t xml:space="preserve"> </w:t>
        </w:r>
      </w:ins>
      <w:ins w:id="1176" w:author="Kelvin Ang" w:date="2014-11-09T10:19:00Z">
        <w:r w:rsidR="00890AD1">
          <w:t>encapsulates</w:t>
        </w:r>
      </w:ins>
      <w:ins w:id="1177" w:author="Kelvin Ang" w:date="2014-11-09T10:18:00Z">
        <w:r w:rsidR="00890AD1">
          <w:t xml:space="preserve"> a complete </w:t>
        </w:r>
      </w:ins>
      <w:ins w:id="1178" w:author="Kelvin Ang" w:date="2014-11-09T10:19:00Z">
        <w:r w:rsidR="00890AD1">
          <w:t>specification</w:t>
        </w:r>
      </w:ins>
      <w:ins w:id="1179" w:author="Kelvin Ang" w:date="2014-11-09T10:18:00Z">
        <w:r w:rsidR="00890AD1">
          <w:t xml:space="preserve"> of a command (to be elaborated in the next section).</w:t>
        </w:r>
      </w:ins>
      <w:ins w:id="1180" w:author="Kelvin Ang" w:date="2014-11-09T10:16:00Z">
        <w:r w:rsidR="00890AD1">
          <w:t xml:space="preserve"> These </w:t>
        </w:r>
      </w:ins>
      <w:ins w:id="1181" w:author="Kelvin Ang" w:date="2014-11-09T10:18:00Z">
        <w:r w:rsidR="00890AD1" w:rsidRPr="00890AD1">
          <w:rPr>
            <w:i/>
            <w:rPrChange w:id="1182" w:author="Kelvin Ang" w:date="2014-11-09T10:19:00Z">
              <w:rPr/>
            </w:rPrChange>
          </w:rPr>
          <w:t>A</w:t>
        </w:r>
      </w:ins>
      <w:ins w:id="1183" w:author="Kelvin Ang" w:date="2014-11-09T10:16:00Z">
        <w:r w:rsidR="00890AD1" w:rsidRPr="00890AD1">
          <w:rPr>
            <w:i/>
            <w:rPrChange w:id="1184" w:author="Kelvin Ang" w:date="2014-11-09T10:19:00Z">
              <w:rPr/>
            </w:rPrChange>
          </w:rPr>
          <w:t>ction</w:t>
        </w:r>
        <w:r w:rsidR="00890AD1">
          <w:t xml:space="preserve">s are passed to </w:t>
        </w:r>
        <w:r w:rsidR="00890AD1" w:rsidRPr="00890AD1">
          <w:rPr>
            <w:i/>
            <w:rPrChange w:id="1185" w:author="Kelvin Ang" w:date="2014-11-09T10:19:00Z">
              <w:rPr/>
            </w:rPrChange>
          </w:rPr>
          <w:t>ActionInvoker</w:t>
        </w:r>
        <w:r w:rsidR="00890AD1">
          <w:t xml:space="preserve"> for execution. The </w:t>
        </w:r>
        <w:r w:rsidR="00890AD1" w:rsidRPr="00890AD1">
          <w:rPr>
            <w:i/>
            <w:rPrChange w:id="1186" w:author="Kelvin Ang" w:date="2014-11-09T10:19:00Z">
              <w:rPr/>
            </w:rPrChange>
          </w:rPr>
          <w:t>ActionInvoker</w:t>
        </w:r>
        <w:r w:rsidR="00890AD1">
          <w:t xml:space="preserve"> is also responsible for maintaining command stacks for undo/redo functionality.</w:t>
        </w:r>
      </w:ins>
    </w:p>
    <w:p w14:paraId="5CFCCCA9" w14:textId="6FFD97EA" w:rsidR="0011373D" w:rsidRDefault="0011373D" w:rsidP="00E02FC6">
      <w:pPr>
        <w:keepNext/>
        <w:rPr>
          <w:ins w:id="1187" w:author="Kelvin Ang" w:date="2014-11-09T10:16:00Z"/>
        </w:rPr>
      </w:pPr>
      <w:ins w:id="1188" w:author="Kelvin Ang" w:date="2014-11-09T10:47:00Z">
        <w:r>
          <w:t xml:space="preserve">The </w:t>
        </w:r>
        <w:r w:rsidRPr="006777FD">
          <w:rPr>
            <w:i/>
            <w:rPrChange w:id="1189" w:author="Kelvin Ang" w:date="2014-11-09T10:48:00Z">
              <w:rPr/>
            </w:rPrChange>
          </w:rPr>
          <w:t>ActionInvoker</w:t>
        </w:r>
        <w:r>
          <w:t xml:space="preserve"> is a </w:t>
        </w:r>
        <w:r w:rsidRPr="006777FD">
          <w:rPr>
            <w:u w:val="single"/>
            <w:rPrChange w:id="1190" w:author="Kelvin Ang" w:date="2014-11-09T10:48:00Z">
              <w:rPr/>
            </w:rPrChange>
          </w:rPr>
          <w:t>Sing</w:t>
        </w:r>
        <w:r w:rsidR="006777FD" w:rsidRPr="006777FD">
          <w:rPr>
            <w:u w:val="single"/>
            <w:rPrChange w:id="1191" w:author="Kelvin Ang" w:date="2014-11-09T10:48:00Z">
              <w:rPr/>
            </w:rPrChange>
          </w:rPr>
          <w:t>leton</w:t>
        </w:r>
        <w:r w:rsidR="006777FD">
          <w:t xml:space="preserve"> class as there should only be one command queue operating on the </w:t>
        </w:r>
        <w:r w:rsidR="006777FD" w:rsidRPr="006777FD">
          <w:rPr>
            <w:i/>
            <w:rPrChange w:id="1192" w:author="Kelvin Ang" w:date="2014-11-09T10:48:00Z">
              <w:rPr/>
            </w:rPrChange>
          </w:rPr>
          <w:t>Task</w:t>
        </w:r>
        <w:r w:rsidR="006777FD">
          <w:t xml:space="preserve"> list at any instance of time.</w:t>
        </w:r>
      </w:ins>
    </w:p>
    <w:p w14:paraId="3C1362CC" w14:textId="1679ABB1" w:rsidR="00E02FC6" w:rsidRDefault="00E02FC6" w:rsidP="00E02FC6">
      <w:pPr>
        <w:keepNext/>
        <w:rPr>
          <w:ins w:id="1193" w:author="Kelvin Ang" w:date="2014-11-09T10:11:00Z"/>
        </w:rPr>
      </w:pPr>
      <w:ins w:id="1194" w:author="Kelvin Ang" w:date="2014-11-09T10:11:00Z">
        <w:r>
          <w:t xml:space="preserve">A quick overview of the methods specified by the </w:t>
        </w:r>
      </w:ins>
      <w:ins w:id="1195" w:author="Kelvin Ang" w:date="2014-11-09T10:13:00Z">
        <w:r>
          <w:rPr>
            <w:i/>
          </w:rPr>
          <w:t>ActionHintSystem</w:t>
        </w:r>
      </w:ins>
      <w:ins w:id="1196" w:author="Kelvin Ang" w:date="2014-11-09T10:11:00Z">
        <w:r w:rsidR="000F4480">
          <w:t xml:space="preserve"> interface is sho</w:t>
        </w:r>
      </w:ins>
      <w:ins w:id="1197" w:author="Kelvin Ang" w:date="2014-11-09T10:30:00Z">
        <w:r w:rsidR="000F4480">
          <w:t>wn below:</w:t>
        </w:r>
      </w:ins>
    </w:p>
    <w:tbl>
      <w:tblPr>
        <w:tblStyle w:val="GridTable4-Accent51"/>
        <w:tblW w:w="0" w:type="auto"/>
        <w:jc w:val="center"/>
        <w:tblLook w:val="04A0" w:firstRow="1" w:lastRow="0" w:firstColumn="1" w:lastColumn="0" w:noHBand="0" w:noVBand="1"/>
      </w:tblPr>
      <w:tblGrid>
        <w:gridCol w:w="3978"/>
        <w:gridCol w:w="5598"/>
      </w:tblGrid>
      <w:tr w:rsidR="00E02FC6" w:rsidRPr="000F6BFC" w14:paraId="7E817821" w14:textId="77777777" w:rsidTr="0011373D">
        <w:trPr>
          <w:cnfStyle w:val="100000000000" w:firstRow="1" w:lastRow="0" w:firstColumn="0" w:lastColumn="0" w:oddVBand="0" w:evenVBand="0" w:oddHBand="0" w:evenHBand="0" w:firstRowFirstColumn="0" w:firstRowLastColumn="0" w:lastRowFirstColumn="0" w:lastRowLastColumn="0"/>
          <w:jc w:val="center"/>
          <w:ins w:id="1198"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EC1FD68" w14:textId="77777777" w:rsidR="00E02FC6" w:rsidRPr="000F6BFC" w:rsidRDefault="00E02FC6" w:rsidP="0011373D">
            <w:pPr>
              <w:rPr>
                <w:ins w:id="1199" w:author="Kelvin Ang" w:date="2014-11-09T10:11:00Z"/>
              </w:rPr>
            </w:pPr>
            <w:ins w:id="1200" w:author="Kelvin Ang" w:date="2014-11-09T10:11:00Z">
              <w:r w:rsidRPr="000F6BFC">
                <w:t>Field / Method</w:t>
              </w:r>
            </w:ins>
          </w:p>
        </w:tc>
        <w:tc>
          <w:tcPr>
            <w:tcW w:w="5598" w:type="dxa"/>
          </w:tcPr>
          <w:p w14:paraId="03235BB2" w14:textId="77777777" w:rsidR="00E02FC6" w:rsidRPr="000F6BFC" w:rsidRDefault="00E02FC6" w:rsidP="0011373D">
            <w:pPr>
              <w:cnfStyle w:val="100000000000" w:firstRow="1" w:lastRow="0" w:firstColumn="0" w:lastColumn="0" w:oddVBand="0" w:evenVBand="0" w:oddHBand="0" w:evenHBand="0" w:firstRowFirstColumn="0" w:firstRowLastColumn="0" w:lastRowFirstColumn="0" w:lastRowLastColumn="0"/>
              <w:rPr>
                <w:ins w:id="1201" w:author="Kelvin Ang" w:date="2014-11-09T10:11:00Z"/>
              </w:rPr>
            </w:pPr>
            <w:ins w:id="1202" w:author="Kelvin Ang" w:date="2014-11-09T10:11:00Z">
              <w:r w:rsidRPr="000F6BFC">
                <w:t>Description</w:t>
              </w:r>
            </w:ins>
          </w:p>
        </w:tc>
      </w:tr>
      <w:tr w:rsidR="00E02FC6" w:rsidRPr="000F6BFC" w14:paraId="476F77CE" w14:textId="77777777" w:rsidTr="0011373D">
        <w:trPr>
          <w:cnfStyle w:val="000000100000" w:firstRow="0" w:lastRow="0" w:firstColumn="0" w:lastColumn="0" w:oddVBand="0" w:evenVBand="0" w:oddHBand="1" w:evenHBand="0" w:firstRowFirstColumn="0" w:firstRowLastColumn="0" w:lastRowFirstColumn="0" w:lastRowLastColumn="0"/>
          <w:jc w:val="center"/>
          <w:ins w:id="1203"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7EA7A3C" w14:textId="6F317AE2" w:rsidR="00E02FC6" w:rsidRPr="0073703E" w:rsidRDefault="00E02FC6" w:rsidP="0011373D">
            <w:pPr>
              <w:rPr>
                <w:ins w:id="1204" w:author="Kelvin Ang" w:date="2014-11-09T10:11:00Z"/>
                <w:rFonts w:ascii="Consolas" w:hAnsi="Consolas" w:cs="Consolas"/>
                <w:b w:val="0"/>
                <w:sz w:val="20"/>
                <w:szCs w:val="20"/>
              </w:rPr>
            </w:pPr>
            <w:ins w:id="1205" w:author="Kelvin Ang" w:date="2014-11-09T10:11:00Z">
              <w:r w:rsidRPr="0073703E">
                <w:rPr>
                  <w:rFonts w:ascii="Consolas" w:hAnsi="Consolas" w:cs="Consolas"/>
                  <w:b w:val="0"/>
                  <w:sz w:val="20"/>
                  <w:szCs w:val="20"/>
                </w:rPr>
                <w:t>processCommand(String): Message</w:t>
              </w:r>
            </w:ins>
          </w:p>
        </w:tc>
        <w:tc>
          <w:tcPr>
            <w:tcW w:w="5598" w:type="dxa"/>
          </w:tcPr>
          <w:p w14:paraId="09601E1A" w14:textId="77777777" w:rsidR="00E02FC6" w:rsidRPr="000F6BFC" w:rsidRDefault="00E02FC6" w:rsidP="0011373D">
            <w:pPr>
              <w:cnfStyle w:val="000000100000" w:firstRow="0" w:lastRow="0" w:firstColumn="0" w:lastColumn="0" w:oddVBand="0" w:evenVBand="0" w:oddHBand="1" w:evenHBand="0" w:firstRowFirstColumn="0" w:firstRowLastColumn="0" w:lastRowFirstColumn="0" w:lastRowLastColumn="0"/>
              <w:rPr>
                <w:ins w:id="1206" w:author="Kelvin Ang" w:date="2014-11-09T10:11:00Z"/>
              </w:rPr>
            </w:pPr>
            <w:ins w:id="1207" w:author="Kelvin Ang" w:date="2014-11-09T10:11:00Z">
              <w:r>
                <w:t>Parses, interprets, and executes a user command.</w:t>
              </w:r>
            </w:ins>
          </w:p>
        </w:tc>
      </w:tr>
      <w:tr w:rsidR="00E02FC6" w:rsidRPr="000F6BFC" w14:paraId="49B552F2" w14:textId="77777777" w:rsidTr="0011373D">
        <w:trPr>
          <w:jc w:val="center"/>
          <w:ins w:id="1208"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1A53E1B2" w14:textId="584410AF" w:rsidR="00E02FC6" w:rsidRPr="0073703E" w:rsidRDefault="00E02FC6" w:rsidP="0011373D">
            <w:pPr>
              <w:rPr>
                <w:ins w:id="1209" w:author="Kelvin Ang" w:date="2014-11-09T10:11:00Z"/>
                <w:rFonts w:ascii="Consolas" w:hAnsi="Consolas" w:cs="Consolas"/>
                <w:b w:val="0"/>
                <w:sz w:val="20"/>
                <w:szCs w:val="20"/>
              </w:rPr>
            </w:pPr>
            <w:ins w:id="1210" w:author="Kelvin Ang" w:date="2014-11-09T10:11:00Z">
              <w:r w:rsidRPr="0073703E">
                <w:rPr>
                  <w:rFonts w:ascii="Consolas" w:hAnsi="Consolas" w:cs="Consolas"/>
                  <w:b w:val="0"/>
                  <w:sz w:val="20"/>
                  <w:szCs w:val="20"/>
                </w:rPr>
                <w:t>getMessageTyping(String): Message</w:t>
              </w:r>
            </w:ins>
          </w:p>
        </w:tc>
        <w:tc>
          <w:tcPr>
            <w:tcW w:w="5598" w:type="dxa"/>
          </w:tcPr>
          <w:p w14:paraId="1F06248F" w14:textId="77777777" w:rsidR="00E02FC6" w:rsidRPr="000F6BFC" w:rsidRDefault="00E02FC6">
            <w:pPr>
              <w:keepNext/>
              <w:cnfStyle w:val="000000000000" w:firstRow="0" w:lastRow="0" w:firstColumn="0" w:lastColumn="0" w:oddVBand="0" w:evenVBand="0" w:oddHBand="0" w:evenHBand="0" w:firstRowFirstColumn="0" w:firstRowLastColumn="0" w:lastRowFirstColumn="0" w:lastRowLastColumn="0"/>
              <w:rPr>
                <w:ins w:id="1211" w:author="Kelvin Ang" w:date="2014-11-09T10:11:00Z"/>
                <w:rFonts w:eastAsiaTheme="minorEastAsia"/>
              </w:rPr>
              <w:pPrChange w:id="1212" w:author="Kelvin Ang" w:date="2014-11-09T10:14:00Z">
                <w:pPr>
                  <w:spacing w:after="160" w:line="259" w:lineRule="auto"/>
                  <w:cnfStyle w:val="000000000000" w:firstRow="0" w:lastRow="0" w:firstColumn="0" w:lastColumn="0" w:oddVBand="0" w:evenVBand="0" w:oddHBand="0" w:evenHBand="0" w:firstRowFirstColumn="0" w:firstRowLastColumn="0" w:lastRowFirstColumn="0" w:lastRowLastColumn="0"/>
                </w:pPr>
              </w:pPrChange>
            </w:pPr>
            <w:ins w:id="1213" w:author="Kelvin Ang" w:date="2014-11-09T10:11:00Z">
              <w:r>
                <w:t>Generates a dynamic hint based on the current user command.</w:t>
              </w:r>
            </w:ins>
          </w:p>
        </w:tc>
      </w:tr>
    </w:tbl>
    <w:p w14:paraId="6A9F784B" w14:textId="77777777" w:rsidR="00E02FC6" w:rsidRDefault="00E02FC6">
      <w:pPr>
        <w:rPr>
          <w:ins w:id="1214" w:author="Kelvin Ang" w:date="2014-11-09T10:08:00Z"/>
          <w:rFonts w:asciiTheme="majorHAnsi" w:eastAsiaTheme="majorEastAsia" w:hAnsiTheme="majorHAnsi" w:cstheme="majorBidi"/>
          <w:color w:val="365F91" w:themeColor="accent1" w:themeShade="BF"/>
          <w:sz w:val="36"/>
          <w:szCs w:val="24"/>
        </w:rPr>
      </w:pPr>
      <w:ins w:id="1215" w:author="Kelvin Ang" w:date="2014-11-09T10:08:00Z">
        <w:r>
          <w:br w:type="page"/>
        </w:r>
      </w:ins>
    </w:p>
    <w:p w14:paraId="711F842B" w14:textId="5A007ABC" w:rsidR="0092526E" w:rsidRPr="000F6BFC" w:rsidRDefault="00D310F3" w:rsidP="004D5C50">
      <w:pPr>
        <w:pStyle w:val="Heading4"/>
      </w:pPr>
      <w:r>
        <w:lastRenderedPageBreak/>
        <w:t>Action Class</w:t>
      </w:r>
      <w:r w:rsidR="004C4690">
        <w:t xml:space="preserve"> </w:t>
      </w:r>
      <w:r w:rsidR="00EA6452">
        <w:t>–</w:t>
      </w:r>
      <w:r w:rsidR="004C4690">
        <w:t xml:space="preserve"> </w:t>
      </w:r>
      <w:ins w:id="1216" w:author="Kelvin Ang" w:date="2014-11-09T10:26:00Z">
        <w:r w:rsidR="00A1674C">
          <w:t xml:space="preserve">Parsing and </w:t>
        </w:r>
      </w:ins>
      <w:r w:rsidR="0092526E" w:rsidRPr="000F6BFC">
        <w:t>Executing Commands</w:t>
      </w:r>
      <w:bookmarkEnd w:id="1168"/>
    </w:p>
    <w:p w14:paraId="611E606D" w14:textId="7F056586" w:rsidR="0092526E" w:rsidDel="00AC79F9" w:rsidRDefault="0092526E">
      <w:pPr>
        <w:pStyle w:val="NoSpacing"/>
        <w:rPr>
          <w:del w:id="1217" w:author="Kelvin Ang" w:date="2014-11-09T10:53:00Z"/>
        </w:rPr>
        <w:pPrChange w:id="1218" w:author="Kelvin Ang" w:date="2014-11-09T10:53:00Z">
          <w:pPr/>
        </w:pPrChange>
      </w:pPr>
      <w:del w:id="1219" w:author="Kelvin Ang" w:date="2014-11-09T10:53:00Z">
        <w:r w:rsidRPr="000F6BFC" w:rsidDel="00AC79F9">
          <w:delText xml:space="preserve">The </w:delText>
        </w:r>
      </w:del>
      <w:r w:rsidRPr="000F6BFC">
        <w:rPr>
          <w:i/>
        </w:rPr>
        <w:t>ActionHintSystemActual</w:t>
      </w:r>
      <w:r w:rsidRPr="000F6BFC">
        <w:t xml:space="preserve"> </w:t>
      </w:r>
      <w:del w:id="1220" w:author="Kelvin Ang" w:date="2014-11-09T10:53:00Z">
        <w:r w:rsidRPr="000F6BFC" w:rsidDel="00AC79F9">
          <w:delText xml:space="preserve">class </w:delText>
        </w:r>
      </w:del>
      <w:r w:rsidRPr="000F6BFC">
        <w:t>parses</w:t>
      </w:r>
      <w:ins w:id="1221" w:author="Kelvin Ang" w:date="2014-11-09T10:30:00Z">
        <w:r w:rsidR="000F4480">
          <w:t xml:space="preserve"> user input</w:t>
        </w:r>
      </w:ins>
      <w:ins w:id="1222" w:author="Kelvin Ang" w:date="2014-11-09T10:31:00Z">
        <w:r w:rsidR="000F4480">
          <w:t>s</w:t>
        </w:r>
      </w:ins>
      <w:r w:rsidRPr="000F6BFC">
        <w:t xml:space="preserve"> and creates commands in the form of </w:t>
      </w:r>
      <w:r w:rsidRPr="008F22D0">
        <w:rPr>
          <w:i/>
        </w:rPr>
        <w:t>Action</w:t>
      </w:r>
      <w:r w:rsidRPr="000F6BFC">
        <w:t xml:space="preserve"> objects. These </w:t>
      </w:r>
      <w:r w:rsidRPr="008F22D0">
        <w:rPr>
          <w:i/>
        </w:rPr>
        <w:t>Action</w:t>
      </w:r>
      <w:r w:rsidRPr="000F6BFC">
        <w:t xml:space="preserve"> objects</w:t>
      </w:r>
      <w:ins w:id="1223" w:author="Kelvin Ang" w:date="2014-11-09T10:24:00Z">
        <w:r w:rsidR="00A1674C">
          <w:t xml:space="preserve"> are sent to </w:t>
        </w:r>
        <w:r w:rsidR="00A1674C" w:rsidRPr="00A1674C">
          <w:rPr>
            <w:i/>
            <w:rPrChange w:id="1224" w:author="Kelvin Ang" w:date="2014-11-09T10:24:00Z">
              <w:rPr/>
            </w:rPrChange>
          </w:rPr>
          <w:t>ActionInvoker</w:t>
        </w:r>
        <w:r w:rsidR="00A1674C">
          <w:t xml:space="preserve"> for execution and</w:t>
        </w:r>
      </w:ins>
      <w:r w:rsidRPr="000F6BFC">
        <w:t xml:space="preserve">, if undoable, are stored in a history stack. These </w:t>
      </w:r>
      <w:del w:id="1225" w:author="Kelvin Ang" w:date="2014-11-09T10:32:00Z">
        <w:r w:rsidRPr="002647DC" w:rsidDel="002647DC">
          <w:rPr>
            <w:i/>
            <w:rPrChange w:id="1226" w:author="Kelvin Ang" w:date="2014-11-09T10:32:00Z">
              <w:rPr/>
            </w:rPrChange>
          </w:rPr>
          <w:delText xml:space="preserve">actions </w:delText>
        </w:r>
      </w:del>
      <w:ins w:id="1227" w:author="Kelvin Ang" w:date="2014-11-09T10:32:00Z">
        <w:r w:rsidR="002647DC" w:rsidRPr="002647DC">
          <w:rPr>
            <w:i/>
            <w:rPrChange w:id="1228" w:author="Kelvin Ang" w:date="2014-11-09T10:32:00Z">
              <w:rPr/>
            </w:rPrChange>
          </w:rPr>
          <w:t>Action</w:t>
        </w:r>
        <w:r w:rsidR="002647DC" w:rsidRPr="000F6BFC">
          <w:t xml:space="preserve">s </w:t>
        </w:r>
      </w:ins>
      <w:r w:rsidRPr="000F6BFC">
        <w:t xml:space="preserve">can then be undone or redone by calling the </w:t>
      </w:r>
      <w:proofErr w:type="gramStart"/>
      <w:r w:rsidRPr="00F9725F">
        <w:rPr>
          <w:rFonts w:ascii="Consolas" w:hAnsi="Consolas" w:cs="Consolas"/>
          <w:sz w:val="20"/>
          <w:szCs w:val="20"/>
        </w:rPr>
        <w:t>undoFromStack(</w:t>
      </w:r>
      <w:proofErr w:type="gramEnd"/>
      <w:r w:rsidRPr="00F9725F">
        <w:rPr>
          <w:rFonts w:ascii="Consolas" w:hAnsi="Consolas" w:cs="Consolas"/>
          <w:sz w:val="20"/>
          <w:szCs w:val="20"/>
        </w:rPr>
        <w:t>)</w:t>
      </w:r>
      <w:r w:rsidRPr="000F6BFC">
        <w:t xml:space="preserve"> and </w:t>
      </w:r>
      <w:r w:rsidRPr="00F9725F">
        <w:rPr>
          <w:rFonts w:ascii="Consolas" w:hAnsi="Consolas" w:cs="Consolas"/>
          <w:sz w:val="20"/>
          <w:szCs w:val="20"/>
        </w:rPr>
        <w:t>redoFromStack()</w:t>
      </w:r>
      <w:r w:rsidRPr="000F6BFC">
        <w:t xml:space="preserve"> methods</w:t>
      </w:r>
      <w:ins w:id="1229" w:author="Kelvin Ang" w:date="2014-11-09T10:24:00Z">
        <w:r w:rsidR="00A1674C">
          <w:t xml:space="preserve"> of </w:t>
        </w:r>
        <w:r w:rsidR="00A1674C" w:rsidRPr="00A1674C">
          <w:rPr>
            <w:i/>
            <w:rPrChange w:id="1230" w:author="Kelvin Ang" w:date="2014-11-09T10:24:00Z">
              <w:rPr/>
            </w:rPrChange>
          </w:rPr>
          <w:t>ActionInvoker</w:t>
        </w:r>
      </w:ins>
      <w:r w:rsidRPr="000F6BFC">
        <w:t>.</w:t>
      </w:r>
    </w:p>
    <w:p w14:paraId="1B03C096" w14:textId="77777777" w:rsidR="00AC79F9" w:rsidRDefault="00AC79F9" w:rsidP="0092526E">
      <w:pPr>
        <w:pStyle w:val="NoSpacing"/>
        <w:rPr>
          <w:ins w:id="1231" w:author="Kelvin Ang" w:date="2014-11-09T10:53:00Z"/>
        </w:rPr>
      </w:pPr>
    </w:p>
    <w:p w14:paraId="7AEA0737" w14:textId="77777777" w:rsidR="00AC79F9" w:rsidRDefault="00AC79F9">
      <w:pPr>
        <w:pStyle w:val="NoSpacing"/>
        <w:rPr>
          <w:ins w:id="1232" w:author="Kelvin Ang" w:date="2014-11-09T10:53:00Z"/>
        </w:rPr>
        <w:pPrChange w:id="1233" w:author="Kelvin Ang" w:date="2014-11-09T10:53:00Z">
          <w:pPr/>
        </w:pPrChange>
      </w:pPr>
    </w:p>
    <w:p w14:paraId="65662AB5" w14:textId="7F23C9DB" w:rsidR="0092526E" w:rsidDel="001C5E26" w:rsidRDefault="00AC79F9">
      <w:pPr>
        <w:rPr>
          <w:del w:id="1234" w:author="Kelvin Ang" w:date="2014-11-09T10:50:00Z"/>
        </w:rPr>
      </w:pPr>
      <w:ins w:id="1235" w:author="Kelvin Ang" w:date="2014-11-09T10:53:00Z">
        <w:r w:rsidRPr="0073703E">
          <w:rPr>
            <w:i/>
          </w:rPr>
          <w:t>Action</w:t>
        </w:r>
        <w:r>
          <w:t xml:space="preserve"> implements the </w:t>
        </w:r>
        <w:r w:rsidRPr="0073703E">
          <w:rPr>
            <w:u w:val="single"/>
          </w:rPr>
          <w:t xml:space="preserve">Template </w:t>
        </w:r>
        <w:r>
          <w:rPr>
            <w:u w:val="single"/>
          </w:rPr>
          <w:t>p</w:t>
        </w:r>
        <w:r w:rsidRPr="0073703E">
          <w:rPr>
            <w:u w:val="single"/>
          </w:rPr>
          <w:t>attern</w:t>
        </w:r>
        <w:r>
          <w:t xml:space="preserve">. </w:t>
        </w:r>
        <w:r w:rsidRPr="000F6BFC">
          <w:t xml:space="preserve">Each subclass of </w:t>
        </w:r>
        <w:r w:rsidRPr="00F9725F">
          <w:rPr>
            <w:i/>
          </w:rPr>
          <w:t>Action</w:t>
        </w:r>
        <w:r w:rsidRPr="000F6BFC">
          <w:t xml:space="preserve"> encapsulates a complete description o</w:t>
        </w:r>
        <w:r>
          <w:t xml:space="preserve">f how an operation is performed and how hints are generated. Even though it is not specified in the </w:t>
        </w:r>
        <w:r w:rsidRPr="00822BF1">
          <w:rPr>
            <w:i/>
          </w:rPr>
          <w:t>Action</w:t>
        </w:r>
        <w:r>
          <w:t xml:space="preserve"> interface, it is compulsory to implement various static methods for each </w:t>
        </w:r>
        <w:r w:rsidRPr="00822BF1">
          <w:rPr>
            <w:i/>
          </w:rPr>
          <w:t>Action</w:t>
        </w:r>
        <w:r>
          <w:t xml:space="preserve"> subclass.</w:t>
        </w:r>
      </w:ins>
    </w:p>
    <w:p w14:paraId="081E9F06" w14:textId="77777777" w:rsidR="001C5E26" w:rsidRPr="000F6BFC" w:rsidRDefault="001C5E26">
      <w:pPr>
        <w:rPr>
          <w:ins w:id="1236" w:author="Kelvin Ang" w:date="2014-11-09T10:50:00Z"/>
        </w:rPr>
        <w:pPrChange w:id="1237" w:author="Kelvin Ang" w:date="2014-11-09T10:53:00Z">
          <w:pPr>
            <w:pStyle w:val="NoSpacing"/>
          </w:pPr>
        </w:pPrChange>
      </w:pPr>
    </w:p>
    <w:p w14:paraId="1B815E4A" w14:textId="1518239F" w:rsidR="0092526E" w:rsidDel="00E02FC6" w:rsidRDefault="0092526E" w:rsidP="0092526E">
      <w:pPr>
        <w:rPr>
          <w:del w:id="1238" w:author="Kelvin Ang" w:date="2014-11-09T10:08:00Z"/>
        </w:rPr>
      </w:pPr>
      <w:del w:id="1239" w:author="Kelvin Ang" w:date="2014-11-09T10:52:00Z">
        <w:r w:rsidRPr="000F6BFC" w:rsidDel="00AC79F9">
          <w:delText xml:space="preserve">Each subclass of </w:delText>
        </w:r>
        <w:r w:rsidRPr="00F9725F" w:rsidDel="00AC79F9">
          <w:rPr>
            <w:i/>
          </w:rPr>
          <w:delText>Action</w:delText>
        </w:r>
        <w:r w:rsidRPr="000F6BFC" w:rsidDel="00AC79F9">
          <w:delText xml:space="preserve"> encapsulates a complete description o</w:delText>
        </w:r>
        <w:r w:rsidDel="00AC79F9">
          <w:delText xml:space="preserve">f how an operation is performed. Even though it is not specified in the </w:delText>
        </w:r>
        <w:r w:rsidRPr="00822BF1" w:rsidDel="00AC79F9">
          <w:rPr>
            <w:i/>
          </w:rPr>
          <w:delText>Action</w:delText>
        </w:r>
        <w:r w:rsidDel="00AC79F9">
          <w:delText xml:space="preserve"> interface, it is compulsory to implement various static methods for each </w:delText>
        </w:r>
        <w:r w:rsidRPr="00822BF1" w:rsidDel="00AC79F9">
          <w:rPr>
            <w:i/>
          </w:rPr>
          <w:delText>Action</w:delText>
        </w:r>
        <w:r w:rsidDel="00AC79F9">
          <w:delText xml:space="preserve"> subclass.</w:delText>
        </w:r>
      </w:del>
      <w:del w:id="1240" w:author="Kelvin Ang" w:date="2014-11-09T10:35:00Z">
        <w:r w:rsidDel="006A7EAA">
          <w:delText xml:space="preserve"> </w:delText>
        </w:r>
      </w:del>
      <w:del w:id="1241" w:author="Kelvin Ang" w:date="2014-11-09T10:28:00Z">
        <w:r w:rsidDel="00A1674C">
          <w:delText xml:space="preserve">These methods are </w:delText>
        </w:r>
      </w:del>
      <w:ins w:id="1242" w:author="Kelvin Ang" w:date="2014-11-09T10:28:00Z">
        <w:r w:rsidR="00A1674C">
          <w:t xml:space="preserve">A summary of all mandatory methods and fields are </w:t>
        </w:r>
      </w:ins>
      <w:del w:id="1243" w:author="Kelvin Ang" w:date="2014-11-09T10:28:00Z">
        <w:r w:rsidDel="00A1674C">
          <w:delText xml:space="preserve">shown </w:delText>
        </w:r>
      </w:del>
      <w:ins w:id="1244" w:author="Kelvin Ang" w:date="2014-11-09T10:28:00Z">
        <w:r w:rsidR="00A1674C">
          <w:t xml:space="preserve">shown </w:t>
        </w:r>
      </w:ins>
      <w:ins w:id="1245" w:author="Kelvin Ang" w:date="2014-11-09T10:54:00Z">
        <w:r w:rsidR="00AC79F9">
          <w:t>below</w:t>
        </w:r>
      </w:ins>
      <w:del w:id="1246" w:author="Kelvin Ang" w:date="2014-11-09T10:54:00Z">
        <w:r w:rsidDel="00AC79F9">
          <w:delText xml:space="preserve">in </w:delText>
        </w:r>
        <w:r w:rsidRPr="00822BF1" w:rsidDel="00AC79F9">
          <w:rPr>
            <w:b/>
          </w:rPr>
          <w:delText>Figure 8</w:delText>
        </w:r>
      </w:del>
      <w:r>
        <w:t>.</w:t>
      </w:r>
    </w:p>
    <w:p w14:paraId="4D0AEC03" w14:textId="04044E44" w:rsidR="0092526E" w:rsidRDefault="0092526E" w:rsidP="0092526E">
      <w:del w:id="1247" w:author="Kelvin Ang" w:date="2014-11-09T10:08:00Z">
        <w:r w:rsidDel="00E02FC6">
          <w:br w:type="page"/>
        </w:r>
      </w:del>
    </w:p>
    <w:tbl>
      <w:tblPr>
        <w:tblStyle w:val="GridTable4-Accent51"/>
        <w:tblW w:w="0" w:type="auto"/>
        <w:jc w:val="center"/>
        <w:tblLayout w:type="fixed"/>
        <w:tblLook w:val="04A0" w:firstRow="1" w:lastRow="0" w:firstColumn="1" w:lastColumn="0" w:noHBand="0" w:noVBand="1"/>
        <w:tblPrChange w:id="1248" w:author="Kelvin Ang" w:date="2014-11-09T10:37:00Z">
          <w:tblPr>
            <w:tblStyle w:val="GridTable4-Accent51"/>
            <w:tblW w:w="0" w:type="auto"/>
            <w:jc w:val="center"/>
            <w:tblLook w:val="04A0" w:firstRow="1" w:lastRow="0" w:firstColumn="1" w:lastColumn="0" w:noHBand="0" w:noVBand="1"/>
          </w:tblPr>
        </w:tblPrChange>
      </w:tblPr>
      <w:tblGrid>
        <w:gridCol w:w="3528"/>
        <w:gridCol w:w="6048"/>
        <w:tblGridChange w:id="1249">
          <w:tblGrid>
            <w:gridCol w:w="4010"/>
            <w:gridCol w:w="4803"/>
          </w:tblGrid>
        </w:tblGridChange>
      </w:tblGrid>
      <w:tr w:rsidR="0092526E" w:rsidRPr="000F6BFC" w14:paraId="0FB5A1A4" w14:textId="77777777" w:rsidTr="0042742F">
        <w:trPr>
          <w:cnfStyle w:val="100000000000" w:firstRow="1" w:lastRow="0" w:firstColumn="0" w:lastColumn="0" w:oddVBand="0" w:evenVBand="0" w:oddHBand="0" w:evenHBand="0" w:firstRowFirstColumn="0" w:firstRowLastColumn="0" w:lastRowFirstColumn="0" w:lastRowLastColumn="0"/>
          <w:jc w:val="center"/>
          <w:trPrChange w:id="125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51" w:author="Kelvin Ang" w:date="2014-11-09T10:37:00Z">
              <w:tcPr>
                <w:tcW w:w="4010" w:type="dxa"/>
              </w:tcPr>
            </w:tcPrChange>
          </w:tcPr>
          <w:p w14:paraId="370D1298"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6048" w:type="dxa"/>
            <w:tcPrChange w:id="1252" w:author="Kelvin Ang" w:date="2014-11-09T10:37:00Z">
              <w:tcPr>
                <w:tcW w:w="4803" w:type="dxa"/>
              </w:tcPr>
            </w:tcPrChange>
          </w:tcPr>
          <w:p w14:paraId="0B8F3374"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42742F">
        <w:trPr>
          <w:cnfStyle w:val="000000100000" w:firstRow="0" w:lastRow="0" w:firstColumn="0" w:lastColumn="0" w:oddVBand="0" w:evenVBand="0" w:oddHBand="1" w:evenHBand="0" w:firstRowFirstColumn="0" w:firstRowLastColumn="0" w:lastRowFirstColumn="0" w:lastRowLastColumn="0"/>
          <w:jc w:val="center"/>
          <w:trPrChange w:id="125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54" w:author="Kelvin Ang" w:date="2014-11-09T10:37:00Z">
              <w:tcPr>
                <w:tcW w:w="4010" w:type="dxa"/>
              </w:tcPr>
            </w:tcPrChange>
          </w:tcPr>
          <w:p w14:paraId="4606C268" w14:textId="309536DB" w:rsidR="0092526E" w:rsidRPr="0042742F" w:rsidRDefault="0092526E" w:rsidP="000F5FA9">
            <w:pPr>
              <w:spacing w:after="160" w:line="259" w:lineRule="auto"/>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55" w:author="Kelvin Ang" w:date="2014-11-09T10:37:00Z">
                  <w:rPr>
                    <w:rFonts w:eastAsiaTheme="minorEastAsia"/>
                    <w:b w:val="0"/>
                    <w:bCs w:val="0"/>
                  </w:rPr>
                </w:rPrChange>
              </w:rPr>
            </w:pPr>
            <w:r w:rsidRPr="0042742F">
              <w:rPr>
                <w:rFonts w:ascii="Consolas" w:hAnsi="Consolas" w:cs="Consolas"/>
                <w:sz w:val="20"/>
                <w:szCs w:val="20"/>
                <w:rPrChange w:id="1256" w:author="Kelvin Ang" w:date="2014-11-09T10:37:00Z">
                  <w:rPr/>
                </w:rPrChange>
              </w:rPr>
              <w:t>DICTIONARY: String[]</w:t>
            </w:r>
          </w:p>
        </w:tc>
        <w:tc>
          <w:tcPr>
            <w:tcW w:w="6048" w:type="dxa"/>
            <w:tcPrChange w:id="1257" w:author="Kelvin Ang" w:date="2014-11-09T10:37:00Z">
              <w:tcPr>
                <w:tcW w:w="4803" w:type="dxa"/>
              </w:tcPr>
            </w:tcPrChange>
          </w:tcPr>
          <w:p w14:paraId="0C5CE19B" w14:textId="1BE8330A" w:rsidR="0092526E" w:rsidRPr="000F6BFC" w:rsidRDefault="0092526E">
            <w:pPr>
              <w:cnfStyle w:val="000000100000" w:firstRow="0" w:lastRow="0" w:firstColumn="0" w:lastColumn="0" w:oddVBand="0" w:evenVBand="0" w:oddHBand="1" w:evenHBand="0" w:firstRowFirstColumn="0" w:firstRowLastColumn="0" w:lastRowFirstColumn="0" w:lastRowLastColumn="0"/>
              <w:rPr>
                <w:rFonts w:eastAsiaTheme="minorEastAsia"/>
              </w:rPr>
              <w:pPrChange w:id="1258" w:author="Kelvin Ang" w:date="2014-11-09T10:38:00Z">
                <w:pPr>
                  <w:spacing w:after="160" w:line="259" w:lineRule="auto"/>
                  <w:cnfStyle w:val="000000100000" w:firstRow="0" w:lastRow="0" w:firstColumn="0" w:lastColumn="0" w:oddVBand="0" w:evenVBand="0" w:oddHBand="1" w:evenHBand="0" w:firstRowFirstColumn="0" w:firstRowLastColumn="0" w:lastRowFirstColumn="0" w:lastRowLastColumn="0"/>
                </w:pPr>
              </w:pPrChange>
            </w:pPr>
            <w:r w:rsidRPr="000F6BFC">
              <w:t xml:space="preserve">All commands associated with this </w:t>
            </w:r>
            <w:del w:id="1259" w:author="Kelvin Ang" w:date="2014-11-09T10:38:00Z">
              <w:r w:rsidRPr="0042742F" w:rsidDel="0042742F">
                <w:rPr>
                  <w:i/>
                  <w:rPrChange w:id="1260" w:author="Kelvin Ang" w:date="2014-11-09T10:38:00Z">
                    <w:rPr/>
                  </w:rPrChange>
                </w:rPr>
                <w:delText>action</w:delText>
              </w:r>
            </w:del>
            <w:ins w:id="1261" w:author="Kelvin Ang" w:date="2014-11-09T10:38:00Z">
              <w:r w:rsidR="0042742F" w:rsidRPr="0042742F">
                <w:rPr>
                  <w:i/>
                  <w:rPrChange w:id="1262" w:author="Kelvin Ang" w:date="2014-11-09T10:38:00Z">
                    <w:rPr/>
                  </w:rPrChange>
                </w:rPr>
                <w:t>Action</w:t>
              </w:r>
            </w:ins>
            <w:r w:rsidRPr="000F6BFC">
              <w:t>.</w:t>
            </w:r>
          </w:p>
        </w:tc>
      </w:tr>
      <w:tr w:rsidR="00F06B49" w:rsidRPr="000F6BFC" w14:paraId="4053FE19" w14:textId="77777777" w:rsidTr="0042742F">
        <w:trPr>
          <w:jc w:val="center"/>
          <w:trPrChange w:id="126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64" w:author="Kelvin Ang" w:date="2014-11-09T10:37:00Z">
              <w:tcPr>
                <w:tcW w:w="4010" w:type="dxa"/>
              </w:tcPr>
            </w:tcPrChange>
          </w:tcPr>
          <w:p w14:paraId="74751B69" w14:textId="67664C3E" w:rsidR="00F06B49" w:rsidRPr="0042742F" w:rsidRDefault="00F06B49" w:rsidP="00F06B49">
            <w:pPr>
              <w:spacing w:after="160" w:line="259" w:lineRule="auto"/>
              <w:rPr>
                <w:rFonts w:ascii="Consolas" w:hAnsi="Consolas" w:cs="Consolas"/>
                <w:b w:val="0"/>
                <w:sz w:val="20"/>
                <w:szCs w:val="20"/>
                <w:rPrChange w:id="1265" w:author="Kelvin Ang" w:date="2014-11-09T10:37:00Z">
                  <w:rPr>
                    <w:rFonts w:eastAsiaTheme="minorEastAsia"/>
                    <w:b w:val="0"/>
                    <w:bCs w:val="0"/>
                    <w:u w:val="single"/>
                  </w:rPr>
                </w:rPrChange>
              </w:rPr>
            </w:pPr>
            <w:ins w:id="1266" w:author="Kelvin Ang" w:date="2014-11-09T10:34:00Z">
              <w:r w:rsidRPr="0042742F">
                <w:rPr>
                  <w:rFonts w:ascii="Consolas" w:hAnsi="Consolas" w:cs="Consolas"/>
                  <w:sz w:val="20"/>
                  <w:szCs w:val="20"/>
                  <w:rPrChange w:id="1267" w:author="Kelvin Ang" w:date="2014-11-09T10:37:00Z">
                    <w:rPr/>
                  </w:rPrChange>
                </w:rPr>
                <w:t>EXECUTE_ERROR, EXECUTE_SUCCESS</w:t>
              </w:r>
            </w:ins>
            <w:del w:id="1268" w:author="Kelvin Ang" w:date="2014-11-09T10:34:00Z">
              <w:r w:rsidRPr="0042742F" w:rsidDel="00F06B49">
                <w:rPr>
                  <w:rFonts w:ascii="Consolas" w:hAnsi="Consolas" w:cs="Consolas"/>
                  <w:sz w:val="20"/>
                  <w:szCs w:val="20"/>
                  <w:rPrChange w:id="1269" w:author="Kelvin Ang" w:date="2014-11-09T10:37:00Z">
                    <w:rPr>
                      <w:u w:val="single"/>
                    </w:rPr>
                  </w:rPrChange>
                </w:rPr>
                <w:delText xml:space="preserve">isThisAction(String): </w:delText>
              </w:r>
            </w:del>
            <w:del w:id="1270" w:author="Kelvin Ang" w:date="2014-11-09T10:28:00Z">
              <w:r w:rsidRPr="0042742F" w:rsidDel="000F4480">
                <w:rPr>
                  <w:rFonts w:ascii="Consolas" w:hAnsi="Consolas" w:cs="Consolas"/>
                  <w:sz w:val="20"/>
                  <w:szCs w:val="20"/>
                  <w:rPrChange w:id="1271" w:author="Kelvin Ang" w:date="2014-11-09T10:37:00Z">
                    <w:rPr>
                      <w:u w:val="single"/>
                    </w:rPr>
                  </w:rPrChange>
                </w:rPr>
                <w:delText>boolean</w:delText>
              </w:r>
            </w:del>
          </w:p>
        </w:tc>
        <w:tc>
          <w:tcPr>
            <w:tcW w:w="6048" w:type="dxa"/>
            <w:tcPrChange w:id="1272" w:author="Kelvin Ang" w:date="2014-11-09T10:37:00Z">
              <w:tcPr>
                <w:tcW w:w="4803" w:type="dxa"/>
              </w:tcPr>
            </w:tcPrChange>
          </w:tcPr>
          <w:p w14:paraId="4BA97E02" w14:textId="06099EE7"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273" w:author="Kelvin Ang" w:date="2014-11-09T10:34:00Z">
              <w:r w:rsidRPr="000F6BFC">
                <w:t>Status messages for execution.</w:t>
              </w:r>
            </w:ins>
            <w:del w:id="1274" w:author="Kelvin Ang" w:date="2014-11-09T10:34:00Z">
              <w:r w:rsidRPr="000F6BFC" w:rsidDel="00F06B49">
                <w:delText>Static method for matching dictionary.</w:delText>
              </w:r>
            </w:del>
          </w:p>
        </w:tc>
      </w:tr>
      <w:tr w:rsidR="00F06B49" w:rsidRPr="000F6BFC" w14:paraId="73E671F4" w14:textId="77777777" w:rsidTr="0042742F">
        <w:trPr>
          <w:cnfStyle w:val="000000100000" w:firstRow="0" w:lastRow="0" w:firstColumn="0" w:lastColumn="0" w:oddVBand="0" w:evenVBand="0" w:oddHBand="1" w:evenHBand="0" w:firstRowFirstColumn="0" w:firstRowLastColumn="0" w:lastRowFirstColumn="0" w:lastRowLastColumn="0"/>
          <w:jc w:val="center"/>
          <w:trPrChange w:id="1275"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76" w:author="Kelvin Ang" w:date="2014-11-09T10:37:00Z">
              <w:tcPr>
                <w:tcW w:w="4010" w:type="dxa"/>
              </w:tcPr>
            </w:tcPrChange>
          </w:tcPr>
          <w:p w14:paraId="7147EA15" w14:textId="5A87DAD0" w:rsidR="00F06B49" w:rsidRPr="0042742F" w:rsidRDefault="00F06B49" w:rsidP="00F06B49">
            <w:pPr>
              <w:spacing w:after="160" w:line="259" w:lineRule="auto"/>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277" w:author="Kelvin Ang" w:date="2014-11-09T10:37:00Z">
                  <w:rPr>
                    <w:rFonts w:eastAsiaTheme="minorEastAsia"/>
                    <w:b w:val="0"/>
                    <w:bCs w:val="0"/>
                  </w:rPr>
                </w:rPrChange>
              </w:rPr>
            </w:pPr>
            <w:ins w:id="1278" w:author="Kelvin Ang" w:date="2014-11-09T10:34:00Z">
              <w:r w:rsidRPr="0042742F">
                <w:rPr>
                  <w:rFonts w:ascii="Consolas" w:hAnsi="Consolas" w:cs="Consolas"/>
                  <w:sz w:val="20"/>
                  <w:szCs w:val="20"/>
                  <w:rPrChange w:id="1279" w:author="Kelvin Ang" w:date="2014-11-09T10:37:00Z">
                    <w:rPr/>
                  </w:rPrChange>
                </w:rPr>
                <w:t>UNDO_ERROR, UNDO_SUCCESS</w:t>
              </w:r>
            </w:ins>
            <w:del w:id="1280" w:author="Kelvin Ang" w:date="2014-11-09T10:34:00Z">
              <w:r w:rsidRPr="0042742F" w:rsidDel="00F06B49">
                <w:rPr>
                  <w:rFonts w:ascii="Consolas" w:hAnsi="Consolas" w:cs="Consolas"/>
                  <w:sz w:val="20"/>
                  <w:szCs w:val="20"/>
                  <w:rPrChange w:id="1281" w:author="Kelvin Ang" w:date="2014-11-09T10:37:00Z">
                    <w:rPr/>
                  </w:rPrChange>
                </w:rPr>
                <w:delText>EXECUTE_ERROR, EXECUTE_SUCCESS</w:delText>
              </w:r>
            </w:del>
          </w:p>
        </w:tc>
        <w:tc>
          <w:tcPr>
            <w:tcW w:w="6048" w:type="dxa"/>
            <w:tcPrChange w:id="1282" w:author="Kelvin Ang" w:date="2014-11-09T10:37:00Z">
              <w:tcPr>
                <w:tcW w:w="4803" w:type="dxa"/>
              </w:tcPr>
            </w:tcPrChange>
          </w:tcPr>
          <w:p w14:paraId="6EEC2222" w14:textId="3F52ADBB" w:rsidR="00F06B49" w:rsidRPr="000F6BFC" w:rsidRDefault="0042742F">
            <w:pPr>
              <w:cnfStyle w:val="000000100000" w:firstRow="0" w:lastRow="0" w:firstColumn="0" w:lastColumn="0" w:oddVBand="0" w:evenVBand="0" w:oddHBand="1" w:evenHBand="0" w:firstRowFirstColumn="0" w:firstRowLastColumn="0" w:lastRowFirstColumn="0" w:lastRowLastColumn="0"/>
              <w:rPr>
                <w:rFonts w:eastAsiaTheme="minorEastAsia"/>
              </w:rPr>
              <w:pPrChange w:id="1283" w:author="Kelvin Ang" w:date="2014-11-09T10:38:00Z">
                <w:pPr>
                  <w:spacing w:after="160" w:line="259" w:lineRule="auto"/>
                  <w:cnfStyle w:val="000000100000" w:firstRow="0" w:lastRow="0" w:firstColumn="0" w:lastColumn="0" w:oddVBand="0" w:evenVBand="0" w:oddHBand="1" w:evenHBand="0" w:firstRowFirstColumn="0" w:firstRowLastColumn="0" w:lastRowFirstColumn="0" w:lastRowLastColumn="0"/>
                </w:pPr>
              </w:pPrChange>
            </w:pPr>
            <w:ins w:id="1284" w:author="Kelvin Ang" w:date="2014-11-09T10:34:00Z">
              <w:r>
                <w:t>Status messages for undo</w:t>
              </w:r>
              <w:r w:rsidR="00F06B49" w:rsidRPr="000F6BFC">
                <w:t>, if undoable.</w:t>
              </w:r>
            </w:ins>
            <w:del w:id="1285" w:author="Kelvin Ang" w:date="2014-11-09T10:34:00Z">
              <w:r w:rsidR="00F06B49" w:rsidRPr="000F6BFC" w:rsidDel="00F06B49">
                <w:delText>Status messages for execution.</w:delText>
              </w:r>
            </w:del>
          </w:p>
        </w:tc>
      </w:tr>
      <w:tr w:rsidR="00F06B49" w:rsidRPr="000F6BFC" w14:paraId="0A1D3084" w14:textId="77777777" w:rsidTr="0042742F">
        <w:trPr>
          <w:jc w:val="center"/>
          <w:trPrChange w:id="1286"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287" w:author="Kelvin Ang" w:date="2014-11-09T10:37:00Z">
              <w:tcPr>
                <w:tcW w:w="4010" w:type="dxa"/>
              </w:tcPr>
            </w:tcPrChange>
          </w:tcPr>
          <w:p w14:paraId="6AAE845D" w14:textId="2A7A6DF5" w:rsidR="00F06B49" w:rsidRPr="0042742F" w:rsidRDefault="00F06B49">
            <w:pPr>
              <w:rPr>
                <w:rFonts w:ascii="Consolas" w:hAnsi="Consolas" w:cs="Consolas"/>
                <w:b w:val="0"/>
                <w:sz w:val="20"/>
                <w:szCs w:val="20"/>
                <w:rPrChange w:id="1288" w:author="Kelvin Ang" w:date="2014-11-09T10:37:00Z">
                  <w:rPr>
                    <w:rFonts w:eastAsiaTheme="minorEastAsia"/>
                    <w:b w:val="0"/>
                    <w:bCs w:val="0"/>
                  </w:rPr>
                </w:rPrChange>
              </w:rPr>
              <w:pPrChange w:id="1289" w:author="Kelvin Ang" w:date="2014-11-09T10:36:00Z">
                <w:pPr>
                  <w:spacing w:after="160" w:line="259" w:lineRule="auto"/>
                </w:pPr>
              </w:pPrChange>
            </w:pPr>
            <w:ins w:id="1290" w:author="Kelvin Ang" w:date="2014-11-09T10:34:00Z">
              <w:r w:rsidRPr="0042742F">
                <w:rPr>
                  <w:rFonts w:ascii="Consolas" w:hAnsi="Consolas" w:cs="Consolas"/>
                  <w:sz w:val="20"/>
                  <w:szCs w:val="20"/>
                  <w:rPrChange w:id="1291" w:author="Kelvin Ang" w:date="2014-11-09T10:37:00Z">
                    <w:rPr/>
                  </w:rPrChange>
                </w:rPr>
                <w:t>HINT_MESSAGE</w:t>
              </w:r>
            </w:ins>
            <w:del w:id="1292" w:author="Kelvin Ang" w:date="2014-11-09T10:34:00Z">
              <w:r w:rsidRPr="0042742F" w:rsidDel="00F06B49">
                <w:rPr>
                  <w:rFonts w:ascii="Consolas" w:hAnsi="Consolas" w:cs="Consolas"/>
                  <w:sz w:val="20"/>
                  <w:szCs w:val="20"/>
                  <w:rPrChange w:id="1293" w:author="Kelvin Ang" w:date="2014-11-09T10:37:00Z">
                    <w:rPr/>
                  </w:rPrChange>
                </w:rPr>
                <w:delText>UNDO_ERROR, UNDO_SUCCESS</w:delText>
              </w:r>
            </w:del>
          </w:p>
        </w:tc>
        <w:tc>
          <w:tcPr>
            <w:tcW w:w="6048" w:type="dxa"/>
            <w:tcPrChange w:id="1294" w:author="Kelvin Ang" w:date="2014-11-09T10:37:00Z">
              <w:tcPr>
                <w:tcW w:w="4803" w:type="dxa"/>
              </w:tcPr>
            </w:tcPrChange>
          </w:tcPr>
          <w:p w14:paraId="4418E530" w14:textId="3186ACBB"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295" w:author="Kelvin Ang" w:date="2014-11-09T10:34:00Z">
              <w:r>
                <w:t xml:space="preserve">The hint message to return when </w:t>
              </w:r>
              <w:proofErr w:type="gramStart"/>
              <w:r w:rsidRPr="0042742F">
                <w:rPr>
                  <w:rFonts w:ascii="Consolas" w:hAnsi="Consolas" w:cs="Consolas"/>
                  <w:sz w:val="20"/>
                  <w:szCs w:val="20"/>
                  <w:rPrChange w:id="1296" w:author="Kelvin Ang" w:date="2014-11-09T10:37:00Z">
                    <w:rPr/>
                  </w:rPrChange>
                </w:rPr>
                <w:t>getHint(</w:t>
              </w:r>
              <w:proofErr w:type="gramEnd"/>
              <w:r w:rsidRPr="0042742F">
                <w:rPr>
                  <w:rFonts w:ascii="Consolas" w:hAnsi="Consolas" w:cs="Consolas"/>
                  <w:sz w:val="20"/>
                  <w:szCs w:val="20"/>
                  <w:rPrChange w:id="1297" w:author="Kelvin Ang" w:date="2014-11-09T10:37:00Z">
                    <w:rPr/>
                  </w:rPrChange>
                </w:rPr>
                <w:t>)</w:t>
              </w:r>
              <w:r>
                <w:t xml:space="preserve"> is called.</w:t>
              </w:r>
            </w:ins>
            <w:del w:id="1298" w:author="Kelvin Ang" w:date="2014-11-09T10:34:00Z">
              <w:r w:rsidRPr="000F6BFC" w:rsidDel="00F06B49">
                <w:delText>Status messages for undo function, if undoable.</w:delText>
              </w:r>
            </w:del>
          </w:p>
        </w:tc>
      </w:tr>
      <w:tr w:rsidR="00F06B49" w:rsidRPr="000F6BFC" w14:paraId="5C8EB127" w14:textId="77777777" w:rsidTr="0042742F">
        <w:trPr>
          <w:cnfStyle w:val="000000100000" w:firstRow="0" w:lastRow="0" w:firstColumn="0" w:lastColumn="0" w:oddVBand="0" w:evenVBand="0" w:oddHBand="1" w:evenHBand="0" w:firstRowFirstColumn="0" w:firstRowLastColumn="0" w:lastRowFirstColumn="0" w:lastRowLastColumn="0"/>
          <w:jc w:val="center"/>
          <w:trPrChange w:id="1299"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300" w:author="Kelvin Ang" w:date="2014-11-09T10:37:00Z">
              <w:tcPr>
                <w:tcW w:w="4010" w:type="dxa"/>
              </w:tcPr>
            </w:tcPrChange>
          </w:tcPr>
          <w:p w14:paraId="1CDAF5C5" w14:textId="08EA424D" w:rsidR="00F06B49" w:rsidRPr="0042742F" w:rsidRDefault="00F06B49" w:rsidP="00F06B49">
            <w:pPr>
              <w:spacing w:after="160" w:line="259" w:lineRule="auto"/>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301" w:author="Kelvin Ang" w:date="2014-11-09T10:37:00Z">
                  <w:rPr>
                    <w:rFonts w:eastAsiaTheme="minorEastAsia"/>
                    <w:b w:val="0"/>
                    <w:bCs w:val="0"/>
                  </w:rPr>
                </w:rPrChange>
              </w:rPr>
            </w:pPr>
            <w:r w:rsidRPr="0042742F">
              <w:rPr>
                <w:rFonts w:ascii="Consolas" w:hAnsi="Consolas" w:cs="Consolas"/>
                <w:sz w:val="20"/>
                <w:szCs w:val="20"/>
                <w:rPrChange w:id="1302" w:author="Kelvin Ang" w:date="2014-11-09T10:37:00Z">
                  <w:rPr/>
                </w:rPrChange>
              </w:rPr>
              <w:t>execute(): Message</w:t>
            </w:r>
          </w:p>
        </w:tc>
        <w:tc>
          <w:tcPr>
            <w:tcW w:w="6048" w:type="dxa"/>
            <w:tcPrChange w:id="1303" w:author="Kelvin Ang" w:date="2014-11-09T10:37:00Z">
              <w:tcPr>
                <w:tcW w:w="4803" w:type="dxa"/>
              </w:tcPr>
            </w:tcPrChange>
          </w:tcPr>
          <w:p w14:paraId="17135ACA" w14:textId="369D0C88" w:rsidR="00F06B49" w:rsidRPr="000F6BFC" w:rsidRDefault="00F06B49">
            <w:pPr>
              <w:cnfStyle w:val="000000100000" w:firstRow="0" w:lastRow="0" w:firstColumn="0" w:lastColumn="0" w:oddVBand="0" w:evenVBand="0" w:oddHBand="1" w:evenHBand="0" w:firstRowFirstColumn="0" w:firstRowLastColumn="0" w:lastRowFirstColumn="0" w:lastRowLastColumn="0"/>
              <w:rPr>
                <w:rFonts w:eastAsiaTheme="minorEastAsia"/>
              </w:rPr>
              <w:pPrChange w:id="1304" w:author="Kelvin Ang" w:date="2014-11-09T10:38:00Z">
                <w:pPr>
                  <w:spacing w:after="160" w:line="259" w:lineRule="auto"/>
                  <w:cnfStyle w:val="000000100000" w:firstRow="0" w:lastRow="0" w:firstColumn="0" w:lastColumn="0" w:oddVBand="0" w:evenVBand="0" w:oddHBand="1" w:evenHBand="0" w:firstRowFirstColumn="0" w:firstRowLastColumn="0" w:lastRowFirstColumn="0" w:lastRowLastColumn="0"/>
                </w:pPr>
              </w:pPrChange>
            </w:pPr>
            <w:r w:rsidRPr="000F6BFC">
              <w:t xml:space="preserve">Code for executing the </w:t>
            </w:r>
            <w:del w:id="1305" w:author="Kelvin Ang" w:date="2014-11-09T10:38:00Z">
              <w:r w:rsidRPr="0042742F" w:rsidDel="0042742F">
                <w:rPr>
                  <w:i/>
                  <w:rPrChange w:id="1306" w:author="Kelvin Ang" w:date="2014-11-09T10:38:00Z">
                    <w:rPr/>
                  </w:rPrChange>
                </w:rPr>
                <w:delText>action</w:delText>
              </w:r>
            </w:del>
            <w:ins w:id="1307" w:author="Kelvin Ang" w:date="2014-11-09T10:38:00Z">
              <w:r w:rsidR="0042742F" w:rsidRPr="0042742F">
                <w:rPr>
                  <w:i/>
                  <w:rPrChange w:id="1308" w:author="Kelvin Ang" w:date="2014-11-09T10:38:00Z">
                    <w:rPr/>
                  </w:rPrChange>
                </w:rPr>
                <w:t>Action</w:t>
              </w:r>
            </w:ins>
            <w:r w:rsidRPr="000F6BFC">
              <w:t>.</w:t>
            </w:r>
          </w:p>
        </w:tc>
      </w:tr>
      <w:tr w:rsidR="00F06B49" w:rsidRPr="000F6BFC" w14:paraId="52D0C2EE" w14:textId="77777777" w:rsidTr="0042742F">
        <w:trPr>
          <w:jc w:val="center"/>
          <w:trPrChange w:id="1309"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310" w:author="Kelvin Ang" w:date="2014-11-09T10:37:00Z">
              <w:tcPr>
                <w:tcW w:w="4010" w:type="dxa"/>
              </w:tcPr>
            </w:tcPrChange>
          </w:tcPr>
          <w:p w14:paraId="692F00BA" w14:textId="1DFE3CFF" w:rsidR="00F06B49" w:rsidRPr="0042742F" w:rsidRDefault="00F06B49" w:rsidP="00F06B49">
            <w:pPr>
              <w:spacing w:after="160" w:line="259" w:lineRule="auto"/>
              <w:rPr>
                <w:rFonts w:ascii="Consolas" w:hAnsi="Consolas" w:cs="Consolas"/>
                <w:b w:val="0"/>
                <w:sz w:val="20"/>
                <w:szCs w:val="20"/>
                <w:rPrChange w:id="1311" w:author="Kelvin Ang" w:date="2014-11-09T10:37:00Z">
                  <w:rPr>
                    <w:rFonts w:eastAsiaTheme="minorEastAsia"/>
                    <w:b w:val="0"/>
                    <w:bCs w:val="0"/>
                  </w:rPr>
                </w:rPrChange>
              </w:rPr>
            </w:pPr>
            <w:r w:rsidRPr="0042742F">
              <w:rPr>
                <w:rFonts w:ascii="Consolas" w:hAnsi="Consolas" w:cs="Consolas"/>
                <w:sz w:val="20"/>
                <w:szCs w:val="20"/>
                <w:rPrChange w:id="1312" w:author="Kelvin Ang" w:date="2014-11-09T10:37:00Z">
                  <w:rPr/>
                </w:rPrChange>
              </w:rPr>
              <w:t>undo(): Message</w:t>
            </w:r>
          </w:p>
        </w:tc>
        <w:tc>
          <w:tcPr>
            <w:tcW w:w="6048" w:type="dxa"/>
            <w:tcPrChange w:id="1313" w:author="Kelvin Ang" w:date="2014-11-09T10:37:00Z">
              <w:tcPr>
                <w:tcW w:w="4803" w:type="dxa"/>
              </w:tcPr>
            </w:tcPrChange>
          </w:tcPr>
          <w:p w14:paraId="4B3BDE6C" w14:textId="2A0CD4F8" w:rsidR="00F06B49" w:rsidRPr="000F6BFC" w:rsidRDefault="00F06B49">
            <w:pPr>
              <w:cnfStyle w:val="000000000000" w:firstRow="0" w:lastRow="0" w:firstColumn="0" w:lastColumn="0" w:oddVBand="0" w:evenVBand="0" w:oddHBand="0" w:evenHBand="0" w:firstRowFirstColumn="0" w:firstRowLastColumn="0" w:lastRowFirstColumn="0" w:lastRowLastColumn="0"/>
              <w:rPr>
                <w:rFonts w:eastAsiaTheme="minorEastAsia"/>
              </w:rPr>
              <w:pPrChange w:id="1314" w:author="Kelvin Ang" w:date="2014-11-09T10:38:00Z">
                <w:pPr>
                  <w:spacing w:after="160" w:line="259" w:lineRule="auto"/>
                  <w:cnfStyle w:val="000000000000" w:firstRow="0" w:lastRow="0" w:firstColumn="0" w:lastColumn="0" w:oddVBand="0" w:evenVBand="0" w:oddHBand="0" w:evenHBand="0" w:firstRowFirstColumn="0" w:firstRowLastColumn="0" w:lastRowFirstColumn="0" w:lastRowLastColumn="0"/>
                </w:pPr>
              </w:pPrChange>
            </w:pPr>
            <w:r w:rsidRPr="000F6BFC">
              <w:t xml:space="preserve">Code for undoing the </w:t>
            </w:r>
            <w:del w:id="1315" w:author="Kelvin Ang" w:date="2014-11-09T10:38:00Z">
              <w:r w:rsidRPr="0042742F" w:rsidDel="0042742F">
                <w:rPr>
                  <w:i/>
                  <w:rPrChange w:id="1316" w:author="Kelvin Ang" w:date="2014-11-09T10:38:00Z">
                    <w:rPr/>
                  </w:rPrChange>
                </w:rPr>
                <w:delText>a</w:delText>
              </w:r>
            </w:del>
            <w:ins w:id="1317" w:author="Kelvin Ang" w:date="2014-11-09T10:38:00Z">
              <w:r w:rsidR="0042742F">
                <w:rPr>
                  <w:i/>
                </w:rPr>
                <w:t>A</w:t>
              </w:r>
            </w:ins>
            <w:r w:rsidRPr="0042742F">
              <w:rPr>
                <w:i/>
                <w:rPrChange w:id="1318" w:author="Kelvin Ang" w:date="2014-11-09T10:38:00Z">
                  <w:rPr/>
                </w:rPrChange>
              </w:rPr>
              <w:t>ction</w:t>
            </w:r>
            <w:r w:rsidRPr="000F6BFC">
              <w:t>.</w:t>
            </w:r>
          </w:p>
        </w:tc>
      </w:tr>
      <w:tr w:rsidR="00F06B49" w:rsidRPr="000F6BFC" w14:paraId="17AF84B5" w14:textId="77777777" w:rsidTr="0042742F">
        <w:trPr>
          <w:cnfStyle w:val="000000100000" w:firstRow="0" w:lastRow="0" w:firstColumn="0" w:lastColumn="0" w:oddVBand="0" w:evenVBand="0" w:oddHBand="1" w:evenHBand="0" w:firstRowFirstColumn="0" w:firstRowLastColumn="0" w:lastRowFirstColumn="0" w:lastRowLastColumn="0"/>
          <w:jc w:val="center"/>
          <w:trPrChange w:id="1319"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320" w:author="Kelvin Ang" w:date="2014-11-09T10:37:00Z">
              <w:tcPr>
                <w:tcW w:w="4010" w:type="dxa"/>
              </w:tcPr>
            </w:tcPrChange>
          </w:tcPr>
          <w:p w14:paraId="2DD2FB4E" w14:textId="3D76BEE1" w:rsidR="00F06B49" w:rsidRPr="0042742F" w:rsidRDefault="00F06B49" w:rsidP="00F06B49">
            <w:pPr>
              <w:spacing w:after="160" w:line="259" w:lineRule="auto"/>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321" w:author="Kelvin Ang" w:date="2014-11-09T10:37:00Z">
                  <w:rPr>
                    <w:rFonts w:eastAsiaTheme="minorEastAsia"/>
                    <w:b w:val="0"/>
                    <w:bCs w:val="0"/>
                  </w:rPr>
                </w:rPrChange>
              </w:rPr>
            </w:pPr>
            <w:ins w:id="1322" w:author="Kelvin Ang" w:date="2014-11-09T10:34:00Z">
              <w:r w:rsidRPr="0042742F">
                <w:rPr>
                  <w:rFonts w:ascii="Consolas" w:hAnsi="Consolas" w:cs="Consolas"/>
                  <w:sz w:val="20"/>
                  <w:szCs w:val="20"/>
                  <w:rPrChange w:id="1323" w:author="Kelvin Ang" w:date="2014-11-09T10:37:00Z">
                    <w:rPr/>
                  </w:rPrChange>
                </w:rPr>
                <w:t>isThisAction(String): boolean</w:t>
              </w:r>
            </w:ins>
            <w:del w:id="1324" w:author="Kelvin Ang" w:date="2014-11-09T10:34:00Z">
              <w:r w:rsidRPr="0042742F" w:rsidDel="00F06B49">
                <w:rPr>
                  <w:rFonts w:ascii="Consolas" w:hAnsi="Consolas" w:cs="Consolas"/>
                  <w:sz w:val="20"/>
                  <w:szCs w:val="20"/>
                  <w:rPrChange w:id="1325" w:author="Kelvin Ang" w:date="2014-11-09T10:37:00Z">
                    <w:rPr/>
                  </w:rPrChange>
                </w:rPr>
                <w:delText>HINT_MESSAGE</w:delText>
              </w:r>
            </w:del>
            <w:del w:id="1326" w:author="Kelvin Ang" w:date="2014-11-09T10:28:00Z">
              <w:r w:rsidRPr="0042742F" w:rsidDel="000F4480">
                <w:rPr>
                  <w:rFonts w:ascii="Consolas" w:hAnsi="Consolas" w:cs="Consolas"/>
                  <w:sz w:val="20"/>
                  <w:szCs w:val="20"/>
                  <w:rPrChange w:id="1327" w:author="Kelvin Ang" w:date="2014-11-09T10:37:00Z">
                    <w:rPr/>
                  </w:rPrChange>
                </w:rPr>
                <w:delText xml:space="preserve"> </w:delText>
              </w:r>
            </w:del>
            <w:del w:id="1328" w:author="Kelvin Ang" w:date="2014-11-09T10:34:00Z">
              <w:r w:rsidRPr="0042742F" w:rsidDel="00F06B49">
                <w:rPr>
                  <w:rFonts w:ascii="Consolas" w:hAnsi="Consolas" w:cs="Consolas"/>
                  <w:sz w:val="20"/>
                  <w:szCs w:val="20"/>
                  <w:rPrChange w:id="1329" w:author="Kelvin Ang" w:date="2014-11-09T10:37:00Z">
                    <w:rPr/>
                  </w:rPrChange>
                </w:rPr>
                <w:delText>and variants</w:delText>
              </w:r>
            </w:del>
          </w:p>
        </w:tc>
        <w:tc>
          <w:tcPr>
            <w:tcW w:w="6048" w:type="dxa"/>
            <w:tcPrChange w:id="1330" w:author="Kelvin Ang" w:date="2014-11-09T10:37:00Z">
              <w:tcPr>
                <w:tcW w:w="4803" w:type="dxa"/>
              </w:tcPr>
            </w:tcPrChange>
          </w:tcPr>
          <w:p w14:paraId="11FFA6D2" w14:textId="4952F221"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ins w:id="1331" w:author="Kelvin Ang" w:date="2014-11-09T10:34:00Z">
              <w:r w:rsidRPr="000F6BFC">
                <w:t xml:space="preserve">Static method for matching </w:t>
              </w:r>
            </w:ins>
            <w:ins w:id="1332" w:author="Kelvin Ang" w:date="2014-11-09T10:38:00Z">
              <w:r w:rsidR="0042742F">
                <w:t xml:space="preserve">entries in the </w:t>
              </w:r>
            </w:ins>
            <w:ins w:id="1333" w:author="Kelvin Ang" w:date="2014-11-09T10:34:00Z">
              <w:r w:rsidRPr="000F6BFC">
                <w:t>dictionary.</w:t>
              </w:r>
            </w:ins>
            <w:del w:id="1334" w:author="Kelvin Ang" w:date="2014-11-09T10:34:00Z">
              <w:r w:rsidDel="00F06B49">
                <w:delText>The hint message to return when getHint() is called.</w:delText>
              </w:r>
            </w:del>
          </w:p>
        </w:tc>
      </w:tr>
      <w:tr w:rsidR="00F06B49" w:rsidRPr="000F6BFC" w14:paraId="51CD7A08" w14:textId="77777777" w:rsidTr="0042742F">
        <w:trPr>
          <w:jc w:val="center"/>
          <w:trPrChange w:id="1335"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336" w:author="Kelvin Ang" w:date="2014-11-09T10:37:00Z">
              <w:tcPr>
                <w:tcW w:w="4010" w:type="dxa"/>
              </w:tcPr>
            </w:tcPrChange>
          </w:tcPr>
          <w:p w14:paraId="4382D2FE" w14:textId="0F859914" w:rsidR="00F06B49" w:rsidRPr="0042742F" w:rsidRDefault="00F06B49" w:rsidP="00F06B49">
            <w:pPr>
              <w:spacing w:after="160" w:line="259" w:lineRule="auto"/>
              <w:rPr>
                <w:rFonts w:ascii="Consolas" w:hAnsi="Consolas" w:cs="Consolas"/>
                <w:b w:val="0"/>
                <w:sz w:val="20"/>
                <w:szCs w:val="20"/>
                <w:rPrChange w:id="1337" w:author="Kelvin Ang" w:date="2014-11-09T10:37:00Z">
                  <w:rPr>
                    <w:rFonts w:eastAsiaTheme="minorEastAsia"/>
                    <w:b w:val="0"/>
                    <w:bCs w:val="0"/>
                    <w:u w:val="single"/>
                  </w:rPr>
                </w:rPrChange>
              </w:rPr>
            </w:pPr>
            <w:r w:rsidRPr="0042742F">
              <w:rPr>
                <w:rFonts w:ascii="Consolas" w:hAnsi="Consolas" w:cs="Consolas"/>
                <w:sz w:val="20"/>
                <w:szCs w:val="20"/>
                <w:rPrChange w:id="1338" w:author="Kelvin Ang" w:date="2014-11-09T10:37:00Z">
                  <w:rPr>
                    <w:u w:val="single"/>
                  </w:rPr>
                </w:rPrChange>
              </w:rPr>
              <w:t>getHint(String): Message</w:t>
            </w:r>
          </w:p>
        </w:tc>
        <w:tc>
          <w:tcPr>
            <w:tcW w:w="6048" w:type="dxa"/>
            <w:tcPrChange w:id="1339" w:author="Kelvin Ang" w:date="2014-11-09T10:37:00Z">
              <w:tcPr>
                <w:tcW w:w="4803" w:type="dxa"/>
              </w:tcPr>
            </w:tcPrChange>
          </w:tcPr>
          <w:p w14:paraId="0CE53FCE" w14:textId="77777777" w:rsidR="00F06B49" w:rsidRDefault="00F06B49" w:rsidP="00F06B49">
            <w:pPr>
              <w:keepNext/>
              <w:cnfStyle w:val="000000000000" w:firstRow="0" w:lastRow="0" w:firstColumn="0" w:lastColumn="0" w:oddVBand="0" w:evenVBand="0" w:oddHBand="0" w:evenHBand="0" w:firstRowFirstColumn="0" w:firstRowLastColumn="0" w:lastRowFirstColumn="0" w:lastRowLastColumn="0"/>
            </w:pPr>
            <w:r>
              <w:t xml:space="preserve">Returns a </w:t>
            </w:r>
            <w:r w:rsidRPr="00145872">
              <w:rPr>
                <w:i/>
              </w:rPr>
              <w:t>Message</w:t>
            </w:r>
            <w:r>
              <w:t xml:space="preserve"> hint based on the input string.</w:t>
            </w:r>
          </w:p>
        </w:tc>
      </w:tr>
      <w:tr w:rsidR="00F06B49" w:rsidRPr="000F6BFC" w14:paraId="338EC2F0" w14:textId="77777777" w:rsidTr="0042742F">
        <w:trPr>
          <w:cnfStyle w:val="000000100000" w:firstRow="0" w:lastRow="0" w:firstColumn="0" w:lastColumn="0" w:oddVBand="0" w:evenVBand="0" w:oddHBand="1" w:evenHBand="0" w:firstRowFirstColumn="0" w:firstRowLastColumn="0" w:lastRowFirstColumn="0" w:lastRowLastColumn="0"/>
          <w:jc w:val="center"/>
          <w:trPrChange w:id="134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341" w:author="Kelvin Ang" w:date="2014-11-09T10:37:00Z">
              <w:tcPr>
                <w:tcW w:w="4010" w:type="dxa"/>
              </w:tcPr>
            </w:tcPrChange>
          </w:tcPr>
          <w:p w14:paraId="52CF6796" w14:textId="4BF7D75F" w:rsidR="00F06B49" w:rsidRPr="0042742F" w:rsidRDefault="006A7EAA">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342" w:author="Kelvin Ang" w:date="2014-11-09T10:37:00Z">
                  <w:rPr>
                    <w:rFonts w:eastAsiaTheme="minorEastAsia"/>
                    <w:b w:val="0"/>
                    <w:bCs w:val="0"/>
                    <w:u w:val="single"/>
                  </w:rPr>
                </w:rPrChange>
              </w:rPr>
              <w:pPrChange w:id="1343" w:author="Kelvin Ang" w:date="2014-11-09T10:35:00Z">
                <w:pPr>
                  <w:spacing w:after="160" w:line="259" w:lineRule="auto"/>
                  <w:cnfStyle w:val="001000100000" w:firstRow="0" w:lastRow="0" w:firstColumn="1" w:lastColumn="0" w:oddVBand="0" w:evenVBand="0" w:oddHBand="1" w:evenHBand="0" w:firstRowFirstColumn="0" w:firstRowLastColumn="0" w:lastRowFirstColumn="0" w:lastRowLastColumn="0"/>
                </w:pPr>
              </w:pPrChange>
            </w:pPr>
            <w:del w:id="1344" w:author="Kelvin Ang" w:date="2014-11-09T10:35:00Z">
              <w:r w:rsidRPr="0042742F" w:rsidDel="006A7EAA">
                <w:rPr>
                  <w:rFonts w:ascii="Consolas" w:hAnsi="Consolas" w:cs="Consolas"/>
                  <w:sz w:val="20"/>
                  <w:szCs w:val="20"/>
                  <w:rPrChange w:id="1345" w:author="Kelvin Ang" w:date="2014-11-09T10:37:00Z">
                    <w:rPr/>
                  </w:rPrChange>
                </w:rPr>
                <w:delText>I</w:delText>
              </w:r>
            </w:del>
            <w:ins w:id="1346" w:author="Kelvin Ang" w:date="2014-11-09T10:35:00Z">
              <w:r w:rsidRPr="0042742F">
                <w:rPr>
                  <w:rFonts w:ascii="Consolas" w:hAnsi="Consolas" w:cs="Consolas"/>
                  <w:sz w:val="20"/>
                  <w:szCs w:val="20"/>
                  <w:rPrChange w:id="1347" w:author="Kelvin Ang" w:date="2014-11-09T10:37:00Z">
                    <w:rPr/>
                  </w:rPrChange>
                </w:rPr>
                <w:t>i</w:t>
              </w:r>
            </w:ins>
            <w:r w:rsidR="00F06B49" w:rsidRPr="0042742F">
              <w:rPr>
                <w:rFonts w:ascii="Consolas" w:hAnsi="Consolas" w:cs="Consolas"/>
                <w:sz w:val="20"/>
                <w:szCs w:val="20"/>
                <w:rPrChange w:id="1348" w:author="Kelvin Ang" w:date="2014-11-09T10:37:00Z">
                  <w:rPr>
                    <w:u w:val="single"/>
                  </w:rPr>
                </w:rPrChange>
              </w:rPr>
              <w:t xml:space="preserve">sUndoable(): </w:t>
            </w:r>
            <w:del w:id="1349" w:author="Kelvin Ang" w:date="2014-11-09T10:51:00Z">
              <w:r w:rsidR="00F06B49" w:rsidRPr="0042742F" w:rsidDel="00AC79F9">
                <w:rPr>
                  <w:rFonts w:ascii="Consolas" w:hAnsi="Consolas" w:cs="Consolas"/>
                  <w:sz w:val="20"/>
                  <w:szCs w:val="20"/>
                  <w:rPrChange w:id="1350" w:author="Kelvin Ang" w:date="2014-11-09T10:37:00Z">
                    <w:rPr>
                      <w:u w:val="single"/>
                    </w:rPr>
                  </w:rPrChange>
                </w:rPr>
                <w:delText>boolean</w:delText>
              </w:r>
            </w:del>
            <w:ins w:id="1351" w:author="Kelvin Ang" w:date="2014-11-09T10:51:00Z">
              <w:r w:rsidR="00AC79F9">
                <w:rPr>
                  <w:rFonts w:ascii="Consolas" w:hAnsi="Consolas" w:cs="Consolas"/>
                  <w:b w:val="0"/>
                  <w:sz w:val="20"/>
                  <w:szCs w:val="20"/>
                </w:rPr>
                <w:t>boolean</w:t>
              </w:r>
            </w:ins>
          </w:p>
        </w:tc>
        <w:tc>
          <w:tcPr>
            <w:tcW w:w="6048" w:type="dxa"/>
            <w:tcPrChange w:id="1352" w:author="Kelvin Ang" w:date="2014-11-09T10:37:00Z">
              <w:tcPr>
                <w:tcW w:w="4803" w:type="dxa"/>
              </w:tcPr>
            </w:tcPrChange>
          </w:tcPr>
          <w:p w14:paraId="79C5C7CB" w14:textId="77777777"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09CC88F5" w:rsidR="0092526E" w:rsidRPr="00B9366F" w:rsidRDefault="0092526E" w:rsidP="0092526E">
      <w:pPr>
        <w:pStyle w:val="Caption"/>
        <w:jc w:val="center"/>
      </w:pPr>
      <w:del w:id="1353" w:author="Kelvin Ang" w:date="2014-11-09T10:54:00Z">
        <w:r w:rsidDel="00AC79F9">
          <w:delText xml:space="preserve">Figure </w:delText>
        </w:r>
        <w:r w:rsidR="00FD4795" w:rsidDel="00AC79F9">
          <w:fldChar w:fldCharType="begin"/>
        </w:r>
        <w:r w:rsidR="00FD4795" w:rsidDel="00AC79F9">
          <w:delInstrText xml:space="preserve"> SEQ Figure \* ARABIC </w:delInstrText>
        </w:r>
        <w:r w:rsidR="00FD4795" w:rsidDel="00AC79F9">
          <w:fldChar w:fldCharType="separate"/>
        </w:r>
      </w:del>
      <w:del w:id="1354" w:author="Kelvin Ang" w:date="2014-11-09T10:12:00Z">
        <w:r w:rsidDel="00E02FC6">
          <w:rPr>
            <w:noProof/>
          </w:rPr>
          <w:delText>8</w:delText>
        </w:r>
      </w:del>
      <w:del w:id="1355" w:author="Kelvin Ang" w:date="2014-11-09T10:54:00Z">
        <w:r w:rsidR="00FD4795" w:rsidDel="00AC79F9">
          <w:rPr>
            <w:noProof/>
          </w:rPr>
          <w:fldChar w:fldCharType="end"/>
        </w:r>
        <w:r w:rsidDel="00AC79F9">
          <w:delText xml:space="preserve"> - API for Action Subclasses</w:delText>
        </w:r>
      </w:del>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356" w:author="Kelvin Ang" w:date="2014-11-09T10:39:00Z">
          <w:tblPr>
            <w:tblStyle w:val="TableGrid"/>
            <w:tblW w:w="0" w:type="auto"/>
            <w:tblLook w:val="04A0" w:firstRow="1" w:lastRow="0" w:firstColumn="1" w:lastColumn="0" w:noHBand="0" w:noVBand="1"/>
          </w:tblPr>
        </w:tblPrChange>
      </w:tblPr>
      <w:tblGrid>
        <w:gridCol w:w="738"/>
        <w:gridCol w:w="8838"/>
        <w:tblGridChange w:id="1357">
          <w:tblGrid>
            <w:gridCol w:w="9350"/>
            <w:gridCol w:w="9350"/>
          </w:tblGrid>
        </w:tblGridChange>
      </w:tblGrid>
      <w:tr w:rsidR="0042742F" w:rsidRPr="000F6BFC" w14:paraId="032630AF" w14:textId="53BBE47E" w:rsidTr="0042742F">
        <w:tc>
          <w:tcPr>
            <w:tcW w:w="738" w:type="dxa"/>
            <w:tcPrChange w:id="1358" w:author="Kelvin Ang" w:date="2014-11-09T10:39:00Z">
              <w:tcPr>
                <w:tcW w:w="9350" w:type="dxa"/>
              </w:tcPr>
            </w:tcPrChange>
          </w:tcPr>
          <w:p w14:paraId="5845A70B" w14:textId="24B3F640" w:rsidR="0042742F" w:rsidRPr="0042742F" w:rsidRDefault="0042742F" w:rsidP="000F5FA9">
            <w:pPr>
              <w:rPr>
                <w:b/>
                <w:rPrChange w:id="1359" w:author="Kelvin Ang" w:date="2014-11-09T10:39:00Z">
                  <w:rPr/>
                </w:rPrChange>
              </w:rPr>
            </w:pPr>
            <w:ins w:id="1360" w:author="Kelvin Ang" w:date="2014-11-09T10:39:00Z">
              <w:r w:rsidRPr="0042742F">
                <w:rPr>
                  <w:b/>
                  <w:rPrChange w:id="1361" w:author="Kelvin Ang" w:date="2014-11-09T10:39:00Z">
                    <w:rPr/>
                  </w:rPrChange>
                </w:rPr>
                <w:t>Hint:</w:t>
              </w:r>
            </w:ins>
            <w:del w:id="1362" w:author="Kelvin Ang" w:date="2014-11-09T10:39:00Z">
              <w:r w:rsidRPr="0042742F" w:rsidDel="0042742F">
                <w:rPr>
                  <w:b/>
                  <w:rPrChange w:id="1363" w:author="Kelvin Ang" w:date="2014-11-09T10:39:00Z">
                    <w:rPr/>
                  </w:rPrChange>
                </w:rPr>
                <w:delText xml:space="preserve">Hint: To add functionality to the program, you simply have to create a new a new </w:delText>
              </w:r>
              <w:r w:rsidRPr="0042742F" w:rsidDel="0042742F">
                <w:rPr>
                  <w:b/>
                  <w:i/>
                  <w:rPrChange w:id="1364" w:author="Kelvin Ang" w:date="2014-11-09T10:39:00Z">
                    <w:rPr>
                      <w:i/>
                    </w:rPr>
                  </w:rPrChange>
                </w:rPr>
                <w:delText>Action</w:delText>
              </w:r>
              <w:r w:rsidRPr="0042742F" w:rsidDel="0042742F">
                <w:rPr>
                  <w:b/>
                  <w:rPrChange w:id="1365" w:author="Kelvin Ang" w:date="2014-11-09T10:39:00Z">
                    <w:rPr/>
                  </w:rPrChange>
                </w:rPr>
                <w:delText xml:space="preserve"> subclass, and add it to </w:delText>
              </w:r>
              <w:r w:rsidRPr="0042742F" w:rsidDel="0042742F">
                <w:rPr>
                  <w:b/>
                  <w:i/>
                  <w:rPrChange w:id="1366" w:author="Kelvin Ang" w:date="2014-11-09T10:39:00Z">
                    <w:rPr>
                      <w:i/>
                    </w:rPr>
                  </w:rPrChange>
                </w:rPr>
                <w:delText>ActionHintSystemActual</w:delText>
              </w:r>
              <w:r w:rsidRPr="0042742F" w:rsidDel="0042742F">
                <w:rPr>
                  <w:b/>
                  <w:rPrChange w:id="1367" w:author="Kelvin Ang" w:date="2014-11-09T10:39:00Z">
                    <w:rPr/>
                  </w:rPrChange>
                </w:rPr>
                <w:delText>. For the example below, you can refer to Delete.java to supplement your understanding.</w:delText>
              </w:r>
            </w:del>
          </w:p>
        </w:tc>
        <w:tc>
          <w:tcPr>
            <w:tcW w:w="8838" w:type="dxa"/>
            <w:tcPrChange w:id="1368" w:author="Kelvin Ang" w:date="2014-11-09T10:39:00Z">
              <w:tcPr>
                <w:tcW w:w="9350" w:type="dxa"/>
              </w:tcPr>
            </w:tcPrChange>
          </w:tcPr>
          <w:p w14:paraId="6A39911C" w14:textId="0F7303DA" w:rsidR="0042742F" w:rsidRPr="000F6BFC" w:rsidDel="0042742F" w:rsidRDefault="0042742F">
            <w:pPr>
              <w:rPr>
                <w:ins w:id="1369" w:author="Kelvin Ang" w:date="2014-11-09T10:39:00Z"/>
              </w:rPr>
            </w:pPr>
            <w:ins w:id="1370" w:author="Kelvin Ang" w:date="2014-11-09T10:39:00Z">
              <w:r w:rsidRPr="000F6BFC">
                <w:t xml:space="preserve">To add functionality to the program, you simply have to create a new a new </w:t>
              </w:r>
              <w:r w:rsidRPr="000F6BFC">
                <w:rPr>
                  <w:i/>
                </w:rPr>
                <w:t>Action</w:t>
              </w:r>
              <w:r w:rsidRPr="000F6BFC">
                <w:t xml:space="preserve"> subclass, and add it to </w:t>
              </w:r>
              <w:r w:rsidRPr="000F6BFC">
                <w:rPr>
                  <w:i/>
                </w:rPr>
                <w:t>ActionHintSystemActual</w:t>
              </w:r>
              <w:r>
                <w:t>. For the following example</w:t>
              </w:r>
              <w:r w:rsidRPr="000F6BFC">
                <w:t>, you can refer to Delete.java to supplement your understanding.</w:t>
              </w:r>
            </w:ins>
          </w:p>
        </w:tc>
      </w:tr>
    </w:tbl>
    <w:p w14:paraId="67199AA0" w14:textId="77777777" w:rsidR="00AC79F9" w:rsidRDefault="0092526E" w:rsidP="0092526E">
      <w:pPr>
        <w:rPr>
          <w:ins w:id="1371" w:author="Kelvin Ang" w:date="2014-11-09T10:55:00Z"/>
        </w:rPr>
      </w:pPr>
      <w:del w:id="1372" w:author="Kelvin Ang" w:date="2014-11-09T10:55:00Z">
        <w:r w:rsidRPr="000F6BFC" w:rsidDel="00AC79F9">
          <w:br/>
        </w:r>
      </w:del>
    </w:p>
    <w:p w14:paraId="2F378053" w14:textId="77777777" w:rsidR="00AC79F9" w:rsidRDefault="00AC79F9">
      <w:pPr>
        <w:rPr>
          <w:ins w:id="1373" w:author="Kelvin Ang" w:date="2014-11-09T10:55:00Z"/>
        </w:rPr>
      </w:pPr>
      <w:ins w:id="1374" w:author="Kelvin Ang" w:date="2014-11-09T10:55:00Z">
        <w:r>
          <w:br w:type="page"/>
        </w:r>
      </w:ins>
    </w:p>
    <w:p w14:paraId="6B265B53" w14:textId="5C4DC97C" w:rsidR="0092526E" w:rsidRPr="000F6BFC" w:rsidRDefault="0092526E" w:rsidP="0092526E">
      <w:r w:rsidRPr="000F6BFC">
        <w:lastRenderedPageBreak/>
        <w:t xml:space="preserve">An abridged example of how the </w:t>
      </w:r>
      <w:r w:rsidRPr="00F9725F">
        <w:rPr>
          <w:i/>
        </w:rPr>
        <w:t>Delete</w:t>
      </w:r>
      <w:r w:rsidRPr="000F6BFC">
        <w:t xml:space="preserve"> operation is carried out is outlined in </w:t>
      </w:r>
      <w:del w:id="1375" w:author="Kelvin Ang" w:date="2014-11-09T10:40:00Z">
        <w:r w:rsidRPr="0042742F" w:rsidDel="0042742F">
          <w:rPr>
            <w:b/>
            <w:rPrChange w:id="1376" w:author="Kelvin Ang" w:date="2014-11-09T10:40:00Z">
              <w:rPr/>
            </w:rPrChange>
          </w:rPr>
          <w:delText>the following sequence diagram</w:delText>
        </w:r>
      </w:del>
      <w:ins w:id="1377" w:author="Kelvin Ang" w:date="2014-11-09T10:40:00Z">
        <w:r w:rsidR="0042742F" w:rsidRPr="0042742F">
          <w:rPr>
            <w:b/>
            <w:rPrChange w:id="1378" w:author="Kelvin Ang" w:date="2014-11-09T10:40:00Z">
              <w:rPr/>
            </w:rPrChange>
          </w:rPr>
          <w:t>Figure 10</w:t>
        </w:r>
      </w:ins>
      <w:del w:id="1379" w:author="Kelvin Ang" w:date="2014-11-09T10:40:00Z">
        <w:r w:rsidRPr="000F6BFC" w:rsidDel="0042742F">
          <w:delText>:</w:delText>
        </w:r>
      </w:del>
      <w:ins w:id="1380" w:author="Kelvin Ang" w:date="2014-11-09T10:40:00Z">
        <w:r w:rsidR="0042742F">
          <w:t>.</w:t>
        </w:r>
      </w:ins>
    </w:p>
    <w:p w14:paraId="398A705F" w14:textId="77777777" w:rsidR="0092526E" w:rsidRDefault="0092526E" w:rsidP="0092526E">
      <w:pPr>
        <w:keepNext/>
      </w:pPr>
      <w:r>
        <w:object w:dxaOrig="12346" w:dyaOrig="8625" w14:anchorId="5ED49E3E">
          <v:shape id="_x0000_i1099" type="#_x0000_t75" style="width:467.3pt;height:300.25pt" o:ole="">
            <v:imagedata r:id="rId57" o:title="" cropbottom="5175f"/>
          </v:shape>
          <o:OLEObject Type="Embed" ProgID="Visio.Drawing.15" ShapeID="_x0000_i1099" DrawAspect="Content" ObjectID="_1350892815" r:id="rId58"/>
        </w:object>
      </w:r>
    </w:p>
    <w:p w14:paraId="0F05C89A" w14:textId="77777777" w:rsidR="0092526E" w:rsidRPr="00B9366F" w:rsidRDefault="0092526E" w:rsidP="0092526E">
      <w:pPr>
        <w:pStyle w:val="Caption"/>
        <w:jc w:val="center"/>
        <w:rPr>
          <w:noProof/>
        </w:rPr>
      </w:pPr>
      <w:r w:rsidRPr="00B9366F">
        <w:t xml:space="preserve">Figure </w:t>
      </w:r>
      <w:r w:rsidR="004448BF">
        <w:fldChar w:fldCharType="begin"/>
      </w:r>
      <w:r w:rsidR="004448BF">
        <w:instrText xml:space="preserve"> SEQ Figure \* ARABIC </w:instrText>
      </w:r>
      <w:r w:rsidR="004448BF">
        <w:fldChar w:fldCharType="separate"/>
      </w:r>
      <w:ins w:id="1381" w:author="Kelvin Ang" w:date="2014-11-09T10:12:00Z">
        <w:r w:rsidR="00E02FC6">
          <w:rPr>
            <w:noProof/>
          </w:rPr>
          <w:t>10</w:t>
        </w:r>
      </w:ins>
      <w:del w:id="1382" w:author="Kelvin Ang" w:date="2014-11-09T10:12:00Z">
        <w:r w:rsidDel="00E02FC6">
          <w:rPr>
            <w:noProof/>
          </w:rPr>
          <w:delText>9</w:delText>
        </w:r>
      </w:del>
      <w:r w:rsidR="004448BF">
        <w:rPr>
          <w:noProof/>
        </w:rPr>
        <w:fldChar w:fldCharType="end"/>
      </w:r>
      <w:r w:rsidRPr="00B9366F">
        <w:rPr>
          <w:noProof/>
        </w:rPr>
        <w:t xml:space="preserve"> </w:t>
      </w:r>
      <w:r>
        <w:rPr>
          <w:noProof/>
        </w:rPr>
        <w:t>–</w:t>
      </w:r>
      <w:r w:rsidRPr="00B9366F">
        <w:rPr>
          <w:noProof/>
        </w:rPr>
        <w:t xml:space="preserve"> Sequence Diagram for Delete Action</w:t>
      </w:r>
    </w:p>
    <w:p w14:paraId="6BED787C" w14:textId="766A8309" w:rsidR="0092526E" w:rsidRPr="000F6BFC" w:rsidDel="00BE57E7" w:rsidRDefault="0092526E" w:rsidP="0092526E">
      <w:pPr>
        <w:rPr>
          <w:del w:id="1383" w:author="Kelvin Ang" w:date="2014-11-09T10:43:00Z"/>
        </w:rPr>
      </w:pPr>
      <w:r w:rsidRPr="000F6BFC">
        <w:t>When</w:t>
      </w:r>
      <w:r>
        <w:t>ever</w:t>
      </w:r>
      <w:r w:rsidRPr="000F6BFC">
        <w:t xml:space="preserve"> </w:t>
      </w:r>
      <w:r>
        <w:rPr>
          <w:i/>
        </w:rPr>
        <w:t>Logic</w:t>
      </w:r>
      <w:r w:rsidRPr="000F6BFC">
        <w:rPr>
          <w:i/>
        </w:rPr>
        <w:t>Actual</w:t>
      </w:r>
      <w:r w:rsidRPr="000F6BFC">
        <w:t xml:space="preserve"> requests for a command to be processed, </w:t>
      </w:r>
      <w:r w:rsidRPr="000F6BFC">
        <w:rPr>
          <w:i/>
        </w:rPr>
        <w:t>ActionHintSystemActual</w:t>
      </w:r>
      <w:r w:rsidRPr="000F6BFC">
        <w:t xml:space="preserve"> first calls the </w:t>
      </w:r>
      <w:proofErr w:type="gramStart"/>
      <w:r w:rsidRPr="00F9725F">
        <w:rPr>
          <w:rFonts w:ascii="Consolas" w:hAnsi="Consolas" w:cs="Consolas"/>
          <w:sz w:val="20"/>
          <w:szCs w:val="20"/>
        </w:rPr>
        <w:t>isThisAction(</w:t>
      </w:r>
      <w:proofErr w:type="gramEnd"/>
      <w:r w:rsidRPr="00F9725F">
        <w:rPr>
          <w:rFonts w:ascii="Consolas" w:hAnsi="Consolas" w:cs="Consolas"/>
          <w:sz w:val="20"/>
          <w:szCs w:val="20"/>
        </w:rPr>
        <w:t>)</w:t>
      </w:r>
      <w:r w:rsidRPr="000F6BFC">
        <w:t xml:space="preserve"> methods of all </w:t>
      </w:r>
      <w:r w:rsidRPr="000F6BFC">
        <w:rPr>
          <w:i/>
        </w:rPr>
        <w:t>Action</w:t>
      </w:r>
      <w:r w:rsidRPr="000F6BFC">
        <w:t xml:space="preserve"> sub</w:t>
      </w:r>
      <w:r>
        <w:t>classes until a match is found.</w:t>
      </w:r>
    </w:p>
    <w:p w14:paraId="10342443" w14:textId="7A2ECD42" w:rsidR="0092526E" w:rsidRPr="000F6BFC" w:rsidRDefault="0092526E">
      <w:del w:id="1384" w:author="Kelvin Ang" w:date="2014-11-09T10:43:00Z">
        <w:r w:rsidDel="00BE57E7">
          <w:delText xml:space="preserve">When an </w:delText>
        </w:r>
        <w:r w:rsidRPr="004F0B9F" w:rsidDel="00BE57E7">
          <w:rPr>
            <w:rFonts w:ascii="Consolas" w:hAnsi="Consolas" w:cs="Consolas"/>
            <w:sz w:val="20"/>
          </w:rPr>
          <w:delText>isThisAction(String)</w:delText>
        </w:r>
        <w:r w:rsidRPr="004F0B9F" w:rsidDel="00BE57E7">
          <w:rPr>
            <w:sz w:val="20"/>
          </w:rPr>
          <w:delText xml:space="preserve"> </w:delText>
        </w:r>
        <w:r w:rsidDel="00BE57E7">
          <w:delText xml:space="preserve">command evaluates to </w:delText>
        </w:r>
        <w:r w:rsidRPr="004F0B9F" w:rsidDel="00BE57E7">
          <w:rPr>
            <w:rFonts w:ascii="Consolas" w:hAnsi="Consolas" w:cs="Consolas"/>
            <w:sz w:val="20"/>
          </w:rPr>
          <w:delText>true</w:delText>
        </w:r>
        <w:r w:rsidDel="00BE57E7">
          <w:delText>,</w:delText>
        </w:r>
      </w:del>
      <w:ins w:id="1385" w:author="Kelvin Ang" w:date="2014-11-09T10:43:00Z">
        <w:r w:rsidR="00BE57E7">
          <w:t xml:space="preserve"> An instance </w:t>
        </w:r>
      </w:ins>
      <w:del w:id="1386" w:author="Kelvin Ang" w:date="2014-11-09T10:43:00Z">
        <w:r w:rsidDel="00BE57E7">
          <w:delText xml:space="preserve"> an </w:delText>
        </w:r>
        <w:r w:rsidRPr="000F6BFC" w:rsidDel="00BE57E7">
          <w:delText xml:space="preserve">object </w:delText>
        </w:r>
      </w:del>
      <w:r>
        <w:t>of th</w:t>
      </w:r>
      <w:ins w:id="1387" w:author="Kelvin Ang" w:date="2014-11-09T10:56:00Z">
        <w:r w:rsidR="00835835">
          <w:t xml:space="preserve">e matching </w:t>
        </w:r>
      </w:ins>
      <w:del w:id="1388" w:author="Kelvin Ang" w:date="2014-11-09T10:56:00Z">
        <w:r w:rsidDel="00835835">
          <w:delText xml:space="preserve">at </w:delText>
        </w:r>
      </w:del>
      <w:r w:rsidRPr="004F0B9F">
        <w:rPr>
          <w:i/>
        </w:rPr>
        <w:t>Action</w:t>
      </w:r>
      <w:r>
        <w:t xml:space="preserve"> </w:t>
      </w:r>
      <w:r w:rsidRPr="000F6BFC">
        <w:t>is created and the entire user input is passed to its constructor for further parsing</w:t>
      </w:r>
      <w:del w:id="1389" w:author="Kelvin Ang" w:date="2014-11-09T10:43:00Z">
        <w:r w:rsidDel="00BE57E7">
          <w:delText xml:space="preserve"> within the </w:delText>
        </w:r>
        <w:r w:rsidDel="00BE57E7">
          <w:rPr>
            <w:i/>
          </w:rPr>
          <w:delText>Action</w:delText>
        </w:r>
        <w:r w:rsidDel="00BE57E7">
          <w:delText xml:space="preserve"> object</w:delText>
        </w:r>
      </w:del>
      <w:r w:rsidRPr="000F6BFC">
        <w:t>.</w:t>
      </w:r>
    </w:p>
    <w:p w14:paraId="3B5FD184" w14:textId="77777777" w:rsidR="0092526E" w:rsidRDefault="0092526E" w:rsidP="0092526E">
      <w:r>
        <w:t xml:space="preserve">All actions are executed by passing it to the </w:t>
      </w:r>
      <w:r w:rsidRPr="008B267A">
        <w:rPr>
          <w:i/>
        </w:rPr>
        <w:t>ActionInvoker</w:t>
      </w:r>
      <w:r>
        <w:t>, which will also maintain the undo and redo stacks</w:t>
      </w:r>
      <w:r w:rsidRPr="000F6BFC">
        <w:t>.</w:t>
      </w:r>
      <w:r>
        <w:t xml:space="preserve"> </w:t>
      </w:r>
      <w:r w:rsidRPr="008B267A">
        <w:rPr>
          <w:i/>
        </w:rPr>
        <w:t>ActionInvoker</w:t>
      </w:r>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100" type="#_x0000_t75" style="width:467.3pt;height:300.25pt" o:ole="">
            <v:imagedata r:id="rId59" o:title="" cropbottom="4170f"/>
          </v:shape>
          <o:OLEObject Type="Embed" ProgID="Visio.Drawing.15" ShapeID="_x0000_i1100" DrawAspect="Content" ObjectID="_1350892816" r:id="rId60"/>
        </w:object>
      </w:r>
    </w:p>
    <w:p w14:paraId="09095BE0" w14:textId="77777777" w:rsidR="0092526E" w:rsidRDefault="0092526E" w:rsidP="0092526E">
      <w:pPr>
        <w:pStyle w:val="Caption"/>
        <w:jc w:val="center"/>
      </w:pPr>
      <w:r w:rsidRPr="00B9366F">
        <w:t xml:space="preserve">Figure </w:t>
      </w:r>
      <w:r w:rsidR="004448BF">
        <w:fldChar w:fldCharType="begin"/>
      </w:r>
      <w:r w:rsidR="004448BF">
        <w:instrText xml:space="preserve"> SEQ Figure \* ARABIC </w:instrText>
      </w:r>
      <w:r w:rsidR="004448BF">
        <w:fldChar w:fldCharType="separate"/>
      </w:r>
      <w:ins w:id="1390" w:author="Kelvin Ang" w:date="2014-11-09T10:12:00Z">
        <w:r w:rsidR="00E02FC6">
          <w:rPr>
            <w:noProof/>
          </w:rPr>
          <w:t>11</w:t>
        </w:r>
      </w:ins>
      <w:del w:id="1391" w:author="Kelvin Ang" w:date="2014-11-09T10:12:00Z">
        <w:r w:rsidDel="00E02FC6">
          <w:rPr>
            <w:noProof/>
          </w:rPr>
          <w:delText>10</w:delText>
        </w:r>
      </w:del>
      <w:r w:rsidR="004448BF">
        <w:rPr>
          <w:noProof/>
        </w:rPr>
        <w:fldChar w:fldCharType="end"/>
      </w:r>
      <w:r w:rsidRPr="00B9366F">
        <w:t xml:space="preserve"> </w:t>
      </w:r>
      <w:r>
        <w:t>–</w:t>
      </w:r>
      <w:r w:rsidRPr="00B9366F">
        <w:t xml:space="preserve"> Sequence Diagram for Undo Action</w:t>
      </w:r>
    </w:p>
    <w:tbl>
      <w:tblPr>
        <w:tblStyle w:val="TableGrid"/>
        <w:tblW w:w="0" w:type="auto"/>
        <w:tblBorders>
          <w:insideH w:val="none" w:sz="0" w:space="0" w:color="auto"/>
          <w:insideV w:val="none" w:sz="0" w:space="0" w:color="auto"/>
        </w:tblBorders>
        <w:tblLook w:val="04A0" w:firstRow="1" w:lastRow="0" w:firstColumn="1" w:lastColumn="0" w:noHBand="0" w:noVBand="1"/>
        <w:tblPrChange w:id="1392" w:author="Kelvin Ang" w:date="2014-11-09T10:45:00Z">
          <w:tblPr>
            <w:tblStyle w:val="TableGrid"/>
            <w:tblW w:w="0" w:type="auto"/>
            <w:tblLook w:val="04A0" w:firstRow="1" w:lastRow="0" w:firstColumn="1" w:lastColumn="0" w:noHBand="0" w:noVBand="1"/>
          </w:tblPr>
        </w:tblPrChange>
      </w:tblPr>
      <w:tblGrid>
        <w:gridCol w:w="768"/>
        <w:gridCol w:w="8808"/>
        <w:tblGridChange w:id="1393">
          <w:tblGrid>
            <w:gridCol w:w="9576"/>
            <w:gridCol w:w="9576"/>
          </w:tblGrid>
        </w:tblGridChange>
      </w:tblGrid>
      <w:tr w:rsidR="00BA3221" w14:paraId="3E9BA3DE" w14:textId="26F83150" w:rsidTr="00BA3221">
        <w:tc>
          <w:tcPr>
            <w:tcW w:w="664" w:type="dxa"/>
            <w:tcPrChange w:id="1394" w:author="Kelvin Ang" w:date="2014-11-09T10:45:00Z">
              <w:tcPr>
                <w:tcW w:w="9576" w:type="dxa"/>
              </w:tcPr>
            </w:tcPrChange>
          </w:tcPr>
          <w:p w14:paraId="471653DA" w14:textId="40A977C8" w:rsidR="00BA3221" w:rsidRPr="00BA3221" w:rsidRDefault="00BA3221" w:rsidP="00BA3221">
            <w:pPr>
              <w:ind w:right="-721"/>
              <w:rPr>
                <w:b/>
                <w:rPrChange w:id="1395" w:author="Kelvin Ang" w:date="2014-11-09T10:45:00Z">
                  <w:rPr/>
                </w:rPrChange>
              </w:rPr>
            </w:pPr>
            <w:ins w:id="1396" w:author="Kelvin Ang" w:date="2014-11-09T10:44:00Z">
              <w:r w:rsidRPr="00BA3221">
                <w:rPr>
                  <w:b/>
                  <w:rPrChange w:id="1397" w:author="Kelvin Ang" w:date="2014-11-09T10:45:00Z">
                    <w:rPr/>
                  </w:rPrChange>
                </w:rPr>
                <w:t xml:space="preserve">Note: </w:t>
              </w:r>
            </w:ins>
            <w:del w:id="1398" w:author="Kelvin Ang" w:date="2014-11-09T10:44:00Z">
              <w:r w:rsidRPr="00BA3221" w:rsidDel="00BA3221">
                <w:rPr>
                  <w:b/>
                  <w:rPrChange w:id="1399" w:author="Kelvin Ang" w:date="2014-11-09T10:45:00Z">
                    <w:rPr/>
                  </w:rPrChange>
                </w:rPr>
                <w:delText>Note: How the delete function is undone is not shown, but the steps are similar to how it is executed. Please refer to the actual code for more information.</w:delText>
              </w:r>
            </w:del>
          </w:p>
        </w:tc>
        <w:tc>
          <w:tcPr>
            <w:tcW w:w="8912" w:type="dxa"/>
            <w:tcPrChange w:id="1400" w:author="Kelvin Ang" w:date="2014-11-09T10:45:00Z">
              <w:tcPr>
                <w:tcW w:w="9576" w:type="dxa"/>
              </w:tcPr>
            </w:tcPrChange>
          </w:tcPr>
          <w:p w14:paraId="1A888A94" w14:textId="3F5F806F" w:rsidR="00BA3221" w:rsidDel="00BA3221" w:rsidRDefault="00BA3221" w:rsidP="000F5FA9">
            <w:pPr>
              <w:rPr>
                <w:ins w:id="1401" w:author="Kelvin Ang" w:date="2014-11-09T10:44:00Z"/>
              </w:rPr>
            </w:pPr>
            <w:ins w:id="1402" w:author="Kelvin Ang" w:date="2014-11-09T10:44:00Z">
              <w:r>
                <w:t xml:space="preserve">The </w:t>
              </w:r>
              <w:proofErr w:type="gramStart"/>
              <w:r w:rsidRPr="00BA3221">
                <w:rPr>
                  <w:rFonts w:ascii="Consolas" w:hAnsi="Consolas" w:cs="Consolas"/>
                  <w:sz w:val="20"/>
                  <w:szCs w:val="20"/>
                  <w:rPrChange w:id="1403" w:author="Kelvin Ang" w:date="2014-11-09T10:44:00Z">
                    <w:rPr/>
                  </w:rPrChange>
                </w:rPr>
                <w:t>undo(</w:t>
              </w:r>
              <w:proofErr w:type="gramEnd"/>
              <w:r w:rsidRPr="00BA3221">
                <w:rPr>
                  <w:rFonts w:ascii="Consolas" w:hAnsi="Consolas" w:cs="Consolas"/>
                  <w:sz w:val="20"/>
                  <w:szCs w:val="20"/>
                  <w:rPrChange w:id="1404" w:author="Kelvin Ang" w:date="2014-11-09T10:44:00Z">
                    <w:rPr/>
                  </w:rPrChange>
                </w:rPr>
                <w:t>)</w:t>
              </w:r>
              <w:r>
                <w:t xml:space="preserve"> method of </w:t>
              </w:r>
              <w:r w:rsidRPr="00BA3221">
                <w:rPr>
                  <w:i/>
                  <w:rPrChange w:id="1405" w:author="Kelvin Ang" w:date="2014-11-09T10:44:00Z">
                    <w:rPr/>
                  </w:rPrChange>
                </w:rPr>
                <w:t>Delete</w:t>
              </w:r>
              <w:r>
                <w:t xml:space="preserve"> is omitted, but the steps are similar to how it is executed. Please refer to the actual code for more information.</w:t>
              </w:r>
            </w:ins>
          </w:p>
        </w:tc>
      </w:tr>
    </w:tbl>
    <w:p w14:paraId="73EA5509" w14:textId="77777777" w:rsidR="0092526E" w:rsidRPr="000F6BFC" w:rsidRDefault="0092526E" w:rsidP="0092526E">
      <w:r>
        <w:br/>
      </w:r>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2634E755" w:rsidR="0092526E" w:rsidRPr="000F6BFC" w:rsidRDefault="0092526E" w:rsidP="0092526E">
      <w:del w:id="1406" w:author="Kelvin Ang" w:date="2014-11-09T10:59:00Z">
        <w:r w:rsidRPr="000F6BFC" w:rsidDel="00863776">
          <w:delText xml:space="preserve">When the </w:delText>
        </w:r>
        <w:r w:rsidRPr="00F9725F" w:rsidDel="00863776">
          <w:rPr>
            <w:rFonts w:ascii="Consolas" w:hAnsi="Consolas" w:cs="Consolas"/>
            <w:sz w:val="20"/>
            <w:szCs w:val="20"/>
          </w:rPr>
          <w:delText>execute()</w:delText>
        </w:r>
        <w:r w:rsidRPr="000F6BFC" w:rsidDel="00863776">
          <w:delText xml:space="preserve"> method is called, the </w:delText>
        </w:r>
      </w:del>
      <w:ins w:id="1407" w:author="Kelvin Ang" w:date="2014-11-09T10:59:00Z">
        <w:r w:rsidR="00863776">
          <w:t xml:space="preserve">Upon execution, the </w:t>
        </w:r>
      </w:ins>
      <w:r w:rsidRPr="000F6BFC">
        <w:rPr>
          <w:i/>
        </w:rPr>
        <w:t>Undo</w:t>
      </w:r>
      <w:r w:rsidRPr="000F6BFC">
        <w:t xml:space="preserve"> object gets the instance of the </w:t>
      </w:r>
      <w:r w:rsidRPr="000F6BFC">
        <w:rPr>
          <w:i/>
        </w:rPr>
        <w:t>Action</w:t>
      </w:r>
      <w:r>
        <w:rPr>
          <w:i/>
        </w:rPr>
        <w:t>Invoker</w:t>
      </w:r>
      <w:r w:rsidRPr="000F6BFC">
        <w:t xml:space="preserve"> and calls </w:t>
      </w:r>
      <w:del w:id="1408" w:author="Kelvin Ang" w:date="2014-11-09T10:45:00Z">
        <w:r w:rsidRPr="000F6BFC" w:rsidDel="0013351C">
          <w:delText xml:space="preserve">the </w:delText>
        </w:r>
        <w:r w:rsidRPr="00F9725F" w:rsidDel="0013351C">
          <w:rPr>
            <w:rFonts w:ascii="Consolas" w:hAnsi="Consolas" w:cs="Consolas"/>
            <w:sz w:val="20"/>
            <w:szCs w:val="20"/>
          </w:rPr>
          <w:delText>undo</w:delText>
        </w:r>
        <w:r w:rsidDel="0013351C">
          <w:rPr>
            <w:rFonts w:ascii="Consolas" w:hAnsi="Consolas" w:cs="Consolas"/>
            <w:sz w:val="20"/>
            <w:szCs w:val="20"/>
          </w:rPr>
          <w:delText>LastAction</w:delText>
        </w:r>
        <w:r w:rsidRPr="00F9725F" w:rsidDel="0013351C">
          <w:rPr>
            <w:rFonts w:ascii="Consolas" w:hAnsi="Consolas" w:cs="Consolas"/>
            <w:sz w:val="20"/>
            <w:szCs w:val="20"/>
          </w:rPr>
          <w:delText>()</w:delText>
        </w:r>
        <w:r w:rsidRPr="000F6BFC" w:rsidDel="0013351C">
          <w:delText xml:space="preserve"> method</w:delText>
        </w:r>
      </w:del>
      <w:ins w:id="1409" w:author="Kelvin Ang" w:date="2014-11-09T10:45:00Z">
        <w:r w:rsidR="0013351C">
          <w:t>requests for the last action to be undone</w:t>
        </w:r>
      </w:ins>
      <w:r w:rsidRPr="000F6BFC">
        <w:t xml:space="preserve">. </w:t>
      </w:r>
      <w:del w:id="1410" w:author="Kelvin Ang" w:date="2014-11-09T10:46:00Z">
        <w:r w:rsidRPr="00863776" w:rsidDel="0013351C">
          <w:rPr>
            <w:i/>
            <w:rPrChange w:id="1411" w:author="Kelvin Ang" w:date="2014-11-09T10:59:00Z">
              <w:rPr/>
            </w:rPrChange>
          </w:rPr>
          <w:delText xml:space="preserve">This causes the </w:delText>
        </w:r>
        <w:r w:rsidRPr="00863776" w:rsidDel="0013351C">
          <w:rPr>
            <w:rFonts w:ascii="Consolas" w:hAnsi="Consolas" w:cs="Consolas"/>
            <w:i/>
            <w:sz w:val="20"/>
            <w:szCs w:val="20"/>
            <w:rPrChange w:id="1412" w:author="Kelvin Ang" w:date="2014-11-09T10:59:00Z">
              <w:rPr>
                <w:rFonts w:ascii="Consolas" w:hAnsi="Consolas" w:cs="Consolas"/>
                <w:sz w:val="20"/>
                <w:szCs w:val="20"/>
              </w:rPr>
            </w:rPrChange>
          </w:rPr>
          <w:delText>undo()</w:delText>
        </w:r>
        <w:r w:rsidRPr="00863776" w:rsidDel="0013351C">
          <w:rPr>
            <w:i/>
            <w:rPrChange w:id="1413" w:author="Kelvin Ang" w:date="2014-11-09T10:59:00Z">
              <w:rPr/>
            </w:rPrChange>
          </w:rPr>
          <w:delText xml:space="preserve"> method of the Action object to be called</w:delText>
        </w:r>
      </w:del>
      <w:ins w:id="1414" w:author="Kelvin Ang" w:date="2014-11-09T10:46:00Z">
        <w:r w:rsidR="0013351C" w:rsidRPr="00863776">
          <w:rPr>
            <w:i/>
            <w:rPrChange w:id="1415" w:author="Kelvin Ang" w:date="2014-11-09T10:59:00Z">
              <w:rPr/>
            </w:rPrChange>
          </w:rPr>
          <w:t>ActionInvoker</w:t>
        </w:r>
        <w:r w:rsidR="0013351C">
          <w:t xml:space="preserve"> </w:t>
        </w:r>
      </w:ins>
      <w:ins w:id="1416" w:author="Kelvin Ang" w:date="2014-11-09T10:59:00Z">
        <w:r w:rsidR="00863776">
          <w:t>then requests for the previous command in the stack to undo itself</w:t>
        </w:r>
      </w:ins>
      <w:del w:id="1417" w:author="Kelvin Ang" w:date="2014-11-09T10:46:00Z">
        <w:r w:rsidRPr="000F6BFC" w:rsidDel="0013351C">
          <w:delText xml:space="preserve">, which generates a </w:delText>
        </w:r>
        <w:r w:rsidRPr="000F6BFC" w:rsidDel="0013351C">
          <w:rPr>
            <w:i/>
          </w:rPr>
          <w:delText>Message</w:delText>
        </w:r>
        <w:r w:rsidRPr="000F6BFC" w:rsidDel="0013351C">
          <w:delText xml:space="preserve"> that is eventually returned to the </w:delText>
        </w:r>
        <w:r w:rsidDel="0013351C">
          <w:rPr>
            <w:i/>
          </w:rPr>
          <w:delText>Logic</w:delText>
        </w:r>
      </w:del>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not undoable, it is not stored in the undo stack of </w:t>
      </w:r>
      <w:r w:rsidRPr="000F6BFC">
        <w:rPr>
          <w:i/>
        </w:rPr>
        <w:t>ActionHintSystem</w:t>
      </w:r>
      <w:r w:rsidRPr="000F6BFC">
        <w:t xml:space="preserve">. </w:t>
      </w:r>
    </w:p>
    <w:tbl>
      <w:tblPr>
        <w:tblStyle w:val="TableGrid"/>
        <w:tblW w:w="0" w:type="auto"/>
        <w:tblLook w:val="04A0" w:firstRow="1" w:lastRow="0" w:firstColumn="1" w:lastColumn="0" w:noHBand="0" w:noVBand="1"/>
      </w:tblPr>
      <w:tblGrid>
        <w:gridCol w:w="9350"/>
      </w:tblGrid>
      <w:tr w:rsidR="0092526E" w:rsidRPr="000F6BFC" w14:paraId="0967387C" w14:textId="77777777" w:rsidTr="000F5FA9">
        <w:tc>
          <w:tcPr>
            <w:tcW w:w="9350" w:type="dxa"/>
          </w:tcPr>
          <w:p w14:paraId="6AC7ADE6" w14:textId="569B6FF5" w:rsidR="0092526E" w:rsidRPr="000F6BFC" w:rsidRDefault="0092526E" w:rsidP="000F5FA9">
            <w:r w:rsidRPr="000F6BFC">
              <w:t xml:space="preserve">Note: By convention, when implementing an action that is not undoable, the </w:t>
            </w:r>
            <w:proofErr w:type="gramStart"/>
            <w:r w:rsidRPr="004F0B9F">
              <w:rPr>
                <w:rFonts w:ascii="Consolas" w:hAnsi="Consolas" w:cs="Consolas"/>
                <w:sz w:val="20"/>
                <w:szCs w:val="20"/>
              </w:rPr>
              <w:t>undo(</w:t>
            </w:r>
            <w:proofErr w:type="gramEnd"/>
            <w:r w:rsidRPr="004F0B9F">
              <w:rPr>
                <w:rFonts w:ascii="Consolas" w:hAnsi="Consolas" w:cs="Consolas"/>
                <w:sz w:val="20"/>
                <w:szCs w:val="20"/>
              </w:rPr>
              <w:t>)</w:t>
            </w:r>
            <w:r w:rsidRPr="000F6BFC">
              <w:t xml:space="preserve"> method should</w:t>
            </w:r>
            <w:r>
              <w:t xml:space="preserve"> return a </w:t>
            </w:r>
            <w:r w:rsidRPr="004F0B9F">
              <w:rPr>
                <w:i/>
              </w:rPr>
              <w:t>Message</w:t>
            </w:r>
            <w:r w:rsidRPr="000F6BFC">
              <w:t xml:space="preserve"> object</w:t>
            </w:r>
            <w:r>
              <w:t xml:space="preserve"> with</w:t>
            </w:r>
            <w:ins w:id="1418" w:author="Kelvin Ang" w:date="2014-11-09T11:00:00Z">
              <w:r w:rsidR="00863776">
                <w:t xml:space="preserve"> its</w:t>
              </w:r>
            </w:ins>
            <w:r>
              <w:t xml:space="preserve"> </w:t>
            </w:r>
            <w:r w:rsidRPr="00863776">
              <w:rPr>
                <w:rFonts w:ascii="Consolas" w:hAnsi="Consolas" w:cs="Consolas"/>
                <w:sz w:val="20"/>
                <w:szCs w:val="20"/>
                <w:rPrChange w:id="1419" w:author="Kelvin Ang" w:date="2014-11-09T11:00:00Z">
                  <w:rPr/>
                </w:rPrChange>
              </w:rPr>
              <w:t>type</w:t>
            </w:r>
            <w:r>
              <w:t xml:space="preserve"> set to </w:t>
            </w:r>
            <w:r w:rsidRPr="00947D95">
              <w:rPr>
                <w:rFonts w:ascii="Consolas" w:hAnsi="Consolas" w:cs="Consolas"/>
                <w:sz w:val="20"/>
                <w:rPrChange w:id="1420" w:author="Kelvin Ang" w:date="2014-11-09T10:47:00Z">
                  <w:rPr>
                    <w:rFonts w:ascii="Consolas" w:hAnsi="Consolas" w:cs="Consolas"/>
                  </w:rPr>
                </w:rPrChange>
              </w:rPr>
              <w:t>MessageType.ERROR</w:t>
            </w:r>
            <w:r w:rsidRPr="000F6BFC">
              <w:t>.</w:t>
            </w:r>
          </w:p>
        </w:tc>
      </w:tr>
    </w:tbl>
    <w:p w14:paraId="57EE9E20" w14:textId="68756474" w:rsidR="0092526E" w:rsidRPr="000F6BFC" w:rsidDel="00396506" w:rsidRDefault="0092526E" w:rsidP="0092526E">
      <w:pPr>
        <w:rPr>
          <w:del w:id="1421" w:author="Kelvin Ang" w:date="2014-11-09T11:02:00Z"/>
        </w:rPr>
      </w:pPr>
      <w:r w:rsidRPr="000F6BFC">
        <w:t xml:space="preserve"> </w:t>
      </w:r>
    </w:p>
    <w:p w14:paraId="68745731" w14:textId="77777777" w:rsidR="00396506" w:rsidRDefault="00396506" w:rsidP="00396506">
      <w:pPr>
        <w:pStyle w:val="Heading4"/>
        <w:rPr>
          <w:ins w:id="1422" w:author="Kelvin Ang" w:date="2014-11-09T11:02:00Z"/>
        </w:rPr>
      </w:pPr>
      <w:bookmarkStart w:id="1423" w:name="_Toc403221036"/>
      <w:ins w:id="1424" w:author="Kelvin Ang" w:date="2014-11-09T11:02:00Z">
        <w:r>
          <w:br/>
        </w:r>
      </w:ins>
    </w:p>
    <w:p w14:paraId="456DB20C" w14:textId="77777777" w:rsidR="00396506" w:rsidRDefault="00396506">
      <w:pPr>
        <w:rPr>
          <w:ins w:id="1425" w:author="Kelvin Ang" w:date="2014-11-09T11:02:00Z"/>
          <w:rFonts w:asciiTheme="majorHAnsi" w:eastAsiaTheme="majorEastAsia" w:hAnsiTheme="majorHAnsi" w:cstheme="majorBidi"/>
          <w:color w:val="365F91" w:themeColor="accent1" w:themeShade="BF"/>
          <w:sz w:val="36"/>
          <w:szCs w:val="24"/>
        </w:rPr>
      </w:pPr>
      <w:ins w:id="1426" w:author="Kelvin Ang" w:date="2014-11-09T11:02:00Z">
        <w:r>
          <w:br w:type="page"/>
        </w:r>
      </w:ins>
    </w:p>
    <w:p w14:paraId="25E04796" w14:textId="5241E7FD" w:rsidR="0092526E" w:rsidRPr="000F6BFC" w:rsidRDefault="00572489">
      <w:pPr>
        <w:pStyle w:val="Heading4"/>
      </w:pPr>
      <w:r>
        <w:lastRenderedPageBreak/>
        <w:t>Message</w:t>
      </w:r>
      <w:r w:rsidR="00D310F3">
        <w:t xml:space="preserve"> Class</w:t>
      </w:r>
      <w:r>
        <w:t xml:space="preserve"> </w:t>
      </w:r>
      <w:r w:rsidR="00EA6452">
        <w:t>–</w:t>
      </w:r>
      <w:r>
        <w:t xml:space="preserve"> </w:t>
      </w:r>
      <w:r w:rsidR="0092526E" w:rsidRPr="000F6BFC">
        <w:t>Generating Hint and Autocomplete</w:t>
      </w:r>
      <w:bookmarkEnd w:id="1423"/>
    </w:p>
    <w:p w14:paraId="282707CE" w14:textId="252B44A3"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del w:id="1427" w:author="Kelvin Ang" w:date="2014-11-09T11:00:00Z">
        <w:r w:rsidRPr="00986589" w:rsidDel="00863776">
          <w:rPr>
            <w:i/>
          </w:rPr>
          <w:delText>ActionHintSystem</w:delText>
        </w:r>
        <w:r w:rsidDel="00863776">
          <w:delText xml:space="preserve"> which</w:delText>
        </w:r>
      </w:del>
      <w:ins w:id="1428" w:author="Kelvin Ang" w:date="2014-11-09T11:00:00Z">
        <w:r w:rsidR="00863776" w:rsidRPr="00986589">
          <w:rPr>
            <w:i/>
          </w:rPr>
          <w:t>ActionHintSystem</w:t>
        </w:r>
        <w:r w:rsidR="00863776">
          <w:t xml:space="preserve"> to do</w:t>
        </w:r>
      </w:ins>
      <w:del w:id="1429" w:author="Kelvin Ang" w:date="2014-11-09T11:00:00Z">
        <w:r w:rsidDel="00863776">
          <w:delText xml:space="preserve"> does</w:delText>
        </w:r>
      </w:del>
      <w:r>
        <w:t xml:space="preserve"> the actual processing.</w:t>
      </w:r>
      <w:r w:rsidRPr="000F6BFC">
        <w:t xml:space="preserve"> </w:t>
      </w:r>
      <w:r>
        <w:t>By moving the user input through a decision tree,</w:t>
      </w:r>
      <w:ins w:id="1430" w:author="Kelvin Ang" w:date="2014-11-09T11:01:00Z">
        <w:r w:rsidR="00863776">
          <w:t xml:space="preserve"> </w:t>
        </w:r>
      </w:ins>
      <w:del w:id="1431" w:author="Kelvin Ang" w:date="2014-11-09T11:01:00Z">
        <w:r w:rsidDel="00863776">
          <w:delText xml:space="preserve"> the </w:delText>
        </w:r>
      </w:del>
      <w:r>
        <w:rPr>
          <w:i/>
        </w:rPr>
        <w:t>ActionHint</w:t>
      </w:r>
      <w:r w:rsidRPr="00F9725F">
        <w:rPr>
          <w:i/>
        </w:rPr>
        <w:t>System</w:t>
      </w:r>
      <w:r w:rsidRPr="000F6BFC">
        <w:t xml:space="preserve"> </w:t>
      </w:r>
      <w:del w:id="1432" w:author="Kelvin Ang" w:date="2014-11-09T11:01:00Z">
        <w:r w:rsidDel="00863776">
          <w:delText xml:space="preserve">will </w:delText>
        </w:r>
      </w:del>
      <w:r w:rsidRPr="000F6BFC">
        <w:t>generate</w:t>
      </w:r>
      <w:ins w:id="1433" w:author="Kelvin Ang" w:date="2014-11-09T11:01:00Z">
        <w:r w:rsidR="00863776">
          <w:t>s</w:t>
        </w:r>
      </w:ins>
      <w:r w:rsidRPr="000F6BFC">
        <w:t xml:space="preserve"> the corresponding </w:t>
      </w:r>
      <w:r w:rsidRPr="00F9725F">
        <w:rPr>
          <w:i/>
        </w:rPr>
        <w:t>Message</w:t>
      </w:r>
      <w:r w:rsidRPr="000F6BFC">
        <w:t xml:space="preserve"> objects to either display a hint or perform an autocomplete operation.</w:t>
      </w:r>
    </w:p>
    <w:p w14:paraId="7C633A28" w14:textId="77777777" w:rsidR="0092526E" w:rsidRPr="000F6BFC" w:rsidRDefault="0092526E" w:rsidP="0092526E">
      <w:r w:rsidRPr="000F6BFC">
        <w:t xml:space="preserve">A </w:t>
      </w:r>
      <w:r w:rsidRPr="00986589">
        <w:rPr>
          <w:i/>
        </w:rPr>
        <w:t>Message</w:t>
      </w:r>
      <w:r w:rsidRPr="000F6BFC">
        <w:t xml:space="preserve"> object encapsulate the </w:t>
      </w:r>
      <w:r>
        <w:t xml:space="preserve">information shown in </w:t>
      </w:r>
      <w:r w:rsidRPr="00BF6C38">
        <w:rPr>
          <w:b/>
        </w:rPr>
        <w:t>Figure 11</w:t>
      </w:r>
      <w:r>
        <w:t>.</w:t>
      </w:r>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type: MessageType</w:t>
            </w:r>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r w:rsidRPr="000F6BFC">
              <w:rPr>
                <w:b w:val="0"/>
              </w:rPr>
              <w:t>getType(): MessageType</w:t>
            </w:r>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r w:rsidRPr="000F6BFC">
              <w:rPr>
                <w:b w:val="0"/>
              </w:rPr>
              <w:t>getMessage():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77777777" w:rsidR="0092526E" w:rsidRPr="00B9366F" w:rsidRDefault="0092526E" w:rsidP="0092526E">
      <w:pPr>
        <w:pStyle w:val="Caption"/>
        <w:jc w:val="center"/>
      </w:pPr>
      <w:r w:rsidRPr="00B9366F">
        <w:t xml:space="preserve">Figure </w:t>
      </w:r>
      <w:r w:rsidR="004448BF">
        <w:fldChar w:fldCharType="begin"/>
      </w:r>
      <w:r w:rsidR="004448BF">
        <w:instrText xml:space="preserve"> SEQ Figure \* ARABIC </w:instrText>
      </w:r>
      <w:r w:rsidR="004448BF">
        <w:fldChar w:fldCharType="separate"/>
      </w:r>
      <w:ins w:id="1434" w:author="Kelvin Ang" w:date="2014-11-09T10:12:00Z">
        <w:r w:rsidR="00E02FC6">
          <w:rPr>
            <w:noProof/>
          </w:rPr>
          <w:t>12</w:t>
        </w:r>
      </w:ins>
      <w:del w:id="1435" w:author="Kelvin Ang" w:date="2014-11-09T10:12:00Z">
        <w:r w:rsidDel="00E02FC6">
          <w:rPr>
            <w:noProof/>
          </w:rPr>
          <w:delText>11</w:delText>
        </w:r>
      </w:del>
      <w:r w:rsidR="004448BF">
        <w:rPr>
          <w:noProof/>
        </w:rPr>
        <w:fldChar w:fldCharType="end"/>
      </w:r>
      <w:r w:rsidRPr="00B9366F">
        <w:t xml:space="preserve"> – Message Class Summary</w:t>
      </w:r>
    </w:p>
    <w:p w14:paraId="512A9516" w14:textId="77777777" w:rsidR="0092526E" w:rsidRPr="000F6BFC" w:rsidRDefault="0092526E" w:rsidP="0092526E">
      <w:r w:rsidRPr="001626DC">
        <w:rPr>
          <w:i/>
        </w:rPr>
        <w:t>Messages</w:t>
      </w:r>
      <w:r>
        <w:t xml:space="preserve"> with their types set to </w:t>
      </w:r>
      <w:r w:rsidRPr="001626DC">
        <w:rPr>
          <w:i/>
        </w:rPr>
        <w:t>ERROR</w:t>
      </w:r>
      <w:r>
        <w:t xml:space="preserve"> or </w:t>
      </w:r>
      <w:r w:rsidRPr="001626DC">
        <w:rPr>
          <w:i/>
        </w:rPr>
        <w:t>SUCCESS</w:t>
      </w:r>
      <w:r>
        <w:t xml:space="preserve"> are generated by th</w:t>
      </w:r>
      <w:r w:rsidRPr="000F6BFC">
        <w:t xml:space="preserve">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77777777" w:rsidR="0092526E" w:rsidRPr="000F6BFC" w:rsidRDefault="0092526E" w:rsidP="0092526E">
      <w:r w:rsidRPr="000F6BFC">
        <w:t xml:space="preserve">On the other hand, the </w:t>
      </w:r>
      <w:proofErr w:type="gramStart"/>
      <w:r w:rsidRPr="00F9725F">
        <w:rPr>
          <w:rFonts w:ascii="Consolas" w:hAnsi="Consolas" w:cs="Consolas"/>
          <w:sz w:val="20"/>
          <w:szCs w:val="20"/>
        </w:rPr>
        <w:t>getHint(</w:t>
      </w:r>
      <w:proofErr w:type="gramEnd"/>
      <w:r w:rsidRPr="00F9725F">
        <w:rPr>
          <w:rFonts w:ascii="Consolas" w:hAnsi="Consolas" w:cs="Consolas"/>
          <w:sz w:val="20"/>
          <w:szCs w:val="20"/>
        </w:rPr>
        <w:t>)</w:t>
      </w:r>
      <w:r w:rsidRPr="000F6BFC">
        <w:t xml:space="preserve"> method of </w:t>
      </w:r>
      <w:r w:rsidRPr="001626DC">
        <w:rPr>
          <w:i/>
        </w:rPr>
        <w:t>Action</w:t>
      </w:r>
      <w:r w:rsidRPr="000F6BFC">
        <w:t xml:space="preserve"> objects generate </w:t>
      </w:r>
      <w:r w:rsidRPr="00F9725F">
        <w:rPr>
          <w:i/>
        </w:rPr>
        <w:t>Messages</w:t>
      </w:r>
      <w:r w:rsidRPr="000F6BFC">
        <w:t xml:space="preserve"> of </w:t>
      </w:r>
      <w:r w:rsidRPr="001626DC">
        <w:rPr>
          <w:i/>
        </w:rPr>
        <w:t>HINT</w:t>
      </w:r>
      <w:r w:rsidRPr="000F6BFC">
        <w:t xml:space="preserve"> and </w:t>
      </w:r>
      <w:r w:rsidRPr="00F9725F">
        <w:rPr>
          <w:i/>
        </w:rPr>
        <w:t>AUTOCOMPLETE</w:t>
      </w:r>
      <w:r w:rsidRPr="000F6BFC">
        <w:t xml:space="preserve"> types. Hints are displayed on the status bar like </w:t>
      </w:r>
      <w:r w:rsidRPr="001626DC">
        <w:rPr>
          <w:i/>
        </w:rPr>
        <w:t>SUCCESS</w:t>
      </w:r>
      <w:r>
        <w:t xml:space="preserve"> </w:t>
      </w:r>
      <w:r w:rsidRPr="000F6BFC">
        <w:t xml:space="preserve">and </w:t>
      </w:r>
      <w:r w:rsidRPr="001626DC">
        <w:rPr>
          <w:i/>
        </w:rPr>
        <w:t>ERROR</w:t>
      </w:r>
      <w:r>
        <w:t xml:space="preserve"> </w:t>
      </w:r>
      <w:r w:rsidRPr="000F6BFC">
        <w:t xml:space="preserve">messages, while </w:t>
      </w:r>
      <w:r w:rsidRPr="001626DC">
        <w:rPr>
          <w:i/>
        </w:rPr>
        <w:t>AUTOCOMPLETE</w:t>
      </w:r>
      <w:r>
        <w:t xml:space="preserve"> </w:t>
      </w:r>
      <w:r w:rsidRPr="000F6BFC">
        <w:t xml:space="preserve">prompts the </w:t>
      </w:r>
      <w:r w:rsidRPr="00F9725F">
        <w:rPr>
          <w:i/>
        </w:rPr>
        <w:t>GUI</w:t>
      </w:r>
      <w:r w:rsidRPr="000F6BFC">
        <w:t xml:space="preserve"> to replace the user’s input bar with the encapsulated message.</w:t>
      </w:r>
    </w:p>
    <w:p w14:paraId="2C37033A" w14:textId="77777777" w:rsidR="0092526E" w:rsidRPr="000F6BFC" w:rsidRDefault="0092526E" w:rsidP="0092526E">
      <w:r>
        <w:rPr>
          <w:i/>
        </w:rPr>
        <w:t>ActionHint</w:t>
      </w:r>
      <w:r w:rsidRPr="00F9725F">
        <w:rPr>
          <w:i/>
        </w:rPr>
        <w:t>System</w:t>
      </w:r>
      <w:r w:rsidRPr="000F6BFC">
        <w:t xml:space="preserve"> generates hints for partial command matches, as well as hints specific to a command if there is a match. </w:t>
      </w:r>
      <w:r w:rsidRPr="00591BCD">
        <w:rPr>
          <w:b/>
        </w:rPr>
        <w:t>Figure 12</w:t>
      </w:r>
      <w:r w:rsidRPr="000F6BFC">
        <w:t xml:space="preserve"> illustrates the hint generation process:</w:t>
      </w:r>
    </w:p>
    <w:p w14:paraId="5583982B" w14:textId="77777777" w:rsidR="0092526E" w:rsidRPr="000F6BFC" w:rsidRDefault="0092526E" w:rsidP="0092526E">
      <w:pPr>
        <w:keepNext/>
      </w:pPr>
      <w:r>
        <w:object w:dxaOrig="11370" w:dyaOrig="3106" w14:anchorId="0B7B5ECE">
          <v:shape id="_x0000_i1101" type="#_x0000_t75" style="width:467.3pt;height:127.7pt" o:ole="">
            <v:imagedata r:id="rId61" o:title=""/>
          </v:shape>
          <o:OLEObject Type="Embed" ProgID="Visio.Drawing.15" ShapeID="_x0000_i1101" DrawAspect="Content" ObjectID="_1350892817" r:id="rId62"/>
        </w:object>
      </w:r>
    </w:p>
    <w:p w14:paraId="34718A21" w14:textId="77777777" w:rsidR="0092526E" w:rsidRPr="00B9366F" w:rsidRDefault="0092526E" w:rsidP="0092526E">
      <w:pPr>
        <w:pStyle w:val="Caption"/>
        <w:jc w:val="center"/>
      </w:pPr>
      <w:r w:rsidRPr="00B9366F">
        <w:t xml:space="preserve">Figure </w:t>
      </w:r>
      <w:r w:rsidR="004448BF">
        <w:fldChar w:fldCharType="begin"/>
      </w:r>
      <w:r w:rsidR="004448BF">
        <w:instrText xml:space="preserve"> SEQ Figure \* ARABIC </w:instrText>
      </w:r>
      <w:r w:rsidR="004448BF">
        <w:fldChar w:fldCharType="separate"/>
      </w:r>
      <w:ins w:id="1436" w:author="Kelvin Ang" w:date="2014-11-09T10:12:00Z">
        <w:r w:rsidR="00E02FC6">
          <w:rPr>
            <w:noProof/>
          </w:rPr>
          <w:t>13</w:t>
        </w:r>
      </w:ins>
      <w:del w:id="1437" w:author="Kelvin Ang" w:date="2014-11-09T10:12:00Z">
        <w:r w:rsidDel="00E02FC6">
          <w:rPr>
            <w:noProof/>
          </w:rPr>
          <w:delText>12</w:delText>
        </w:r>
      </w:del>
      <w:r w:rsidR="004448BF">
        <w:rPr>
          <w:noProof/>
        </w:rPr>
        <w:fldChar w:fldCharType="end"/>
      </w:r>
      <w:r w:rsidRPr="00B9366F">
        <w:t xml:space="preserve"> </w:t>
      </w:r>
      <w:r>
        <w:t>–</w:t>
      </w:r>
      <w:r w:rsidRPr="00B9366F">
        <w:t xml:space="preserve"> Hint Generation </w:t>
      </w:r>
      <w:r>
        <w:t>Activity Diagram</w:t>
      </w:r>
    </w:p>
    <w:p w14:paraId="02CCEC08" w14:textId="77777777" w:rsidR="0092526E" w:rsidRPr="000F6BFC" w:rsidRDefault="0092526E" w:rsidP="0092526E">
      <w:r>
        <w:t>W</w:t>
      </w:r>
      <w:r w:rsidRPr="000F6BFC">
        <w:t xml:space="preserve">ith the exception of </w:t>
      </w:r>
      <w:r w:rsidRPr="00F9725F">
        <w:rPr>
          <w:i/>
        </w:rPr>
        <w:t>Edit</w:t>
      </w:r>
      <w:r w:rsidRPr="000F6BFC">
        <w:t xml:space="preserve"> and </w:t>
      </w:r>
      <w:r w:rsidRPr="00F9725F">
        <w:rPr>
          <w:i/>
        </w:rPr>
        <w:t>Add</w:t>
      </w:r>
      <w:r w:rsidRPr="000F6BFC">
        <w:t xml:space="preserve">, the </w:t>
      </w:r>
      <w:proofErr w:type="gramStart"/>
      <w:r w:rsidRPr="00F9725F">
        <w:rPr>
          <w:rFonts w:ascii="Consolas" w:hAnsi="Consolas" w:cs="Consolas"/>
          <w:sz w:val="20"/>
          <w:szCs w:val="20"/>
        </w:rPr>
        <w:t>getHint(</w:t>
      </w:r>
      <w:proofErr w:type="gramEnd"/>
      <w:r w:rsidRPr="00F9725F">
        <w:rPr>
          <w:rFonts w:ascii="Consolas" w:hAnsi="Consolas" w:cs="Consolas"/>
          <w:sz w:val="20"/>
          <w:szCs w:val="20"/>
        </w:rPr>
        <w:t>)</w:t>
      </w:r>
      <w:r w:rsidRPr="000F6BFC">
        <w:t xml:space="preserve"> methods of most commands generate static hints. </w:t>
      </w:r>
      <w:r w:rsidRPr="00F9725F">
        <w:rPr>
          <w:i/>
        </w:rPr>
        <w:t>Edit</w:t>
      </w:r>
      <w:r w:rsidRPr="000F6BFC">
        <w:t xml:space="preserve"> can return </w:t>
      </w:r>
      <w:r>
        <w:t>AUTOCOMPLETE</w:t>
      </w:r>
      <w:r w:rsidRPr="000F6BFC">
        <w:t xml:space="preserve"> </w:t>
      </w:r>
      <w:r>
        <w:rPr>
          <w:i/>
        </w:rPr>
        <w:t>M</w:t>
      </w:r>
      <w:r w:rsidRPr="00F9725F">
        <w:rPr>
          <w:i/>
        </w:rPr>
        <w:t>essages</w:t>
      </w:r>
      <w:r w:rsidRPr="000F6BFC">
        <w:t xml:space="preserve">, while </w:t>
      </w:r>
      <w:r w:rsidRPr="00F9725F">
        <w:rPr>
          <w:i/>
        </w:rPr>
        <w:t>Add</w:t>
      </w:r>
      <w:r w:rsidRPr="000F6BFC">
        <w:t xml:space="preserve"> implements the </w:t>
      </w:r>
      <w:r w:rsidRPr="00F9725F">
        <w:rPr>
          <w:i/>
        </w:rPr>
        <w:t>Live Task Preview</w:t>
      </w:r>
      <w:r w:rsidRPr="000F6BFC">
        <w:t xml:space="preserve"> system.</w:t>
      </w:r>
    </w:p>
    <w:p w14:paraId="0A87B2CB" w14:textId="77777777" w:rsidR="0092526E" w:rsidRPr="000F6BFC" w:rsidRDefault="0092526E" w:rsidP="0092526E">
      <w:pPr>
        <w:keepNext/>
      </w:pPr>
      <w:r>
        <w:object w:dxaOrig="13351" w:dyaOrig="2865" w14:anchorId="16F0BCF6">
          <v:shape id="_x0000_i1102" type="#_x0000_t75" style="width:467.3pt;height:100.55pt" o:ole="">
            <v:imagedata r:id="rId63" o:title=""/>
          </v:shape>
          <o:OLEObject Type="Embed" ProgID="Visio.Drawing.15" ShapeID="_x0000_i1102" DrawAspect="Content" ObjectID="_1350892818" r:id="rId64"/>
        </w:object>
      </w:r>
    </w:p>
    <w:p w14:paraId="12E2DEF5" w14:textId="77777777" w:rsidR="0092526E" w:rsidRPr="00B9366F" w:rsidRDefault="0092526E" w:rsidP="0092526E">
      <w:pPr>
        <w:pStyle w:val="Caption"/>
        <w:jc w:val="center"/>
      </w:pPr>
      <w:r w:rsidRPr="00B9366F">
        <w:t xml:space="preserve">Figure </w:t>
      </w:r>
      <w:r w:rsidR="004448BF">
        <w:fldChar w:fldCharType="begin"/>
      </w:r>
      <w:r w:rsidR="004448BF">
        <w:instrText xml:space="preserve"> SEQ Figure \* ARABIC </w:instrText>
      </w:r>
      <w:r w:rsidR="004448BF">
        <w:fldChar w:fldCharType="separate"/>
      </w:r>
      <w:ins w:id="1438" w:author="Kelvin Ang" w:date="2014-11-09T10:12:00Z">
        <w:r w:rsidR="00E02FC6">
          <w:rPr>
            <w:noProof/>
          </w:rPr>
          <w:t>14</w:t>
        </w:r>
      </w:ins>
      <w:del w:id="1439" w:author="Kelvin Ang" w:date="2014-11-09T10:12:00Z">
        <w:r w:rsidDel="00E02FC6">
          <w:rPr>
            <w:noProof/>
          </w:rPr>
          <w:delText>13</w:delText>
        </w:r>
      </w:del>
      <w:r w:rsidR="004448BF">
        <w:rPr>
          <w:noProof/>
        </w:rPr>
        <w:fldChar w:fldCharType="end"/>
      </w:r>
      <w:r w:rsidRPr="00B9366F">
        <w:t xml:space="preserve"> </w:t>
      </w:r>
      <w:r>
        <w:t>–</w:t>
      </w:r>
      <w:r w:rsidRPr="00B9366F">
        <w:t xml:space="preserve"> Edit Autocomplete Flow Chart</w:t>
      </w:r>
    </w:p>
    <w:tbl>
      <w:tblPr>
        <w:tblStyle w:val="TableGrid"/>
        <w:tblW w:w="0" w:type="auto"/>
        <w:tblLook w:val="04A0" w:firstRow="1" w:lastRow="0" w:firstColumn="1" w:lastColumn="0" w:noHBand="0" w:noVBand="1"/>
      </w:tblPr>
      <w:tblGrid>
        <w:gridCol w:w="9350"/>
      </w:tblGrid>
      <w:tr w:rsidR="0092526E" w:rsidRPr="000F6BFC" w14:paraId="4630B03E" w14:textId="77777777" w:rsidTr="000F5FA9">
        <w:tc>
          <w:tcPr>
            <w:tcW w:w="9350" w:type="dxa"/>
          </w:tcPr>
          <w:p w14:paraId="249012DF" w14:textId="77777777" w:rsidR="0092526E" w:rsidRPr="000F6BFC" w:rsidRDefault="0092526E" w:rsidP="000F5FA9">
            <w:r w:rsidRPr="000F6BFC">
              <w:t>Hint: Look in Edit.java to see the exact implementation of each conditional in the decision tree.</w:t>
            </w:r>
          </w:p>
        </w:tc>
      </w:tr>
    </w:tbl>
    <w:p w14:paraId="54E617B2" w14:textId="77777777" w:rsidR="0092526E" w:rsidRPr="000F6BFC" w:rsidRDefault="0092526E" w:rsidP="0092526E">
      <w:r>
        <w:br/>
      </w:r>
      <w:r w:rsidRPr="000F6BFC">
        <w:t xml:space="preserve">The above diagram shows the decision tree used by the </w:t>
      </w:r>
      <w:proofErr w:type="gramStart"/>
      <w:r w:rsidRPr="007A6022">
        <w:rPr>
          <w:rFonts w:ascii="Consolas" w:hAnsi="Consolas" w:cs="Consolas"/>
          <w:sz w:val="20"/>
          <w:szCs w:val="20"/>
        </w:rPr>
        <w:t>getHint(</w:t>
      </w:r>
      <w:proofErr w:type="gramEnd"/>
      <w:r w:rsidRPr="007A6022">
        <w:rPr>
          <w:rFonts w:ascii="Consolas" w:hAnsi="Consolas" w:cs="Consolas"/>
          <w:sz w:val="20"/>
          <w:szCs w:val="20"/>
        </w:rPr>
        <w:t>)</w:t>
      </w:r>
      <w:r w:rsidRPr="000F6BFC">
        <w:t xml:space="preserve"> method of the </w:t>
      </w:r>
      <w:r w:rsidRPr="007A6022">
        <w:rPr>
          <w:i/>
        </w:rPr>
        <w:t>Edit</w:t>
      </w:r>
      <w:r w:rsidRPr="000F6BFC">
        <w:t xml:space="preserve"> Action. If the specified task exists, an AUTOCOMPLETE message is generated by pulling the </w:t>
      </w:r>
      <w:r w:rsidRPr="007A6022">
        <w:rPr>
          <w:i/>
        </w:rPr>
        <w:t>Task</w:t>
      </w:r>
      <w:r w:rsidRPr="000F6BFC">
        <w:t xml:space="preserve"> from the </w:t>
      </w:r>
      <w:r w:rsidRPr="007A6022">
        <w:rPr>
          <w:i/>
        </w:rPr>
        <w:t>Task</w:t>
      </w:r>
      <w:r w:rsidRPr="000F6BFC">
        <w:t xml:space="preserve"> </w:t>
      </w:r>
      <w:r w:rsidRPr="007A6022">
        <w:rPr>
          <w:i/>
        </w:rPr>
        <w:t>Manager</w:t>
      </w:r>
      <w:r w:rsidRPr="000F6BFC">
        <w:t xml:space="preserve"> and appending its full description behind the command. </w:t>
      </w:r>
    </w:p>
    <w:tbl>
      <w:tblPr>
        <w:tblStyle w:val="TableGrid"/>
        <w:tblW w:w="0" w:type="auto"/>
        <w:tblLook w:val="04A0" w:firstRow="1" w:lastRow="0" w:firstColumn="1" w:lastColumn="0" w:noHBand="0" w:noVBand="1"/>
      </w:tblPr>
      <w:tblGrid>
        <w:gridCol w:w="9350"/>
      </w:tblGrid>
      <w:tr w:rsidR="0092526E" w:rsidRPr="000F6BFC" w14:paraId="09222B19" w14:textId="77777777" w:rsidTr="000F5FA9">
        <w:tc>
          <w:tcPr>
            <w:tcW w:w="9350" w:type="dxa"/>
          </w:tcPr>
          <w:p w14:paraId="1A27EFAB" w14:textId="77777777" w:rsidR="0092526E" w:rsidRPr="000F6BFC" w:rsidRDefault="0092526E" w:rsidP="000F5FA9">
            <w:r w:rsidRPr="000F6BFC">
              <w:t xml:space="preserve">Note: When generating AUTOCOMPLETE </w:t>
            </w:r>
            <w:r w:rsidRPr="007A6022">
              <w:rPr>
                <w:i/>
              </w:rPr>
              <w:t>Messages</w:t>
            </w:r>
            <w:r w:rsidRPr="000F6BFC">
              <w:t xml:space="preserve">, make sure it contains the exact command the user should type. For example, the parameter “edit 2 “ should generate an AUTOCOMPLETE </w:t>
            </w:r>
            <w:r w:rsidRPr="007A6022">
              <w:rPr>
                <w:i/>
              </w:rPr>
              <w:t>Message</w:t>
            </w:r>
            <w:r w:rsidRPr="000F6BFC">
              <w:t xml:space="preserve"> containing “edit 2 Meet boss at 5PM”, and not simply “Meet boss at 5PM”. Also, make sure to use </w:t>
            </w:r>
            <w:proofErr w:type="gramStart"/>
            <w:r w:rsidRPr="007A6022">
              <w:rPr>
                <w:rFonts w:ascii="Consolas" w:hAnsi="Consolas" w:cs="Consolas"/>
                <w:sz w:val="20"/>
                <w:szCs w:val="20"/>
              </w:rPr>
              <w:t>getTaskDescriptionEdit(</w:t>
            </w:r>
            <w:proofErr w:type="gramEnd"/>
            <w:r w:rsidRPr="007A6022">
              <w:rPr>
                <w:rFonts w:ascii="Consolas" w:hAnsi="Consolas" w:cs="Consolas"/>
                <w:sz w:val="20"/>
                <w:szCs w:val="20"/>
              </w:rPr>
              <w:t>)</w:t>
            </w:r>
            <w:r w:rsidRPr="000F6BFC">
              <w:t xml:space="preserve"> from the </w:t>
            </w:r>
            <w:r w:rsidRPr="007A6022">
              <w:rPr>
                <w:i/>
              </w:rPr>
              <w:t>Task</w:t>
            </w:r>
            <w:r w:rsidRPr="000F6BFC">
              <w:t xml:space="preserve"> object to preserve ignore tags (explained in the parsing section below).</w:t>
            </w:r>
          </w:p>
        </w:tc>
      </w:tr>
    </w:tbl>
    <w:p w14:paraId="7EDC057E" w14:textId="77777777" w:rsidR="0092526E" w:rsidRPr="000F6BFC" w:rsidRDefault="0092526E" w:rsidP="0092526E">
      <w:r w:rsidRPr="000F6BFC">
        <w:br/>
        <w:t xml:space="preserve">If the specified </w:t>
      </w:r>
      <w:r w:rsidRPr="007A6022">
        <w:rPr>
          <w:i/>
        </w:rPr>
        <w:t>Task</w:t>
      </w:r>
      <w:r w:rsidRPr="000F6BFC">
        <w:t xml:space="preserve"> exists, and the command is already filled in, then Live Task Preview messages will be generated. These are messages of type HINT, which makes use of parsing libraries contained in </w:t>
      </w:r>
      <w:r w:rsidRPr="007A6022">
        <w:rPr>
          <w:i/>
        </w:rPr>
        <w:t>TaskCatalystCommons</w:t>
      </w:r>
      <w:r w:rsidRPr="000F6BFC">
        <w:t xml:space="preserve"> to generate a preview of the system’s NLP (Natural Language Processing) interpretation of the command.</w:t>
      </w:r>
    </w:p>
    <w:p w14:paraId="798129D3" w14:textId="77777777" w:rsidR="007958DE" w:rsidRDefault="0092526E" w:rsidP="007958DE">
      <w:r w:rsidRPr="000F6BFC">
        <w:t xml:space="preserve">Live Task Preview messages are also the main type of </w:t>
      </w:r>
      <w:r w:rsidRPr="007A6022">
        <w:rPr>
          <w:i/>
        </w:rPr>
        <w:t>Messages</w:t>
      </w:r>
      <w:r w:rsidRPr="000F6BFC">
        <w:t xml:space="preserve"> generated by the </w:t>
      </w:r>
      <w:r w:rsidRPr="007A6022">
        <w:rPr>
          <w:i/>
        </w:rPr>
        <w:t>Add</w:t>
      </w:r>
      <w:r w:rsidRPr="000F6BFC">
        <w:t xml:space="preserve"> </w:t>
      </w:r>
      <w:r w:rsidRPr="007A6022">
        <w:rPr>
          <w:i/>
        </w:rPr>
        <w:t>Action</w:t>
      </w:r>
      <w:r w:rsidRPr="000F6BFC">
        <w:t xml:space="preserve">. </w:t>
      </w:r>
      <w:r w:rsidRPr="007A6022">
        <w:rPr>
          <w:i/>
        </w:rPr>
        <w:t>Task</w:t>
      </w:r>
      <w:r w:rsidRPr="000F6BFC">
        <w:t xml:space="preserve"> parsing and building will be discussed in the next section.</w:t>
      </w:r>
      <w:bookmarkStart w:id="1440" w:name="_Toc403221037"/>
    </w:p>
    <w:p w14:paraId="7442DFC9" w14:textId="77777777" w:rsidR="007958DE" w:rsidRDefault="007958DE">
      <w:r>
        <w:br w:type="page"/>
      </w:r>
    </w:p>
    <w:p w14:paraId="73FD50D4" w14:textId="2A039302" w:rsidR="0092526E" w:rsidRPr="000F6BFC" w:rsidRDefault="00DD3ABA" w:rsidP="004D5C50">
      <w:pPr>
        <w:pStyle w:val="Heading4"/>
      </w:pPr>
      <w:r>
        <w:lastRenderedPageBreak/>
        <w:t xml:space="preserve">Add Action </w:t>
      </w:r>
      <w:r w:rsidR="00E74782">
        <w:t>–</w:t>
      </w:r>
      <w:r>
        <w:t xml:space="preserve"> </w:t>
      </w:r>
      <w:bookmarkEnd w:id="1440"/>
      <w:r w:rsidR="00E74782">
        <w:t>Building, Parsing and Adding Tasks</w:t>
      </w:r>
    </w:p>
    <w:p w14:paraId="5812BA9E" w14:textId="77777777" w:rsidR="0092526E" w:rsidRPr="000F6BFC" w:rsidRDefault="0092526E" w:rsidP="0092526E">
      <w:pPr>
        <w:pStyle w:val="Caption"/>
        <w:jc w:val="center"/>
      </w:pPr>
      <w:r>
        <w:object w:dxaOrig="13636" w:dyaOrig="19591" w14:anchorId="2C8DDEB8">
          <v:shape id="_x0000_i1103" type="#_x0000_t75" style="width:455.1pt;height:279.85pt" o:ole="">
            <v:imagedata r:id="rId65" o:title="" cropbottom="40164f" cropleft="4650f" cropright="1579f"/>
          </v:shape>
          <o:OLEObject Type="Embed" ProgID="Visio.Drawing.15" ShapeID="_x0000_i1103" DrawAspect="Content" ObjectID="_1350892819" r:id="rId66"/>
        </w:object>
      </w:r>
    </w:p>
    <w:p w14:paraId="618E24ED" w14:textId="77777777" w:rsidR="0092526E" w:rsidRPr="00B9366F" w:rsidRDefault="0092526E" w:rsidP="0092526E">
      <w:pPr>
        <w:pStyle w:val="Caption"/>
        <w:jc w:val="center"/>
      </w:pPr>
      <w:r w:rsidRPr="00B9366F">
        <w:t xml:space="preserve">Figure </w:t>
      </w:r>
      <w:r w:rsidR="004448BF">
        <w:fldChar w:fldCharType="begin"/>
      </w:r>
      <w:r w:rsidR="004448BF">
        <w:instrText xml:space="preserve"> SEQ Figure \* ARABIC </w:instrText>
      </w:r>
      <w:r w:rsidR="004448BF">
        <w:fldChar w:fldCharType="separate"/>
      </w:r>
      <w:ins w:id="1441" w:author="Kelvin Ang" w:date="2014-11-09T10:12:00Z">
        <w:r w:rsidR="00E02FC6">
          <w:rPr>
            <w:noProof/>
          </w:rPr>
          <w:t>15</w:t>
        </w:r>
      </w:ins>
      <w:del w:id="1442" w:author="Kelvin Ang" w:date="2014-11-09T10:12:00Z">
        <w:r w:rsidDel="00E02FC6">
          <w:rPr>
            <w:noProof/>
          </w:rPr>
          <w:delText>14</w:delText>
        </w:r>
      </w:del>
      <w:r w:rsidR="004448BF">
        <w:rPr>
          <w:noProof/>
        </w:rPr>
        <w:fldChar w:fldCharType="end"/>
      </w:r>
      <w:r w:rsidRPr="00B9366F">
        <w:t xml:space="preserve"> </w:t>
      </w:r>
      <w:r>
        <w:t>–</w:t>
      </w:r>
      <w:r w:rsidRPr="00B9366F">
        <w:t xml:space="preserve"> Class Diagram for Add Action</w:t>
      </w:r>
    </w:p>
    <w:p w14:paraId="252B76A9" w14:textId="47DE11CC" w:rsidR="0092526E" w:rsidRPr="000F6BFC" w:rsidRDefault="0092526E" w:rsidP="0092526E">
      <w:r w:rsidRPr="000F6BFC">
        <w:t xml:space="preserve">The </w:t>
      </w:r>
      <w:r w:rsidRPr="007A6022">
        <w:rPr>
          <w:i/>
        </w:rPr>
        <w:t>Task Builder</w:t>
      </w:r>
      <w:r w:rsidRPr="000F6BFC">
        <w:t xml:space="preserve"> is used by the </w:t>
      </w:r>
      <w:r w:rsidRPr="007A6022">
        <w:rPr>
          <w:i/>
        </w:rPr>
        <w:t>Add</w:t>
      </w:r>
      <w:r w:rsidRPr="000F6BFC">
        <w:t xml:space="preserve"> action to parse and create </w:t>
      </w:r>
      <w:r w:rsidRPr="007A6022">
        <w:rPr>
          <w:i/>
        </w:rPr>
        <w:t>Task</w:t>
      </w:r>
      <w:r w:rsidRPr="000F6BFC">
        <w:t xml:space="preserve"> objects. The system makes use of the </w:t>
      </w:r>
      <w:r w:rsidRPr="007A6022">
        <w:rPr>
          <w:i/>
        </w:rPr>
        <w:t>PrettyTime</w:t>
      </w:r>
      <w:r w:rsidRPr="000F6BFC">
        <w:t xml:space="preserve"> NLP library to recognize date and time formats. However, its behavior is inconsistent across various scenarios. There is also a need to have </w:t>
      </w:r>
      <w:r w:rsidRPr="00340094">
        <w:rPr>
          <w:i/>
        </w:rPr>
        <w:t>Relative Date Display</w:t>
      </w:r>
      <w:r w:rsidRPr="000F6BFC">
        <w:t xml:space="preserve">. Therefore, the solution is to convert a </w:t>
      </w:r>
      <w:r w:rsidRPr="007A6022">
        <w:rPr>
          <w:i/>
        </w:rPr>
        <w:t>Task</w:t>
      </w:r>
      <w:r w:rsidRPr="000F6BFC">
        <w:t xml:space="preserve"> description to something that is more easily understood, parsed and displayed later on.</w:t>
      </w:r>
    </w:p>
    <w:p w14:paraId="0F73EDB7" w14:textId="77777777" w:rsidR="0092526E" w:rsidRDefault="0092526E" w:rsidP="0092526E">
      <w:r w:rsidRPr="000F6BFC">
        <w:t xml:space="preserve">An </w:t>
      </w:r>
      <w:r w:rsidRPr="007A6022">
        <w:rPr>
          <w:i/>
        </w:rPr>
        <w:t>Add</w:t>
      </w:r>
      <w:r w:rsidRPr="000F6BFC">
        <w:t xml:space="preserve"> object passes the user input to </w:t>
      </w:r>
      <w:r w:rsidRPr="007A6022">
        <w:rPr>
          <w:i/>
        </w:rPr>
        <w:t>Task Builder</w:t>
      </w:r>
      <w:r w:rsidRPr="000F6BFC">
        <w:t xml:space="preserve">, which in turn sends it to </w:t>
      </w:r>
      <w:r w:rsidRPr="007A6022">
        <w:rPr>
          <w:i/>
        </w:rPr>
        <w:t>TaskCatalystCommons</w:t>
      </w:r>
      <w:r w:rsidRPr="000F6BFC">
        <w:t xml:space="preserve"> for parsin</w:t>
      </w:r>
      <w:r>
        <w:t xml:space="preserve">g. The parsing process produces an </w:t>
      </w:r>
      <w:r w:rsidRPr="00340094">
        <w:rPr>
          <w:i/>
        </w:rPr>
        <w:t xml:space="preserve">Interpreted </w:t>
      </w:r>
      <w:proofErr w:type="gramStart"/>
      <w:r w:rsidRPr="00340094">
        <w:rPr>
          <w:i/>
        </w:rPr>
        <w:t>String</w:t>
      </w:r>
      <w:r>
        <w:t xml:space="preserve"> which</w:t>
      </w:r>
      <w:proofErr w:type="gramEnd"/>
      <w:r>
        <w:t xml:space="preserve">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77777777" w:rsidR="0092526E" w:rsidRDefault="0092526E" w:rsidP="0092526E">
      <w:r>
        <w:t>Notice that each date is stored in absolute format and enclosed in curly braces. The Interpreted Input can be converted into a Relative String for further manipulation or a Display String for displaying.</w:t>
      </w:r>
    </w:p>
    <w:p w14:paraId="77E62F98" w14:textId="77777777" w:rsidR="00847917" w:rsidRDefault="00847917">
      <w:r>
        <w:br w:type="page"/>
      </w:r>
    </w:p>
    <w:p w14:paraId="4B38E3F5" w14:textId="54BCCDAF" w:rsidR="0092526E" w:rsidRDefault="0092526E" w:rsidP="0092526E">
      <w:r w:rsidRPr="00847917">
        <w:rPr>
          <w:b/>
        </w:rPr>
        <w:lastRenderedPageBreak/>
        <w:t xml:space="preserve">Table </w:t>
      </w:r>
      <w:r w:rsidR="00847917" w:rsidRPr="00847917">
        <w:rPr>
          <w:b/>
        </w:rPr>
        <w:t>1</w:t>
      </w:r>
      <w:r w:rsidR="00847917">
        <w:t xml:space="preserve"> </w:t>
      </w:r>
      <w:r>
        <w:t xml:space="preserve">shows an abridged example of how user input is converted into an Interpreted String. The full process can be found in the source code of </w:t>
      </w:r>
      <w:r w:rsidRPr="00F165E5">
        <w:rPr>
          <w:i/>
        </w:rPr>
        <w:t>TaskCatalystCommons</w:t>
      </w:r>
      <w:r>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77777777" w:rsidR="0092526E" w:rsidRPr="00CD4FB7" w:rsidRDefault="0092526E" w:rsidP="000F5FA9">
            <w:pPr>
              <w:rPr>
                <w:b w:val="0"/>
              </w:rPr>
            </w:pPr>
            <w:r w:rsidRPr="00CD4FB7">
              <w:rPr>
                <w:b w:val="0"/>
              </w:rPr>
              <w:t>Original User Input</w:t>
            </w:r>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Remove all ignored words for the Parsing Input.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Remove all PrettyTime buggy words for the Parsing Input.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77777777" w:rsidR="0092526E" w:rsidRPr="00CD4FB7" w:rsidRDefault="0092526E" w:rsidP="000F5FA9">
            <w:pPr>
              <w:rPr>
                <w:b w:val="0"/>
              </w:rPr>
            </w:pPr>
            <w:r w:rsidRPr="00CD4FB7">
              <w:rPr>
                <w:b w:val="0"/>
              </w:rPr>
              <w:t>Send Parsing Input to PrettyTime, and replace each match that has absolute word boundaries and are outside of square brackets in Interpreted Input.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77777777" w:rsidR="0092526E" w:rsidRPr="00CD4FB7" w:rsidRDefault="0092526E" w:rsidP="000F5FA9">
            <w:pPr>
              <w:rPr>
                <w:b w:val="0"/>
              </w:rPr>
            </w:pPr>
            <w:r w:rsidRPr="00CD4FB7">
              <w:rPr>
                <w:b w:val="0"/>
              </w:rPr>
              <w:t>Remove all prepositions before each date.</w:t>
            </w:r>
            <w:r>
              <w:rPr>
                <w:b w:val="0"/>
              </w:rPr>
              <w:t xml:space="preserve"> Correct prepositions will be generated later.</w:t>
            </w:r>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47649A8E" w:rsidR="0092526E" w:rsidRDefault="0092526E" w:rsidP="0092526E">
      <w:pPr>
        <w:pStyle w:val="Caption"/>
        <w:jc w:val="center"/>
      </w:pPr>
      <w:r>
        <w:t xml:space="preserve">Table </w:t>
      </w:r>
      <w:ins w:id="1443" w:author="Kelvin Ang" w:date="2014-11-09T10:14:00Z">
        <w:r w:rsidR="00BC6930">
          <w:fldChar w:fldCharType="begin"/>
        </w:r>
        <w:r w:rsidR="00BC6930">
          <w:instrText xml:space="preserve"> SEQ Table \* ARABIC </w:instrText>
        </w:r>
      </w:ins>
      <w:r w:rsidR="00BC6930">
        <w:fldChar w:fldCharType="separate"/>
      </w:r>
      <w:ins w:id="1444" w:author="Kelvin Ang" w:date="2014-11-09T10:14:00Z">
        <w:r w:rsidR="00647B89">
          <w:rPr>
            <w:noProof/>
          </w:rPr>
          <w:t>3</w:t>
        </w:r>
        <w:r w:rsidR="00BC6930">
          <w:fldChar w:fldCharType="end"/>
        </w:r>
      </w:ins>
      <w:del w:id="1445" w:author="Kelvin Ang" w:date="2014-11-09T10:14:00Z">
        <w:r w:rsidR="00FD4795" w:rsidDel="00BC6930">
          <w:fldChar w:fldCharType="begin"/>
        </w:r>
        <w:r w:rsidR="00FD4795" w:rsidDel="00BC6930">
          <w:delInstrText xml:space="preserve"> SEQ Table \* ARABIC </w:delInstrText>
        </w:r>
        <w:r w:rsidR="00FD4795" w:rsidDel="00BC6930">
          <w:fldChar w:fldCharType="separate"/>
        </w:r>
        <w:r w:rsidDel="00BC6930">
          <w:rPr>
            <w:noProof/>
          </w:rPr>
          <w:delText>1</w:delText>
        </w:r>
        <w:r w:rsidR="00FD4795" w:rsidDel="00BC6930">
          <w:rPr>
            <w:noProof/>
          </w:rPr>
          <w:fldChar w:fldCharType="end"/>
        </w:r>
      </w:del>
      <w:r>
        <w:t xml:space="preserve"> – </w:t>
      </w:r>
      <w:r w:rsidRPr="000177C9">
        <w:t xml:space="preserve">Interpreted </w:t>
      </w:r>
      <w:r>
        <w:t xml:space="preserve">String </w:t>
      </w:r>
      <w:r w:rsidRPr="000177C9">
        <w:t>Conversion Process</w:t>
      </w:r>
    </w:p>
    <w:p w14:paraId="619B3DDA" w14:textId="77777777" w:rsidR="0092526E" w:rsidRPr="000F6BFC" w:rsidRDefault="0092526E" w:rsidP="0092526E">
      <w:r>
        <w:t xml:space="preserve">After the conversion process, the </w:t>
      </w:r>
      <w:r w:rsidRPr="00340094">
        <w:rPr>
          <w:i/>
        </w:rPr>
        <w:t>Interpreted Input</w:t>
      </w:r>
      <w:r>
        <w:t xml:space="preserve"> is returned as the </w:t>
      </w:r>
      <w:r w:rsidRPr="00340094">
        <w:rPr>
          <w:i/>
        </w:rPr>
        <w:t>Interpreted String</w:t>
      </w:r>
      <w:r>
        <w:t xml:space="preserve"> </w:t>
      </w:r>
      <w:r w:rsidRPr="000F6BFC">
        <w:t xml:space="preserve">to </w:t>
      </w:r>
      <w:r w:rsidRPr="007A6022">
        <w:rPr>
          <w:i/>
        </w:rPr>
        <w:t>TaskBuilder</w:t>
      </w:r>
      <w:r w:rsidRPr="000F6BFC">
        <w:t xml:space="preserve"> and stored as the </w:t>
      </w:r>
      <w:r w:rsidRPr="007A6022">
        <w:rPr>
          <w:i/>
        </w:rPr>
        <w:t>Task’s</w:t>
      </w:r>
      <w:r w:rsidRPr="000F6BFC">
        <w:t xml:space="preserve"> Description. Whenever the </w:t>
      </w:r>
      <w:proofErr w:type="gramStart"/>
      <w:r w:rsidRPr="007A6022">
        <w:rPr>
          <w:rFonts w:ascii="Consolas" w:hAnsi="Consolas" w:cs="Consolas"/>
          <w:sz w:val="20"/>
          <w:szCs w:val="20"/>
        </w:rPr>
        <w:t>getDescription(</w:t>
      </w:r>
      <w:proofErr w:type="gramEnd"/>
      <w:r w:rsidRPr="007A6022">
        <w:rPr>
          <w:rFonts w:ascii="Consolas" w:hAnsi="Consolas" w:cs="Consolas"/>
          <w:sz w:val="20"/>
          <w:szCs w:val="20"/>
        </w:rPr>
        <w:t>)</w:t>
      </w:r>
      <w:r w:rsidRPr="000F6BFC">
        <w:t xml:space="preserve"> method of the </w:t>
      </w:r>
      <w:r w:rsidRPr="007A6022">
        <w:rPr>
          <w:i/>
        </w:rPr>
        <w:t>Task</w:t>
      </w:r>
      <w:r w:rsidRPr="000F6BFC">
        <w:t xml:space="preserve"> is called, it uses the </w:t>
      </w:r>
      <w:r w:rsidRPr="007A6022">
        <w:rPr>
          <w:i/>
        </w:rPr>
        <w:t>TaskCatalystCommons</w:t>
      </w:r>
      <w:r>
        <w:t xml:space="preserve"> library to convert it into a Display String.</w:t>
      </w:r>
    </w:p>
    <w:tbl>
      <w:tblPr>
        <w:tblStyle w:val="TableGrid"/>
        <w:tblW w:w="0" w:type="auto"/>
        <w:tblLook w:val="04A0" w:firstRow="1" w:lastRow="0" w:firstColumn="1" w:lastColumn="0" w:noHBand="0" w:noVBand="1"/>
      </w:tblPr>
      <w:tblGrid>
        <w:gridCol w:w="9350"/>
      </w:tblGrid>
      <w:tr w:rsidR="0092526E" w:rsidRPr="000F6BFC" w14:paraId="01CAD835" w14:textId="77777777" w:rsidTr="000F5FA9">
        <w:tc>
          <w:tcPr>
            <w:tcW w:w="9350" w:type="dxa"/>
          </w:tcPr>
          <w:p w14:paraId="1BA0C5A4" w14:textId="77777777" w:rsidR="0092526E" w:rsidRPr="000F6BFC" w:rsidRDefault="0092526E" w:rsidP="000F5FA9">
            <w:r w:rsidRPr="000F6BFC">
              <w:t>Note: Sq</w:t>
            </w:r>
            <w:r>
              <w:t>uare brackets are used to exclude text from processing</w:t>
            </w:r>
            <w:r w:rsidRPr="000F6BFC">
              <w:t>, while curly braces are used to denote date and time information.</w:t>
            </w:r>
          </w:p>
        </w:tc>
      </w:tr>
    </w:tbl>
    <w:p w14:paraId="1A111B49" w14:textId="68C87317" w:rsidR="0092526E" w:rsidRPr="000F6BFC" w:rsidRDefault="0092526E" w:rsidP="0092526E">
      <w:r>
        <w:br/>
      </w:r>
      <w:r w:rsidRPr="000F6BFC">
        <w:t xml:space="preserve">The process of converting an Interpreted </w:t>
      </w:r>
      <w:r>
        <w:t xml:space="preserve">String </w:t>
      </w:r>
      <w:r w:rsidRPr="000F6BFC">
        <w:t xml:space="preserve">to a </w:t>
      </w:r>
      <w:r>
        <w:t>Display String</w:t>
      </w:r>
      <w:r w:rsidRPr="000F6BFC">
        <w:t xml:space="preserve"> for displaying is shown below:</w:t>
      </w:r>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Interpreted </w:t>
            </w:r>
            <w:r>
              <w:rPr>
                <w:b w:val="0"/>
              </w:rPr>
              <w:t>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58065AEB" w:rsidR="0092526E" w:rsidRDefault="0092526E" w:rsidP="0092526E">
      <w:pPr>
        <w:pStyle w:val="Caption"/>
        <w:jc w:val="center"/>
      </w:pPr>
      <w:r>
        <w:t xml:space="preserve">Table </w:t>
      </w:r>
      <w:ins w:id="1446" w:author="Kelvin Ang" w:date="2014-11-09T10:14:00Z">
        <w:r w:rsidR="00BC6930">
          <w:fldChar w:fldCharType="begin"/>
        </w:r>
        <w:r w:rsidR="00BC6930">
          <w:instrText xml:space="preserve"> SEQ Table \* ARABIC </w:instrText>
        </w:r>
      </w:ins>
      <w:r w:rsidR="00BC6930">
        <w:fldChar w:fldCharType="separate"/>
      </w:r>
      <w:ins w:id="1447" w:author="Kelvin Ang" w:date="2014-11-09T10:14:00Z">
        <w:r w:rsidR="00BC6930">
          <w:rPr>
            <w:noProof/>
          </w:rPr>
          <w:t>3</w:t>
        </w:r>
        <w:r w:rsidR="00BC6930">
          <w:fldChar w:fldCharType="end"/>
        </w:r>
      </w:ins>
      <w:del w:id="1448" w:author="Kelvin Ang" w:date="2014-11-09T10:14:00Z">
        <w:r w:rsidR="00FD4795" w:rsidDel="00BC6930">
          <w:fldChar w:fldCharType="begin"/>
        </w:r>
        <w:r w:rsidR="00FD4795" w:rsidDel="00BC6930">
          <w:delInstrText xml:space="preserve"> SEQ Table \* ARABIC </w:delInstrText>
        </w:r>
        <w:r w:rsidR="00FD4795" w:rsidDel="00BC6930">
          <w:fldChar w:fldCharType="separate"/>
        </w:r>
        <w:r w:rsidDel="00BC6930">
          <w:rPr>
            <w:noProof/>
          </w:rPr>
          <w:delText>2</w:delText>
        </w:r>
        <w:r w:rsidR="00FD4795" w:rsidDel="00BC6930">
          <w:rPr>
            <w:noProof/>
          </w:rPr>
          <w:fldChar w:fldCharType="end"/>
        </w:r>
      </w:del>
      <w:r>
        <w:t xml:space="preserve"> – Display String Conversion Process</w:t>
      </w:r>
    </w:p>
    <w:tbl>
      <w:tblPr>
        <w:tblStyle w:val="TableGrid"/>
        <w:tblW w:w="0" w:type="auto"/>
        <w:tblLook w:val="04A0" w:firstRow="1" w:lastRow="0" w:firstColumn="1" w:lastColumn="0" w:noHBand="0" w:noVBand="1"/>
      </w:tblPr>
      <w:tblGrid>
        <w:gridCol w:w="9576"/>
      </w:tblGrid>
      <w:tr w:rsidR="0092526E" w14:paraId="6FDA610F" w14:textId="77777777" w:rsidTr="000F5FA9">
        <w:tc>
          <w:tcPr>
            <w:tcW w:w="9576" w:type="dxa"/>
          </w:tcPr>
          <w:p w14:paraId="1EC7BE40" w14:textId="77777777" w:rsidR="0092526E" w:rsidRDefault="0092526E" w:rsidP="000F5FA9">
            <w:r>
              <w:lastRenderedPageBreak/>
              <w:t>Note: There is a variant of Display String available that does not have date/time information embedded in the description.</w:t>
            </w:r>
          </w:p>
        </w:tc>
      </w:tr>
    </w:tbl>
    <w:p w14:paraId="27CA650D" w14:textId="643F55D1" w:rsidR="0092526E" w:rsidRDefault="0092526E" w:rsidP="0092526E">
      <w:r>
        <w:br/>
        <w:t>W</w:t>
      </w:r>
      <w:r w:rsidRPr="000F6BFC">
        <w:t xml:space="preserve">hen there </w:t>
      </w:r>
      <w:r>
        <w:t>are</w:t>
      </w:r>
      <w:r w:rsidRPr="000F6BFC">
        <w:t xml:space="preserve"> more than one date in a sentence, the following code snippet is used by the conversion process to determine relative dates and ensure that there is no repeated information (i.e. “Saturday 5PM to Saturday 6PM” instead of “Saturday 5PM to 6PM”).</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Default="007958DE" w:rsidP="007958DE">
            <w:pPr>
              <w:spacing w:line="240" w:lineRule="auto"/>
              <w:contextualSpacing/>
            </w:pPr>
            <w:r>
              <w:rPr>
                <w:b/>
                <w:bCs/>
                <w:color w:val="7F0055"/>
              </w:rPr>
              <w:t>if</w:t>
            </w:r>
            <w:r>
              <w:rPr>
                <w:color w:val="000000"/>
              </w:rPr>
              <w:t xml:space="preserve"> (</w:t>
            </w:r>
            <w:r>
              <w:t>isShowDate</w:t>
            </w:r>
            <w:r>
              <w:rPr>
                <w:color w:val="000000"/>
              </w:rPr>
              <w:t>) {</w:t>
            </w:r>
          </w:p>
          <w:p w14:paraId="4209BEF1"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rPr>
                <w:i/>
                <w:iCs/>
                <w:color w:val="000000"/>
              </w:rPr>
              <w:t>isYesterday</w:t>
            </w:r>
            <w:r>
              <w:rPr>
                <w:color w:val="000000"/>
              </w:rPr>
              <w:t>(</w:t>
            </w:r>
            <w:r>
              <w:t>currentDate</w:t>
            </w:r>
            <w:r>
              <w:rPr>
                <w:color w:val="000000"/>
              </w:rPr>
              <w:t>)) {</w:t>
            </w:r>
          </w:p>
          <w:p w14:paraId="0AEEF334"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"'yesterday'"</w:t>
            </w:r>
            <w:r>
              <w:rPr>
                <w:color w:val="000000"/>
              </w:rPr>
              <w:t>;</w:t>
            </w:r>
          </w:p>
          <w:p w14:paraId="0BF4C897"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isToday</w:t>
            </w:r>
            <w:r>
              <w:rPr>
                <w:color w:val="000000"/>
              </w:rPr>
              <w:t>(</w:t>
            </w:r>
            <w:r>
              <w:t>currentDate</w:t>
            </w:r>
            <w:r>
              <w:rPr>
                <w:color w:val="000000"/>
              </w:rPr>
              <w:t>)) {</w:t>
            </w:r>
          </w:p>
          <w:p w14:paraId="48C01342"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"'today'"</w:t>
            </w:r>
            <w:r>
              <w:rPr>
                <w:color w:val="000000"/>
              </w:rPr>
              <w:t>;</w:t>
            </w:r>
          </w:p>
          <w:p w14:paraId="0BAFB2FB"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isTomorrow</w:t>
            </w:r>
            <w:r>
              <w:rPr>
                <w:color w:val="000000"/>
              </w:rPr>
              <w:t>(</w:t>
            </w:r>
            <w:r>
              <w:t>currentDate</w:t>
            </w:r>
            <w:r>
              <w:rPr>
                <w:color w:val="000000"/>
              </w:rPr>
              <w:t>)) {</w:t>
            </w:r>
          </w:p>
          <w:p w14:paraId="6E71FF27"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"'tomorrow'"</w:t>
            </w:r>
            <w:r>
              <w:rPr>
                <w:color w:val="000000"/>
              </w:rPr>
              <w:t>;</w:t>
            </w:r>
          </w:p>
          <w:p w14:paraId="26566F4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isThisWeek</w:t>
            </w:r>
            <w:r>
              <w:rPr>
                <w:color w:val="000000"/>
              </w:rPr>
              <w:t>(</w:t>
            </w:r>
            <w:r>
              <w:t>currentDate</w:t>
            </w:r>
            <w:r>
              <w:rPr>
                <w:color w:val="000000"/>
              </w:rPr>
              <w:t xml:space="preserve">) &amp;&amp; </w:t>
            </w:r>
            <w:r>
              <w:t>isFirstDate</w:t>
            </w:r>
            <w:r>
              <w:rPr>
                <w:color w:val="000000"/>
              </w:rPr>
              <w:t>) {</w:t>
            </w:r>
          </w:p>
          <w:p w14:paraId="5CF8F227"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"'on' E"</w:t>
            </w:r>
            <w:r>
              <w:rPr>
                <w:color w:val="000000"/>
              </w:rPr>
              <w:t>;</w:t>
            </w:r>
          </w:p>
          <w:p w14:paraId="556EB4CF"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rPr>
                <w:i/>
                <w:iCs/>
                <w:color w:val="000000"/>
              </w:rPr>
              <w:t>isThisWeek</w:t>
            </w:r>
            <w:r>
              <w:rPr>
                <w:color w:val="000000"/>
              </w:rPr>
              <w:t>(</w:t>
            </w:r>
            <w:r>
              <w:t>currentDate</w:t>
            </w:r>
            <w:r>
              <w:rPr>
                <w:color w:val="000000"/>
              </w:rPr>
              <w:t>)) {</w:t>
            </w:r>
          </w:p>
          <w:p w14:paraId="131B3F98"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"E"</w:t>
            </w:r>
            <w:r>
              <w:rPr>
                <w:color w:val="000000"/>
              </w:rPr>
              <w:t>;</w:t>
            </w:r>
          </w:p>
          <w:p w14:paraId="17636E42"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r>
              <w:rPr>
                <w:b/>
                <w:bCs/>
                <w:color w:val="7F0055"/>
              </w:rPr>
              <w:t>if</w:t>
            </w:r>
            <w:r>
              <w:rPr>
                <w:color w:val="000000"/>
              </w:rPr>
              <w:t xml:space="preserve"> (</w:t>
            </w:r>
            <w:r>
              <w:t>isFirstDate</w:t>
            </w:r>
            <w:r>
              <w:rPr>
                <w:color w:val="000000"/>
              </w:rPr>
              <w:t>) {</w:t>
            </w:r>
          </w:p>
          <w:p w14:paraId="5C898AC1"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"'on' d MMM"</w:t>
            </w:r>
            <w:r>
              <w:rPr>
                <w:color w:val="000000"/>
              </w:rPr>
              <w:t>;</w:t>
            </w:r>
          </w:p>
          <w:p w14:paraId="239CF178" w14:textId="77777777" w:rsidR="007958DE" w:rsidRDefault="007958DE" w:rsidP="007958DE">
            <w:pPr>
              <w:spacing w:line="240" w:lineRule="auto"/>
              <w:contextualSpacing/>
            </w:pPr>
            <w:r>
              <w:rPr>
                <w:color w:val="000000"/>
              </w:rPr>
              <w:tab/>
              <w:t xml:space="preserve">} </w:t>
            </w:r>
            <w:r>
              <w:rPr>
                <w:b/>
                <w:bCs/>
                <w:color w:val="7F0055"/>
              </w:rPr>
              <w:t>else</w:t>
            </w:r>
            <w:r>
              <w:rPr>
                <w:color w:val="000000"/>
              </w:rPr>
              <w:t xml:space="preserve"> {</w:t>
            </w:r>
          </w:p>
          <w:p w14:paraId="56E85CE3"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rPr>
                <w:color w:val="2A00FF"/>
              </w:rPr>
              <w:t>"d MMM"</w:t>
            </w:r>
            <w:r>
              <w:rPr>
                <w:color w:val="000000"/>
              </w:rPr>
              <w:t>;</w:t>
            </w:r>
          </w:p>
          <w:p w14:paraId="2B405791" w14:textId="77777777" w:rsidR="007958DE" w:rsidRDefault="007958DE" w:rsidP="007958DE">
            <w:pPr>
              <w:spacing w:line="240" w:lineRule="auto"/>
              <w:contextualSpacing/>
            </w:pPr>
            <w:r>
              <w:rPr>
                <w:color w:val="000000"/>
              </w:rPr>
              <w:tab/>
              <w:t>}</w:t>
            </w:r>
          </w:p>
          <w:p w14:paraId="5E6C2D1E"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rPr>
                <w:i/>
                <w:iCs/>
                <w:color w:val="000000"/>
              </w:rPr>
              <w:t>isThisYear</w:t>
            </w:r>
            <w:r>
              <w:rPr>
                <w:color w:val="000000"/>
              </w:rPr>
              <w:t>(</w:t>
            </w:r>
            <w:r>
              <w:t>currentDate</w:t>
            </w:r>
            <w:r>
              <w:rPr>
                <w:color w:val="000000"/>
              </w:rPr>
              <w:t>)) {</w:t>
            </w:r>
          </w:p>
          <w:p w14:paraId="770BB0C3"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t>formatString</w:t>
            </w:r>
            <w:r>
              <w:rPr>
                <w:color w:val="000000"/>
              </w:rPr>
              <w:t xml:space="preserve"> + </w:t>
            </w:r>
            <w:r>
              <w:rPr>
                <w:color w:val="2A00FF"/>
              </w:rPr>
              <w:t>" yyyy"</w:t>
            </w:r>
            <w:r>
              <w:rPr>
                <w:color w:val="000000"/>
              </w:rPr>
              <w:t>;</w:t>
            </w:r>
          </w:p>
          <w:p w14:paraId="16891304" w14:textId="77777777" w:rsidR="007958DE" w:rsidRDefault="007958DE" w:rsidP="007958DE">
            <w:pPr>
              <w:spacing w:line="240" w:lineRule="auto"/>
              <w:contextualSpacing/>
            </w:pPr>
            <w:r>
              <w:rPr>
                <w:color w:val="000000"/>
              </w:rPr>
              <w:tab/>
              <w:t>}</w:t>
            </w:r>
          </w:p>
          <w:p w14:paraId="23AB42C4" w14:textId="77777777" w:rsidR="007958DE" w:rsidRDefault="007958DE" w:rsidP="007958DE">
            <w:pPr>
              <w:spacing w:line="240" w:lineRule="auto"/>
              <w:contextualSpacing/>
              <w:rPr>
                <w:color w:val="000000"/>
              </w:rPr>
            </w:pPr>
            <w:r>
              <w:rPr>
                <w:color w:val="000000"/>
              </w:rPr>
              <w:t>}</w:t>
            </w:r>
          </w:p>
          <w:p w14:paraId="7C2D2986" w14:textId="77777777" w:rsidR="007958DE" w:rsidRDefault="007958DE" w:rsidP="007958DE">
            <w:pPr>
              <w:spacing w:line="240" w:lineRule="auto"/>
              <w:contextualSpacing/>
            </w:pPr>
            <w:r>
              <w:rPr>
                <w:b/>
                <w:bCs/>
                <w:color w:val="7F0055"/>
              </w:rPr>
              <w:t>if</w:t>
            </w:r>
            <w:r>
              <w:rPr>
                <w:color w:val="000000"/>
              </w:rPr>
              <w:t xml:space="preserve"> (</w:t>
            </w:r>
            <w:r>
              <w:t>isShowTime</w:t>
            </w:r>
            <w:r>
              <w:rPr>
                <w:color w:val="000000"/>
              </w:rPr>
              <w:t>) {</w:t>
            </w:r>
          </w:p>
          <w:p w14:paraId="6B9EEF17"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t>isDateEmpty</w:t>
            </w:r>
            <w:r>
              <w:rPr>
                <w:color w:val="000000"/>
              </w:rPr>
              <w:t>) {</w:t>
            </w:r>
          </w:p>
          <w:p w14:paraId="4B473779"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t>formatString</w:t>
            </w:r>
            <w:r>
              <w:rPr>
                <w:color w:val="000000"/>
              </w:rPr>
              <w:t xml:space="preserve"> + </w:t>
            </w:r>
            <w:r>
              <w:rPr>
                <w:color w:val="2A00FF"/>
              </w:rPr>
              <w:t>" "</w:t>
            </w:r>
            <w:r>
              <w:rPr>
                <w:color w:val="000000"/>
              </w:rPr>
              <w:t>;</w:t>
            </w:r>
          </w:p>
          <w:p w14:paraId="0627E903" w14:textId="77777777" w:rsidR="007958DE" w:rsidRPr="00554286" w:rsidRDefault="007958DE" w:rsidP="007958DE">
            <w:pPr>
              <w:spacing w:line="240" w:lineRule="auto"/>
              <w:contextualSpacing/>
            </w:pPr>
            <w:r>
              <w:rPr>
                <w:color w:val="000000"/>
              </w:rPr>
              <w:tab/>
              <w:t>}</w:t>
            </w:r>
          </w:p>
          <w:p w14:paraId="4422D994" w14:textId="77777777" w:rsidR="007958DE" w:rsidRPr="00554286" w:rsidRDefault="007958DE" w:rsidP="007958DE">
            <w:pPr>
              <w:spacing w:line="240" w:lineRule="auto"/>
              <w:contextualSpacing/>
            </w:pPr>
            <w:r>
              <w:rPr>
                <w:color w:val="000000"/>
              </w:rPr>
              <w:tab/>
            </w:r>
            <w:r>
              <w:t>formatString</w:t>
            </w:r>
            <w:r>
              <w:rPr>
                <w:color w:val="000000"/>
              </w:rPr>
              <w:t xml:space="preserve"> = </w:t>
            </w:r>
            <w:r>
              <w:t>formatString</w:t>
            </w:r>
            <w:r>
              <w:rPr>
                <w:color w:val="000000"/>
              </w:rPr>
              <w:t xml:space="preserve"> + </w:t>
            </w:r>
            <w:r>
              <w:rPr>
                <w:color w:val="2A00FF"/>
              </w:rPr>
              <w:t>"h"</w:t>
            </w:r>
            <w:r>
              <w:rPr>
                <w:color w:val="000000"/>
              </w:rPr>
              <w:t>;</w:t>
            </w:r>
          </w:p>
          <w:p w14:paraId="0801D32B" w14:textId="77777777" w:rsidR="007958DE" w:rsidRDefault="007958DE" w:rsidP="007958DE">
            <w:pPr>
              <w:spacing w:line="240" w:lineRule="auto"/>
              <w:contextualSpacing/>
            </w:pPr>
            <w:r>
              <w:rPr>
                <w:color w:val="000000"/>
              </w:rPr>
              <w:tab/>
            </w:r>
            <w:r>
              <w:rPr>
                <w:b/>
                <w:bCs/>
                <w:color w:val="7F0055"/>
              </w:rPr>
              <w:t>if</w:t>
            </w:r>
            <w:r>
              <w:rPr>
                <w:color w:val="000000"/>
              </w:rPr>
              <w:t xml:space="preserve"> (</w:t>
            </w:r>
            <w:r>
              <w:rPr>
                <w:i/>
                <w:iCs/>
                <w:color w:val="000000"/>
              </w:rPr>
              <w:t>hasMinutes</w:t>
            </w:r>
            <w:r>
              <w:rPr>
                <w:color w:val="000000"/>
              </w:rPr>
              <w:t>(</w:t>
            </w:r>
            <w:r>
              <w:t>currentDate</w:t>
            </w:r>
            <w:r>
              <w:rPr>
                <w:color w:val="000000"/>
              </w:rPr>
              <w:t>)) {</w:t>
            </w:r>
          </w:p>
          <w:p w14:paraId="490EC846" w14:textId="77777777" w:rsidR="007958DE" w:rsidRDefault="007958DE" w:rsidP="007958DE">
            <w:pPr>
              <w:spacing w:line="240" w:lineRule="auto"/>
              <w:contextualSpacing/>
            </w:pPr>
            <w:r>
              <w:rPr>
                <w:color w:val="000000"/>
              </w:rPr>
              <w:tab/>
            </w:r>
            <w:r>
              <w:rPr>
                <w:color w:val="000000"/>
              </w:rPr>
              <w:tab/>
            </w:r>
            <w:r>
              <w:t>formatString</w:t>
            </w:r>
            <w:r>
              <w:rPr>
                <w:color w:val="000000"/>
              </w:rPr>
              <w:t xml:space="preserve"> = </w:t>
            </w:r>
            <w:r>
              <w:t>formatString</w:t>
            </w:r>
            <w:r>
              <w:rPr>
                <w:color w:val="000000"/>
              </w:rPr>
              <w:t xml:space="preserve"> + </w:t>
            </w:r>
            <w:r>
              <w:rPr>
                <w:color w:val="2A00FF"/>
              </w:rPr>
              <w:t>":mm"</w:t>
            </w:r>
            <w:r>
              <w:rPr>
                <w:color w:val="000000"/>
              </w:rPr>
              <w:t>;</w:t>
            </w:r>
          </w:p>
          <w:p w14:paraId="57261359" w14:textId="77777777" w:rsidR="007958DE" w:rsidRPr="00554286" w:rsidRDefault="007958DE" w:rsidP="007958DE">
            <w:pPr>
              <w:spacing w:line="240" w:lineRule="auto"/>
              <w:contextualSpacing/>
            </w:pPr>
            <w:r>
              <w:rPr>
                <w:color w:val="000000"/>
              </w:rPr>
              <w:tab/>
              <w:t>}</w:t>
            </w:r>
          </w:p>
          <w:p w14:paraId="6AC12914" w14:textId="77777777" w:rsidR="007958DE" w:rsidRDefault="007958DE" w:rsidP="007958DE">
            <w:pPr>
              <w:spacing w:line="240" w:lineRule="auto"/>
              <w:contextualSpacing/>
            </w:pPr>
            <w:r>
              <w:rPr>
                <w:color w:val="000000"/>
              </w:rPr>
              <w:tab/>
            </w:r>
            <w:r>
              <w:t>formatString</w:t>
            </w:r>
            <w:r>
              <w:rPr>
                <w:color w:val="000000"/>
              </w:rPr>
              <w:t xml:space="preserve"> = </w:t>
            </w:r>
            <w:r>
              <w:t>formatString</w:t>
            </w:r>
            <w:r>
              <w:rPr>
                <w:color w:val="000000"/>
              </w:rPr>
              <w:t xml:space="preserve"> + </w:t>
            </w:r>
            <w:r>
              <w:rPr>
                <w:color w:val="2A00FF"/>
              </w:rPr>
              <w:t>"a"</w:t>
            </w:r>
            <w:r>
              <w:rPr>
                <w:color w:val="000000"/>
              </w:rPr>
              <w:t>;</w:t>
            </w:r>
          </w:p>
          <w:p w14:paraId="0C47FF6C" w14:textId="0F51C5C0" w:rsidR="0092526E" w:rsidRPr="000F6BFC" w:rsidRDefault="007958DE" w:rsidP="007958DE">
            <w:r>
              <w:rPr>
                <w:color w:val="000000"/>
              </w:rPr>
              <w:t>}</w:t>
            </w:r>
          </w:p>
        </w:tc>
      </w:tr>
    </w:tbl>
    <w:p w14:paraId="4A97CD51" w14:textId="340E26F2" w:rsidR="0092526E" w:rsidRPr="00B9366F" w:rsidRDefault="007958DE" w:rsidP="0092526E">
      <w:pPr>
        <w:pStyle w:val="Caption"/>
        <w:jc w:val="center"/>
        <w:rPr>
          <w:noProof/>
        </w:rPr>
      </w:pPr>
      <w:r>
        <w:br/>
      </w:r>
      <w:r w:rsidR="0092526E" w:rsidRPr="00B9366F">
        <w:t xml:space="preserve">Figure </w:t>
      </w:r>
      <w:r w:rsidR="004448BF">
        <w:fldChar w:fldCharType="begin"/>
      </w:r>
      <w:r w:rsidR="004448BF">
        <w:instrText xml:space="preserve"> SEQ Figure \* ARABIC </w:instrText>
      </w:r>
      <w:r w:rsidR="004448BF">
        <w:fldChar w:fldCharType="separate"/>
      </w:r>
      <w:ins w:id="1449" w:author="Kelvin Ang" w:date="2014-11-09T10:12:00Z">
        <w:r w:rsidR="00E02FC6">
          <w:rPr>
            <w:noProof/>
          </w:rPr>
          <w:t>16</w:t>
        </w:r>
      </w:ins>
      <w:del w:id="1450" w:author="Kelvin Ang" w:date="2014-11-09T10:12:00Z">
        <w:r w:rsidR="0092526E" w:rsidDel="00E02FC6">
          <w:rPr>
            <w:noProof/>
          </w:rPr>
          <w:delText>15</w:delText>
        </w:r>
      </w:del>
      <w:r w:rsidR="004448BF">
        <w:rPr>
          <w:noProof/>
        </w:rPr>
        <w:fldChar w:fldCharType="end"/>
      </w:r>
      <w:r w:rsidR="0092526E" w:rsidRPr="00B9366F">
        <w:rPr>
          <w:noProof/>
        </w:rPr>
        <w:t xml:space="preserve"> </w:t>
      </w:r>
      <w:r w:rsidR="0092526E">
        <w:rPr>
          <w:noProof/>
        </w:rPr>
        <w:t>–</w:t>
      </w:r>
      <w:r w:rsidR="0092526E" w:rsidRPr="00B9366F">
        <w:rPr>
          <w:noProof/>
        </w:rPr>
        <w:t xml:space="preserve"> Friendly Date Conversion Process</w:t>
      </w:r>
    </w:p>
    <w:p w14:paraId="3CAC6C99" w14:textId="6D643426" w:rsidR="0092526E" w:rsidRPr="007D73FE" w:rsidRDefault="007958DE" w:rsidP="004157F2">
      <w:pPr>
        <w:pStyle w:val="Heading3"/>
      </w:pPr>
      <w:bookmarkStart w:id="1451" w:name="_Toc403221038"/>
      <w:bookmarkStart w:id="1452" w:name="_Toc403287957"/>
      <w:r>
        <w:lastRenderedPageBreak/>
        <w:t>4</w:t>
      </w:r>
      <w:r w:rsidR="0092526E">
        <w:t>.2.2</w:t>
      </w:r>
      <w:r w:rsidR="0092526E" w:rsidRPr="007D73FE">
        <w:t xml:space="preserve"> Task Manager</w:t>
      </w:r>
      <w:bookmarkEnd w:id="1451"/>
      <w:bookmarkEnd w:id="1452"/>
    </w:p>
    <w:p w14:paraId="3DCF110F" w14:textId="77777777" w:rsidR="0092526E" w:rsidRDefault="0092526E" w:rsidP="0092526E">
      <w:pPr>
        <w:pStyle w:val="Caption"/>
        <w:jc w:val="center"/>
      </w:pPr>
      <w:r>
        <w:object w:dxaOrig="14445" w:dyaOrig="11145" w14:anchorId="59A5F8E8">
          <v:shape id="_x0000_i1104" type="#_x0000_t75" style="width:468.7pt;height:278.5pt" o:ole="">
            <v:imagedata r:id="rId67" o:title="" cropbottom="19783f" cropleft="6060f"/>
          </v:shape>
          <o:OLEObject Type="Embed" ProgID="Visio.Drawing.15" ShapeID="_x0000_i1104" DrawAspect="Content" ObjectID="_1350892820" r:id="rId68"/>
        </w:object>
      </w:r>
    </w:p>
    <w:p w14:paraId="4BCE405E" w14:textId="77777777" w:rsidR="0092526E" w:rsidRPr="000F6BFC" w:rsidRDefault="0092526E" w:rsidP="0092526E">
      <w:pPr>
        <w:pStyle w:val="Caption"/>
        <w:jc w:val="center"/>
      </w:pPr>
      <w:r w:rsidRPr="00B9366F">
        <w:t xml:space="preserve">Figure </w:t>
      </w:r>
      <w:r w:rsidR="004448BF">
        <w:fldChar w:fldCharType="begin"/>
      </w:r>
      <w:r w:rsidR="004448BF">
        <w:instrText xml:space="preserve"> SEQ Figure \* ARABIC </w:instrText>
      </w:r>
      <w:r w:rsidR="004448BF">
        <w:fldChar w:fldCharType="separate"/>
      </w:r>
      <w:ins w:id="1453" w:author="Kelvin Ang" w:date="2014-11-09T10:12:00Z">
        <w:r w:rsidR="00E02FC6">
          <w:rPr>
            <w:noProof/>
          </w:rPr>
          <w:t>17</w:t>
        </w:r>
      </w:ins>
      <w:del w:id="1454" w:author="Kelvin Ang" w:date="2014-11-09T10:12:00Z">
        <w:r w:rsidDel="00E02FC6">
          <w:rPr>
            <w:noProof/>
          </w:rPr>
          <w:delText>16</w:delText>
        </w:r>
      </w:del>
      <w:r w:rsidR="004448BF">
        <w:rPr>
          <w:noProof/>
        </w:rPr>
        <w:fldChar w:fldCharType="end"/>
      </w:r>
      <w:r w:rsidRPr="00B9366F">
        <w:t xml:space="preserve"> </w:t>
      </w:r>
      <w:r>
        <w:t>–</w:t>
      </w:r>
      <w:r w:rsidRPr="00B9366F">
        <w:t xml:space="preserve"> Task Manager Class Diagram</w:t>
      </w:r>
    </w:p>
    <w:p w14:paraId="428840C6" w14:textId="77777777" w:rsidR="0092526E" w:rsidRPr="00667E20" w:rsidRDefault="0092526E" w:rsidP="0092526E">
      <w:r w:rsidRPr="00667E20">
        <w:t xml:space="preserve">The </w:t>
      </w:r>
      <w:r w:rsidRPr="007A6022">
        <w:rPr>
          <w:i/>
        </w:rPr>
        <w:t>Task Manager</w:t>
      </w:r>
      <w:r w:rsidRPr="00667E20">
        <w:t xml:space="preserve"> Interface follows the </w:t>
      </w:r>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 xml:space="preserve">. The </w:t>
      </w:r>
      <w:r w:rsidRPr="007A6022">
        <w:rPr>
          <w:i/>
        </w:rPr>
        <w:t>Task 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77777777" w:rsidR="0092526E" w:rsidRPr="00667E20" w:rsidRDefault="0092526E" w:rsidP="0092526E">
      <w:r w:rsidRPr="007A6022">
        <w:rPr>
          <w:i/>
        </w:rPr>
        <w:t>TaskManagerActual</w:t>
      </w:r>
      <w:r w:rsidRPr="00667E20">
        <w:t xml:space="preserve"> is responsible for maintaining the full list of tasks, and depends on a </w:t>
      </w:r>
      <w:r w:rsidRPr="007A6022">
        <w:rPr>
          <w:i/>
        </w:rPr>
        <w:t>ListProcessor</w:t>
      </w:r>
      <w:r w:rsidRPr="00667E20">
        <w:t xml:space="preserve"> to generate the display list whenever the </w:t>
      </w:r>
      <w:proofErr w:type="gramStart"/>
      <w:r w:rsidRPr="007A6022">
        <w:rPr>
          <w:i/>
        </w:rPr>
        <w:t>getList(</w:t>
      </w:r>
      <w:proofErr w:type="gramEnd"/>
      <w:r w:rsidRPr="007A6022">
        <w:rPr>
          <w:i/>
        </w:rPr>
        <w:t>)</w:t>
      </w:r>
      <w:r w:rsidRPr="00667E20">
        <w:t xml:space="preserve"> method is called</w:t>
      </w:r>
      <w:r>
        <w:t>. In addition, it also keeps track of the list of tasks that was most recently modified for the GUI to highlight.</w:t>
      </w:r>
    </w:p>
    <w:p w14:paraId="5A8FAB07" w14:textId="77777777" w:rsidR="0092526E" w:rsidRDefault="0092526E" w:rsidP="0092526E">
      <w:r w:rsidRPr="00667E20">
        <w:t xml:space="preserve">Whenever tasks are added or removed, </w:t>
      </w:r>
      <w:r w:rsidRPr="007A6022">
        <w:rPr>
          <w:i/>
        </w:rPr>
        <w:t>TaskManagerActual</w:t>
      </w:r>
      <w:r w:rsidRPr="00667E20">
        <w:t xml:space="preserve"> automatically sends the whole list of tasks using the </w:t>
      </w:r>
      <w:r w:rsidRPr="007A6022">
        <w:rPr>
          <w:i/>
        </w:rPr>
        <w:t>Storage</w:t>
      </w:r>
      <w:r w:rsidRPr="00667E20">
        <w:t xml:space="preserve"> interface of the </w:t>
      </w:r>
      <w:r w:rsidRPr="007A6022">
        <w:rPr>
          <w:i/>
        </w:rPr>
        <w:t>Storage</w:t>
      </w:r>
      <w:r w:rsidRPr="00667E20">
        <w:t xml:space="preserve"> component.</w:t>
      </w:r>
    </w:p>
    <w:p w14:paraId="54A100F6" w14:textId="77777777" w:rsidR="0092526E" w:rsidRDefault="0092526E" w:rsidP="0092526E">
      <w:r>
        <w:br w:type="page"/>
      </w:r>
    </w:p>
    <w:p w14:paraId="3FAEC84A" w14:textId="5D6C497A" w:rsidR="0092526E" w:rsidRDefault="007958DE" w:rsidP="004157F2">
      <w:pPr>
        <w:pStyle w:val="Heading3"/>
      </w:pPr>
      <w:bookmarkStart w:id="1455" w:name="_Toc403221039"/>
      <w:bookmarkStart w:id="1456" w:name="_Toc403287958"/>
      <w:r>
        <w:lastRenderedPageBreak/>
        <w:t>4</w:t>
      </w:r>
      <w:r w:rsidR="0092526E">
        <w:t>.2.3 List Processor</w:t>
      </w:r>
      <w:bookmarkEnd w:id="1455"/>
      <w:bookmarkEnd w:id="1456"/>
    </w:p>
    <w:p w14:paraId="5BF03CD4" w14:textId="77777777" w:rsidR="00336288" w:rsidRDefault="00336288" w:rsidP="00336288">
      <w:pPr>
        <w:keepNext/>
        <w:rPr>
          <w:ins w:id="1457" w:author="Lim Wei Jie" w:date="2014-11-09T00:56:00Z"/>
        </w:rPr>
      </w:pPr>
      <w:ins w:id="1458" w:author="Lim Wei Jie" w:date="2014-11-09T00:56:00Z">
        <w:r>
          <w:object w:dxaOrig="9360" w:dyaOrig="3660" w14:anchorId="2F0E8AD1">
            <v:shape id="_x0000_i1105" type="#_x0000_t75" style="width:468.7pt;height:183.4pt" o:ole="">
              <v:imagedata r:id="rId69" o:title=""/>
            </v:shape>
            <o:OLEObject Type="Embed" ProgID="Visio.Drawing.15" ShapeID="_x0000_i1105" DrawAspect="Content" ObjectID="_1350892821" r:id="rId70"/>
          </w:object>
        </w:r>
      </w:ins>
    </w:p>
    <w:p w14:paraId="2A5A871B" w14:textId="77777777" w:rsidR="00336288" w:rsidRDefault="00336288" w:rsidP="00336288">
      <w:pPr>
        <w:pStyle w:val="Caption"/>
        <w:jc w:val="center"/>
        <w:rPr>
          <w:ins w:id="1459" w:author="Lim Wei Jie" w:date="2014-11-09T00:56:00Z"/>
        </w:rPr>
      </w:pPr>
      <w:ins w:id="1460" w:author="Lim Wei Jie" w:date="2014-11-09T00:56:00Z">
        <w:r>
          <w:t xml:space="preserve">Figure </w:t>
        </w:r>
        <w:r>
          <w:fldChar w:fldCharType="begin"/>
        </w:r>
        <w:r>
          <w:instrText xml:space="preserve"> SEQ Figure \* ARABIC </w:instrText>
        </w:r>
        <w:r>
          <w:fldChar w:fldCharType="separate"/>
        </w:r>
      </w:ins>
      <w:ins w:id="1461" w:author="Kelvin Ang" w:date="2014-11-09T10:12:00Z">
        <w:r w:rsidR="00E02FC6">
          <w:rPr>
            <w:noProof/>
          </w:rPr>
          <w:t>18</w:t>
        </w:r>
      </w:ins>
      <w:ins w:id="1462" w:author="Lim Wei Jie" w:date="2014-11-09T00:56:00Z">
        <w:del w:id="1463" w:author="Kelvin Ang" w:date="2014-11-09T10:12:00Z">
          <w:r w:rsidDel="00E02FC6">
            <w:rPr>
              <w:noProof/>
            </w:rPr>
            <w:delText>17</w:delText>
          </w:r>
        </w:del>
        <w:r>
          <w:rPr>
            <w:noProof/>
          </w:rPr>
          <w:fldChar w:fldCharType="end"/>
        </w:r>
        <w:r>
          <w:t xml:space="preserve"> – Class Diagram of List Processor</w:t>
        </w:r>
      </w:ins>
    </w:p>
    <w:p w14:paraId="6DFDD479" w14:textId="77777777" w:rsidR="00336288" w:rsidRDefault="00336288" w:rsidP="00336288">
      <w:pPr>
        <w:rPr>
          <w:ins w:id="1464" w:author="Lim Wei Jie" w:date="2014-11-09T00:56:00Z"/>
          <w:rFonts w:ascii="Cambria" w:eastAsia="MS Mincho" w:hAnsi="Cambria" w:cs="Times New Roman"/>
        </w:rPr>
      </w:pPr>
      <w:ins w:id="1465" w:author="Lim Wei Jie" w:date="2014-11-09T00:56:00Z">
        <w:r>
          <w:rPr>
            <w:rFonts w:ascii="Cambria" w:eastAsia="MS Mincho" w:hAnsi="Cambria" w:cs="Times New Roman"/>
            <w:i/>
          </w:rPr>
          <w:t>ListProcessorActual</w:t>
        </w:r>
        <w:r>
          <w:rPr>
            <w:rFonts w:ascii="Cambria" w:eastAsia="MS Mincho" w:hAnsi="Cambria" w:cs="Times New Roman"/>
          </w:rPr>
          <w:t xml:space="preserve"> provides the API for processing the list of Tasks passed by </w:t>
        </w:r>
        <w:r>
          <w:rPr>
            <w:rFonts w:ascii="Cambria" w:eastAsia="MS Mincho" w:hAnsi="Cambria" w:cs="Times New Roman"/>
            <w:i/>
          </w:rPr>
          <w:t>TaskManagerActual</w:t>
        </w:r>
        <w:r>
          <w:rPr>
            <w:rFonts w:ascii="Cambria" w:eastAsia="MS Mincho" w:hAnsi="Cambria" w:cs="Times New Roman"/>
          </w:rPr>
          <w:t xml:space="preserve">. </w:t>
        </w:r>
      </w:ins>
    </w:p>
    <w:p w14:paraId="3DCD129B" w14:textId="77777777" w:rsidR="00336288" w:rsidRDefault="00336288" w:rsidP="00336288">
      <w:pPr>
        <w:rPr>
          <w:ins w:id="1466" w:author="Lim Wei Jie" w:date="2014-11-09T00:56:00Z"/>
          <w:rFonts w:ascii="Cambria" w:eastAsia="MS Mincho" w:hAnsi="Cambria" w:cs="Consolas"/>
        </w:rPr>
      </w:pPr>
      <w:ins w:id="1467" w:author="Lim Wei Jie" w:date="2014-11-09T00:56:00Z">
        <w:r>
          <w:rPr>
            <w:rFonts w:ascii="Cambria" w:eastAsia="MS Mincho" w:hAnsi="Cambria" w:cs="Times New Roman"/>
          </w:rPr>
          <w:t xml:space="preserve">When the user uses the search command, the </w:t>
        </w:r>
        <w:proofErr w:type="gramStart"/>
        <w:r>
          <w:rPr>
            <w:rFonts w:ascii="Consolas" w:eastAsia="MS Mincho" w:hAnsi="Consolas" w:cs="Consolas"/>
            <w:sz w:val="20"/>
            <w:szCs w:val="20"/>
          </w:rPr>
          <w:t>searchByKeyword(</w:t>
        </w:r>
        <w:proofErr w:type="gramEnd"/>
        <w:r>
          <w:rPr>
            <w:rFonts w:ascii="Consolas" w:eastAsia="MS Mincho" w:hAnsi="Consolas" w:cs="Consolas"/>
            <w:sz w:val="20"/>
            <w:szCs w:val="20"/>
          </w:rPr>
          <w:t>List&lt;Task&gt; list, String keyword)</w:t>
        </w:r>
        <w:r>
          <w:rPr>
            <w:rFonts w:ascii="Cambria" w:eastAsia="MS Mincho" w:hAnsi="Cambria" w:cs="Consolas"/>
          </w:rPr>
          <w:t xml:space="preserve"> method is called and </w:t>
        </w:r>
        <w:r>
          <w:rPr>
            <w:rFonts w:ascii="Cambria" w:eastAsia="MS Mincho" w:hAnsi="Cambria" w:cs="Consolas"/>
            <w:i/>
          </w:rPr>
          <w:t>ListProcessorActual</w:t>
        </w:r>
        <w:r>
          <w:rPr>
            <w:rFonts w:ascii="Cambria" w:eastAsia="MS Mincho" w:hAnsi="Cambria" w:cs="Consolas"/>
          </w:rPr>
          <w:t xml:space="preserve"> will return a list of Tasks containing the specified keyword. This method also allows user to search by date, if the keyword user keys in is identified as date. </w:t>
        </w:r>
      </w:ins>
    </w:p>
    <w:p w14:paraId="7F4F8677" w14:textId="77777777" w:rsidR="00336288" w:rsidRDefault="00336288" w:rsidP="00336288">
      <w:pPr>
        <w:rPr>
          <w:ins w:id="1468" w:author="Lim Wei Jie" w:date="2014-11-09T00:56:00Z"/>
          <w:rFonts w:ascii="Cambria" w:eastAsia="MS Mincho" w:hAnsi="Cambria" w:cs="Consolas"/>
        </w:rPr>
      </w:pPr>
      <w:ins w:id="1469" w:author="Lim Wei Jie" w:date="2014-11-09T00:56:00Z">
        <w:r>
          <w:rPr>
            <w:rFonts w:ascii="Cambria" w:eastAsia="MS Mincho" w:hAnsi="Cambria" w:cs="Consolas"/>
          </w:rPr>
          <w:t xml:space="preserve">The table below lists the examples of searching by dates. </w:t>
        </w:r>
      </w:ins>
    </w:p>
    <w:tbl>
      <w:tblPr>
        <w:tblStyle w:val="GridTable4-Accent51"/>
        <w:tblW w:w="0" w:type="auto"/>
        <w:tblLook w:val="04A0" w:firstRow="1" w:lastRow="0" w:firstColumn="1" w:lastColumn="0" w:noHBand="0" w:noVBand="1"/>
      </w:tblPr>
      <w:tblGrid>
        <w:gridCol w:w="2241"/>
        <w:gridCol w:w="7074"/>
      </w:tblGrid>
      <w:tr w:rsidR="00336288" w14:paraId="156DC203" w14:textId="77777777" w:rsidTr="00336288">
        <w:trPr>
          <w:cnfStyle w:val="100000000000" w:firstRow="1" w:lastRow="0" w:firstColumn="0" w:lastColumn="0" w:oddVBand="0" w:evenVBand="0" w:oddHBand="0" w:evenHBand="0" w:firstRowFirstColumn="0" w:firstRowLastColumn="0" w:lastRowFirstColumn="0" w:lastRowLastColumn="0"/>
          <w:trHeight w:val="260"/>
          <w:ins w:id="1470"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hideMark/>
          </w:tcPr>
          <w:p w14:paraId="28E69258" w14:textId="77777777" w:rsidR="00336288" w:rsidRDefault="00336288">
            <w:pPr>
              <w:rPr>
                <w:ins w:id="1471" w:author="Lim Wei Jie" w:date="2014-11-09T00:56:00Z"/>
                <w:rFonts w:ascii="Cambria" w:hAnsi="Cambria" w:cs="Times New Roman"/>
              </w:rPr>
            </w:pPr>
            <w:ins w:id="1472" w:author="Lim Wei Jie" w:date="2014-11-09T00:56:00Z">
              <w:r>
                <w:rPr>
                  <w:rFonts w:ascii="Cambria" w:hAnsi="Cambria" w:cs="Times New Roman"/>
                </w:rPr>
                <w:t>Search By Date</w:t>
              </w:r>
            </w:ins>
          </w:p>
        </w:tc>
        <w:tc>
          <w:tcPr>
            <w:tcW w:w="7074" w:type="dxa"/>
            <w:hideMark/>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473" w:author="Lim Wei Jie" w:date="2014-11-09T00:56:00Z"/>
                <w:rFonts w:ascii="Cambria" w:hAnsi="Cambria" w:cs="Times New Roman"/>
              </w:rPr>
            </w:pPr>
            <w:ins w:id="1474" w:author="Lim Wei Jie" w:date="2014-11-09T00:56:00Z">
              <w:r>
                <w:rPr>
                  <w:rFonts w:ascii="Cambria" w:hAnsi="Cambria" w:cs="Times New Roman"/>
                </w:rPr>
                <w:t>Example</w:t>
              </w:r>
            </w:ins>
          </w:p>
        </w:tc>
      </w:tr>
      <w:tr w:rsidR="00336288" w14:paraId="5C7AD7E2" w14:textId="77777777" w:rsidTr="00336288">
        <w:trPr>
          <w:cnfStyle w:val="000000100000" w:firstRow="0" w:lastRow="0" w:firstColumn="0" w:lastColumn="0" w:oddVBand="0" w:evenVBand="0" w:oddHBand="1" w:evenHBand="0" w:firstRowFirstColumn="0" w:firstRowLastColumn="0" w:lastRowFirstColumn="0" w:lastRowLastColumn="0"/>
          <w:trHeight w:val="260"/>
          <w:ins w:id="1475"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EB8B0E7" w14:textId="77777777" w:rsidR="00336288" w:rsidRDefault="00336288">
            <w:pPr>
              <w:rPr>
                <w:ins w:id="1476" w:author="Lim Wei Jie" w:date="2014-11-09T00:56:00Z"/>
                <w:rFonts w:ascii="Cambria" w:hAnsi="Cambria" w:cs="Times New Roman"/>
              </w:rPr>
            </w:pPr>
            <w:ins w:id="1477" w:author="Lim Wei Jie" w:date="2014-11-09T00:56:00Z">
              <w:r>
                <w:rPr>
                  <w:rFonts w:ascii="Cambria" w:hAnsi="Cambria" w:cs="Times New Roman"/>
                </w:rPr>
                <w:t>Single Date</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E675027"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78" w:author="Lim Wei Jie" w:date="2014-11-09T00:56:00Z"/>
                <w:rFonts w:ascii="Cambria" w:hAnsi="Cambria" w:cs="Times New Roman"/>
              </w:rPr>
            </w:pPr>
            <w:ins w:id="1479" w:author="Lim Wei Jie" w:date="2014-11-09T00:56:00Z">
              <w:r>
                <w:rPr>
                  <w:rFonts w:ascii="Cambria" w:hAnsi="Cambria" w:cs="Times New Roman"/>
                </w:rPr>
                <w:t xml:space="preserve">4 Nov </w:t>
              </w:r>
            </w:ins>
          </w:p>
        </w:tc>
      </w:tr>
      <w:tr w:rsidR="00336288" w14:paraId="3D1C7AE3" w14:textId="77777777" w:rsidTr="00336288">
        <w:trPr>
          <w:trHeight w:val="260"/>
          <w:ins w:id="1480"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FB8F2B5" w14:textId="77777777" w:rsidR="00336288" w:rsidRDefault="00336288">
            <w:pPr>
              <w:rPr>
                <w:ins w:id="1481" w:author="Lim Wei Jie" w:date="2014-11-09T00:56:00Z"/>
                <w:rFonts w:ascii="Cambria" w:hAnsi="Cambria" w:cs="Times New Roman"/>
              </w:rPr>
            </w:pPr>
            <w:ins w:id="1482" w:author="Lim Wei Jie" w:date="2014-11-09T00:56:00Z">
              <w:r>
                <w:rPr>
                  <w:rFonts w:ascii="Cambria" w:hAnsi="Cambria" w:cs="Times New Roman"/>
                </w:rPr>
                <w:t>Multiple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544026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483" w:author="Lim Wei Jie" w:date="2014-11-09T00:56:00Z"/>
                <w:rFonts w:ascii="Cambria" w:hAnsi="Cambria" w:cs="Times New Roman"/>
              </w:rPr>
            </w:pPr>
            <w:ins w:id="1484" w:author="Lim Wei Jie" w:date="2014-11-09T00:56:00Z">
              <w:r>
                <w:rPr>
                  <w:rFonts w:ascii="Cambria" w:hAnsi="Cambria" w:cs="Times New Roman"/>
                </w:rPr>
                <w:t>30 Oct, 1 Nov, 3 Nov</w:t>
              </w:r>
            </w:ins>
          </w:p>
        </w:tc>
      </w:tr>
      <w:tr w:rsidR="00336288" w14:paraId="4B186202" w14:textId="77777777" w:rsidTr="00336288">
        <w:trPr>
          <w:cnfStyle w:val="000000100000" w:firstRow="0" w:lastRow="0" w:firstColumn="0" w:lastColumn="0" w:oddVBand="0" w:evenVBand="0" w:oddHBand="1" w:evenHBand="0" w:firstRowFirstColumn="0" w:firstRowLastColumn="0" w:lastRowFirstColumn="0" w:lastRowLastColumn="0"/>
          <w:trHeight w:val="521"/>
          <w:ins w:id="1485" w:author="Lim Wei Jie" w:date="2014-11-09T00:56:00Z"/>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8A33806" w14:textId="77777777" w:rsidR="00336288" w:rsidRDefault="00336288">
            <w:pPr>
              <w:rPr>
                <w:ins w:id="1486" w:author="Lim Wei Jie" w:date="2014-11-09T00:56:00Z"/>
                <w:rFonts w:ascii="Cambria" w:hAnsi="Cambria" w:cs="Times New Roman"/>
              </w:rPr>
            </w:pPr>
            <w:ins w:id="1487" w:author="Lim Wei Jie" w:date="2014-11-09T00:56:00Z">
              <w:r>
                <w:rPr>
                  <w:rFonts w:ascii="Cambria" w:hAnsi="Cambria" w:cs="Times New Roman"/>
                </w:rPr>
                <w:t>A Range Of Dates</w:t>
              </w:r>
            </w:ins>
          </w:p>
        </w:tc>
        <w:tc>
          <w:tcPr>
            <w:tcW w:w="707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8A904AF"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88" w:author="Lim Wei Jie" w:date="2014-11-09T00:56:00Z"/>
                <w:rFonts w:ascii="Cambria" w:hAnsi="Cambria" w:cs="Times New Roman"/>
              </w:rPr>
            </w:pPr>
            <w:ins w:id="1489" w:author="Lim Wei Jie" w:date="2014-11-09T00:56:00Z">
              <w:r>
                <w:rPr>
                  <w:rFonts w:ascii="Cambria" w:hAnsi="Cambria" w:cs="Times New Roman"/>
                </w:rPr>
                <w:t>2 Feb to 4 Feb</w:t>
              </w:r>
            </w:ins>
          </w:p>
          <w:p w14:paraId="0725AADC"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490" w:author="Lim Wei Jie" w:date="2014-11-09T00:56:00Z"/>
                <w:rFonts w:ascii="Cambria" w:hAnsi="Cambria" w:cs="Times New Roman"/>
              </w:rPr>
            </w:pPr>
            <w:ins w:id="1491" w:author="Lim Wei Jie" w:date="2014-11-09T00:56:00Z">
              <w:r>
                <w:rPr>
                  <w:rFonts w:ascii="Cambria" w:hAnsi="Cambria" w:cs="Times New Roman"/>
                </w:rPr>
                <w:t>Between 3 Mar and 6 Mar</w:t>
              </w:r>
            </w:ins>
          </w:p>
        </w:tc>
      </w:tr>
    </w:tbl>
    <w:p w14:paraId="0174C763" w14:textId="52A5FF58" w:rsidR="00336288" w:rsidRDefault="00336288" w:rsidP="00336288">
      <w:pPr>
        <w:pStyle w:val="Caption"/>
        <w:jc w:val="center"/>
        <w:rPr>
          <w:ins w:id="1492" w:author="Lim Wei Jie" w:date="2014-11-09T00:56:00Z"/>
        </w:rPr>
      </w:pPr>
      <w:ins w:id="1493" w:author="Lim Wei Jie" w:date="2014-11-09T00:56:00Z">
        <w:r>
          <w:t xml:space="preserve">Table </w:t>
        </w:r>
      </w:ins>
      <w:ins w:id="1494" w:author="Kelvin Ang" w:date="2014-11-09T10:14:00Z">
        <w:r w:rsidR="00BC6930">
          <w:fldChar w:fldCharType="begin"/>
        </w:r>
        <w:r w:rsidR="00BC6930">
          <w:instrText xml:space="preserve"> SEQ Table \* ARABIC </w:instrText>
        </w:r>
      </w:ins>
      <w:r w:rsidR="00BC6930">
        <w:fldChar w:fldCharType="separate"/>
      </w:r>
      <w:ins w:id="1495" w:author="Kelvin Ang" w:date="2014-11-09T10:14:00Z">
        <w:r w:rsidR="00BC6930">
          <w:rPr>
            <w:noProof/>
          </w:rPr>
          <w:t>4</w:t>
        </w:r>
        <w:r w:rsidR="00BC6930">
          <w:fldChar w:fldCharType="end"/>
        </w:r>
      </w:ins>
      <w:ins w:id="1496" w:author="Lim Wei Jie" w:date="2014-11-09T00:56:00Z">
        <w:del w:id="1497" w:author="Kelvin Ang" w:date="2014-11-09T10:14:00Z">
          <w:r w:rsidDel="00BC6930">
            <w:fldChar w:fldCharType="begin"/>
          </w:r>
          <w:r w:rsidDel="00BC6930">
            <w:delInstrText xml:space="preserve"> SEQ Table \* ARABIC </w:delInstrText>
          </w:r>
          <w:r w:rsidDel="00BC6930">
            <w:fldChar w:fldCharType="separate"/>
          </w:r>
          <w:r w:rsidDel="00BC6930">
            <w:rPr>
              <w:noProof/>
            </w:rPr>
            <w:delText>3</w:delText>
          </w:r>
          <w:r w:rsidDel="00BC6930">
            <w:fldChar w:fldCharType="end"/>
          </w:r>
        </w:del>
        <w:r>
          <w:t xml:space="preserve"> – Search By Date Examples</w:t>
        </w:r>
      </w:ins>
    </w:p>
    <w:p w14:paraId="7811E093" w14:textId="77777777" w:rsidR="00336288" w:rsidRDefault="00336288" w:rsidP="00336288">
      <w:pPr>
        <w:rPr>
          <w:ins w:id="1498" w:author="Lim Wei Jie" w:date="2014-11-09T00:56:00Z"/>
          <w:rFonts w:ascii="Cambria" w:eastAsia="MS Mincho" w:hAnsi="Cambria" w:cs="Consolas"/>
          <w:i/>
        </w:rPr>
      </w:pPr>
      <w:ins w:id="1499" w:author="Lim Wei Jie" w:date="2014-11-09T00:56:00Z">
        <w:r>
          <w:rPr>
            <w:rFonts w:ascii="Cambria" w:eastAsia="MS Mincho" w:hAnsi="Cambria" w:cs="Consolas"/>
            <w:i/>
          </w:rPr>
          <w:br w:type="page"/>
        </w:r>
      </w:ins>
    </w:p>
    <w:p w14:paraId="60E16FC5" w14:textId="77777777" w:rsidR="00336288" w:rsidRDefault="00336288" w:rsidP="00336288">
      <w:pPr>
        <w:rPr>
          <w:ins w:id="1500" w:author="Lim Wei Jie" w:date="2014-11-09T00:56:00Z"/>
          <w:rFonts w:ascii="Cambria" w:eastAsia="MS Mincho" w:hAnsi="Cambria" w:cs="Times New Roman"/>
        </w:rPr>
      </w:pPr>
      <w:ins w:id="1501" w:author="Lim Wei Jie" w:date="2014-11-09T00:56:00Z">
        <w:r>
          <w:rPr>
            <w:rFonts w:ascii="Cambria" w:eastAsia="MS Mincho" w:hAnsi="Cambria" w:cs="Consolas"/>
            <w:i/>
          </w:rPr>
          <w:lastRenderedPageBreak/>
          <w:t>TaskManagerActual</w:t>
        </w:r>
        <w:r>
          <w:rPr>
            <w:rFonts w:ascii="Cambria" w:eastAsia="MS Mincho" w:hAnsi="Cambria" w:cs="Consolas"/>
          </w:rPr>
          <w:t xml:space="preserve"> calls</w:t>
        </w:r>
        <w:r>
          <w:rPr>
            <w:rFonts w:ascii="Cambria" w:eastAsia="MS Mincho" w:hAnsi="Cambria" w:cs="Times New Roman"/>
          </w:rPr>
          <w:t xml:space="preserve"> </w:t>
        </w:r>
        <w:proofErr w:type="gramStart"/>
        <w:r>
          <w:rPr>
            <w:rFonts w:ascii="Consolas" w:eastAsia="MS Mincho" w:hAnsi="Consolas" w:cs="Consolas"/>
            <w:sz w:val="20"/>
            <w:szCs w:val="20"/>
          </w:rPr>
          <w:t>searchByHashtag(</w:t>
        </w:r>
        <w:proofErr w:type="gramEnd"/>
        <w:r>
          <w:rPr>
            <w:rFonts w:ascii="Consolas" w:eastAsia="MS Mincho" w:hAnsi="Consolas" w:cs="Consolas"/>
            <w:sz w:val="20"/>
            <w:szCs w:val="20"/>
          </w:rPr>
          <w:t>List&lt;Task&gt; list, String hashtag)</w:t>
        </w:r>
        <w:r>
          <w:rPr>
            <w:rFonts w:ascii="Cambria" w:eastAsia="MS Mincho" w:hAnsi="Cambria" w:cs="Consolas"/>
          </w:rPr>
          <w:t xml:space="preserve"> method </w:t>
        </w:r>
        <w:r>
          <w:rPr>
            <w:rFonts w:ascii="Cambria" w:eastAsia="MS Mincho" w:hAnsi="Cambria" w:cs="Times New Roman"/>
          </w:rPr>
          <w:t>if the user keys in a hashtag category</w:t>
        </w:r>
        <w:r>
          <w:rPr>
            <w:rFonts w:ascii="Cambria" w:eastAsia="MS Mincho" w:hAnsi="Cambria" w:cs="Consolas"/>
          </w:rPr>
          <w:t xml:space="preserve">. </w:t>
        </w:r>
        <w:r>
          <w:rPr>
            <w:rFonts w:ascii="Cambria" w:eastAsia="MS Mincho" w:hAnsi="Cambria" w:cs="Consolas"/>
            <w:i/>
          </w:rPr>
          <w:t>ListProcessorActual</w:t>
        </w:r>
        <w:r>
          <w:rPr>
            <w:rFonts w:ascii="Cambria" w:eastAsia="MS Mincho" w:hAnsi="Cambria" w:cs="Consolas"/>
          </w:rPr>
          <w:t xml:space="preserve"> will either return a list of Tasks with the specified hashtag if it is a custom hashtag, or a list of Tasks within the specified category if it is a default hashtag.</w:t>
        </w:r>
      </w:ins>
    </w:p>
    <w:p w14:paraId="4389D46C" w14:textId="77777777" w:rsidR="00336288" w:rsidRDefault="00336288" w:rsidP="00336288">
      <w:pPr>
        <w:rPr>
          <w:ins w:id="1502" w:author="Lim Wei Jie" w:date="2014-11-09T00:56:00Z"/>
          <w:rFonts w:ascii="Cambria" w:eastAsia="MS Mincho" w:hAnsi="Cambria" w:cs="Times New Roman"/>
        </w:rPr>
      </w:pPr>
      <w:ins w:id="1503" w:author="Lim Wei Jie" w:date="2014-11-09T00:56:00Z">
        <w:r>
          <w:rPr>
            <w:rFonts w:ascii="Cambria" w:eastAsia="MS Mincho" w:hAnsi="Cambria" w:cs="Times New Roman"/>
          </w:rPr>
          <w:t xml:space="preserve">The table below lists the default hashtags used in Task Catalyst. </w:t>
        </w:r>
      </w:ins>
    </w:p>
    <w:tbl>
      <w:tblPr>
        <w:tblStyle w:val="GridTable4-Accent51"/>
        <w:tblW w:w="0" w:type="auto"/>
        <w:tblLook w:val="04A0" w:firstRow="1" w:lastRow="0" w:firstColumn="1" w:lastColumn="0" w:noHBand="0" w:noVBand="1"/>
      </w:tblPr>
      <w:tblGrid>
        <w:gridCol w:w="2065"/>
        <w:gridCol w:w="7285"/>
      </w:tblGrid>
      <w:tr w:rsidR="00336288" w14:paraId="004D33B1" w14:textId="77777777" w:rsidTr="00336288">
        <w:trPr>
          <w:cnfStyle w:val="100000000000" w:firstRow="1" w:lastRow="0" w:firstColumn="0" w:lastColumn="0" w:oddVBand="0" w:evenVBand="0" w:oddHBand="0" w:evenHBand="0" w:firstRowFirstColumn="0" w:firstRowLastColumn="0" w:lastRowFirstColumn="0" w:lastRowLastColumn="0"/>
          <w:ins w:id="150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hideMark/>
          </w:tcPr>
          <w:p w14:paraId="19A716BE" w14:textId="77777777" w:rsidR="00336288" w:rsidRDefault="00336288">
            <w:pPr>
              <w:rPr>
                <w:ins w:id="1505" w:author="Lim Wei Jie" w:date="2014-11-09T00:56:00Z"/>
                <w:rFonts w:ascii="Cambria" w:hAnsi="Cambria" w:cs="Times New Roman"/>
              </w:rPr>
            </w:pPr>
            <w:ins w:id="1506" w:author="Lim Wei Jie" w:date="2014-11-09T00:56:00Z">
              <w:r>
                <w:rPr>
                  <w:rFonts w:ascii="Cambria" w:hAnsi="Cambria" w:cs="Times New Roman"/>
                </w:rPr>
                <w:t>Default Hashtag</w:t>
              </w:r>
            </w:ins>
          </w:p>
        </w:tc>
        <w:tc>
          <w:tcPr>
            <w:tcW w:w="7285" w:type="dxa"/>
            <w:hideMark/>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507" w:author="Lim Wei Jie" w:date="2014-11-09T00:56:00Z"/>
                <w:rFonts w:ascii="Cambria" w:hAnsi="Cambria" w:cs="Times New Roman"/>
              </w:rPr>
            </w:pPr>
            <w:ins w:id="1508" w:author="Lim Wei Jie" w:date="2014-11-09T00:56:00Z">
              <w:r>
                <w:rPr>
                  <w:rFonts w:ascii="Cambria" w:hAnsi="Cambria" w:cs="Times New Roman"/>
                </w:rPr>
                <w:t>Description of the list returned</w:t>
              </w:r>
            </w:ins>
          </w:p>
        </w:tc>
      </w:tr>
      <w:tr w:rsidR="00336288" w14:paraId="7C0EC8E9" w14:textId="77777777" w:rsidTr="00336288">
        <w:trPr>
          <w:cnfStyle w:val="000000100000" w:firstRow="0" w:lastRow="0" w:firstColumn="0" w:lastColumn="0" w:oddVBand="0" w:evenVBand="0" w:oddHBand="1" w:evenHBand="0" w:firstRowFirstColumn="0" w:firstRowLastColumn="0" w:lastRowFirstColumn="0" w:lastRowLastColumn="0"/>
          <w:ins w:id="150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CC4BF21" w14:textId="77777777" w:rsidR="00336288" w:rsidRDefault="00336288">
            <w:pPr>
              <w:rPr>
                <w:ins w:id="1510" w:author="Lim Wei Jie" w:date="2014-11-09T00:56:00Z"/>
                <w:rFonts w:ascii="Cambria" w:hAnsi="Cambria" w:cs="Times New Roman"/>
              </w:rPr>
            </w:pPr>
            <w:ins w:id="1511" w:author="Lim Wei Jie" w:date="2014-11-09T00:56:00Z">
              <w:r>
                <w:rPr>
                  <w:rFonts w:ascii="Cambria" w:hAnsi="Cambria" w:cs="Times New Roman"/>
                </w:rPr>
                <w:t>#all (All)</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2E526D1"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512" w:author="Lim Wei Jie" w:date="2014-11-09T00:56:00Z"/>
                <w:rFonts w:ascii="Cambria" w:hAnsi="Cambria" w:cs="Times New Roman"/>
              </w:rPr>
            </w:pPr>
            <w:ins w:id="1513"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not completed. </w:t>
              </w:r>
            </w:ins>
          </w:p>
        </w:tc>
      </w:tr>
      <w:tr w:rsidR="00336288" w14:paraId="1BCEB7F8" w14:textId="77777777" w:rsidTr="00336288">
        <w:trPr>
          <w:ins w:id="151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E3E7A32" w14:textId="77777777" w:rsidR="00336288" w:rsidRDefault="00336288">
            <w:pPr>
              <w:rPr>
                <w:ins w:id="1515" w:author="Lim Wei Jie" w:date="2014-11-09T00:56:00Z"/>
                <w:rFonts w:ascii="Cambria" w:hAnsi="Cambria" w:cs="Times New Roman"/>
              </w:rPr>
            </w:pPr>
            <w:ins w:id="1516" w:author="Lim Wei Jie" w:date="2014-11-09T00:56:00Z">
              <w:r>
                <w:rPr>
                  <w:rFonts w:ascii="Cambria" w:hAnsi="Cambria" w:cs="Times New Roman"/>
                </w:rPr>
                <w:t>#pri (Priority)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DE2AB34"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517" w:author="Lim Wei Jie" w:date="2014-11-09T00:56:00Z"/>
                <w:rFonts w:ascii="Cambria" w:hAnsi="Cambria" w:cs="Times New Roman"/>
              </w:rPr>
            </w:pPr>
            <w:ins w:id="1518"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marked as priority. </w:t>
              </w:r>
            </w:ins>
          </w:p>
        </w:tc>
      </w:tr>
      <w:tr w:rsidR="00336288" w14:paraId="7B74F66A" w14:textId="77777777" w:rsidTr="00336288">
        <w:trPr>
          <w:cnfStyle w:val="000000100000" w:firstRow="0" w:lastRow="0" w:firstColumn="0" w:lastColumn="0" w:oddVBand="0" w:evenVBand="0" w:oddHBand="1" w:evenHBand="0" w:firstRowFirstColumn="0" w:firstRowLastColumn="0" w:lastRowFirstColumn="0" w:lastRowLastColumn="0"/>
          <w:ins w:id="151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47462E8" w14:textId="77777777" w:rsidR="00336288" w:rsidRDefault="00336288">
            <w:pPr>
              <w:rPr>
                <w:ins w:id="1520" w:author="Lim Wei Jie" w:date="2014-11-09T00:56:00Z"/>
                <w:rFonts w:ascii="Cambria" w:hAnsi="Cambria" w:cs="Times New Roman"/>
              </w:rPr>
            </w:pPr>
            <w:ins w:id="1521" w:author="Lim Wei Jie" w:date="2014-11-09T00:56:00Z">
              <w:r>
                <w:rPr>
                  <w:rFonts w:ascii="Cambria" w:hAnsi="Cambria" w:cs="Times New Roman"/>
                </w:rPr>
                <w:t>#ovd (Overdue)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0358DD"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522" w:author="Lim Wei Jie" w:date="2014-11-09T00:56:00Z"/>
                <w:rFonts w:ascii="Cambria" w:hAnsi="Cambria" w:cs="Times New Roman"/>
              </w:rPr>
            </w:pPr>
            <w:ins w:id="1523"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overdue.</w:t>
              </w:r>
            </w:ins>
          </w:p>
        </w:tc>
      </w:tr>
      <w:tr w:rsidR="00336288" w14:paraId="1A7EFD00" w14:textId="77777777" w:rsidTr="00336288">
        <w:trPr>
          <w:ins w:id="152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11E426F" w14:textId="77777777" w:rsidR="00336288" w:rsidRDefault="00336288">
            <w:pPr>
              <w:rPr>
                <w:ins w:id="1525" w:author="Lim Wei Jie" w:date="2014-11-09T00:56:00Z"/>
                <w:rFonts w:ascii="Cambria" w:hAnsi="Cambria" w:cs="Times New Roman"/>
              </w:rPr>
            </w:pPr>
            <w:ins w:id="1526" w:author="Lim Wei Jie" w:date="2014-11-09T00:56:00Z">
              <w:r>
                <w:rPr>
                  <w:rFonts w:ascii="Cambria" w:hAnsi="Cambria" w:cs="Times New Roman"/>
                </w:rPr>
                <w:t>#tdy (Today)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E774F8"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527" w:author="Lim Wei Jie" w:date="2014-11-09T00:56:00Z"/>
                <w:rFonts w:ascii="Cambria" w:hAnsi="Cambria" w:cs="Times New Roman"/>
              </w:rPr>
            </w:pPr>
            <w:ins w:id="1528"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today. </w:t>
              </w:r>
            </w:ins>
          </w:p>
        </w:tc>
      </w:tr>
      <w:tr w:rsidR="00336288" w14:paraId="6E093715" w14:textId="77777777" w:rsidTr="00336288">
        <w:trPr>
          <w:cnfStyle w:val="000000100000" w:firstRow="0" w:lastRow="0" w:firstColumn="0" w:lastColumn="0" w:oddVBand="0" w:evenVBand="0" w:oddHBand="1" w:evenHBand="0" w:firstRowFirstColumn="0" w:firstRowLastColumn="0" w:lastRowFirstColumn="0" w:lastRowLastColumn="0"/>
          <w:ins w:id="152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4BCB79A" w14:textId="77777777" w:rsidR="00336288" w:rsidRDefault="00336288">
            <w:pPr>
              <w:rPr>
                <w:ins w:id="1530" w:author="Lim Wei Jie" w:date="2014-11-09T00:56:00Z"/>
                <w:rFonts w:ascii="Cambria" w:hAnsi="Cambria" w:cs="Times New Roman"/>
              </w:rPr>
            </w:pPr>
            <w:ins w:id="1531" w:author="Lim Wei Jie" w:date="2014-11-09T00:56:00Z">
              <w:r>
                <w:rPr>
                  <w:rFonts w:ascii="Cambria" w:hAnsi="Cambria" w:cs="Times New Roman"/>
                </w:rPr>
                <w:t>#tmr (Tomorrow)</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DC572E"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532" w:author="Lim Wei Jie" w:date="2014-11-09T00:56:00Z"/>
                <w:rFonts w:ascii="Cambria" w:hAnsi="Cambria" w:cs="Times New Roman"/>
              </w:rPr>
            </w:pPr>
            <w:ins w:id="1533"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tomorrow. </w:t>
              </w:r>
            </w:ins>
          </w:p>
        </w:tc>
      </w:tr>
      <w:tr w:rsidR="00336288" w14:paraId="486EC5E6" w14:textId="77777777" w:rsidTr="00336288">
        <w:trPr>
          <w:ins w:id="153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930362" w14:textId="77777777" w:rsidR="00336288" w:rsidRDefault="00336288">
            <w:pPr>
              <w:rPr>
                <w:ins w:id="1535" w:author="Lim Wei Jie" w:date="2014-11-09T00:56:00Z"/>
                <w:rFonts w:ascii="Cambria" w:hAnsi="Cambria" w:cs="Times New Roman"/>
              </w:rPr>
            </w:pPr>
            <w:ins w:id="1536" w:author="Lim Wei Jie" w:date="2014-11-09T00:56:00Z">
              <w:r>
                <w:rPr>
                  <w:rFonts w:ascii="Cambria" w:hAnsi="Cambria" w:cs="Times New Roman"/>
                </w:rPr>
                <w:t>#upc (Upcoming)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CF5B007"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537" w:author="Lim Wei Jie" w:date="2014-11-09T00:56:00Z"/>
                <w:rFonts w:ascii="Cambria" w:hAnsi="Cambria" w:cs="Times New Roman"/>
              </w:rPr>
            </w:pPr>
            <w:ins w:id="1538"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due at least two days later. </w:t>
              </w:r>
            </w:ins>
          </w:p>
        </w:tc>
      </w:tr>
      <w:tr w:rsidR="00336288" w14:paraId="4D050EE8" w14:textId="77777777" w:rsidTr="00336288">
        <w:trPr>
          <w:cnfStyle w:val="000000100000" w:firstRow="0" w:lastRow="0" w:firstColumn="0" w:lastColumn="0" w:oddVBand="0" w:evenVBand="0" w:oddHBand="1" w:evenHBand="0" w:firstRowFirstColumn="0" w:firstRowLastColumn="0" w:lastRowFirstColumn="0" w:lastRowLastColumn="0"/>
          <w:ins w:id="153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CAADBB9" w14:textId="77777777" w:rsidR="00336288" w:rsidRDefault="00336288">
            <w:pPr>
              <w:rPr>
                <w:ins w:id="1540" w:author="Lim Wei Jie" w:date="2014-11-09T00:56:00Z"/>
                <w:rFonts w:ascii="Cambria" w:hAnsi="Cambria" w:cs="Times New Roman"/>
              </w:rPr>
            </w:pPr>
            <w:ins w:id="1541" w:author="Lim Wei Jie" w:date="2014-11-09T00:56:00Z">
              <w:r>
                <w:rPr>
                  <w:rFonts w:ascii="Cambria" w:hAnsi="Cambria" w:cs="Times New Roman"/>
                </w:rPr>
                <w:t>#smd (Someday)</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1BC39E0"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542" w:author="Lim Wei Jie" w:date="2014-11-09T00:56:00Z"/>
                <w:rFonts w:ascii="Cambria" w:hAnsi="Cambria" w:cs="Times New Roman"/>
              </w:rPr>
            </w:pPr>
            <w:ins w:id="1543" w:author="Lim Wei Jie" w:date="2014-11-09T00:56:00Z">
              <w:r>
                <w:rPr>
                  <w:rFonts w:ascii="Cambria" w:hAnsi="Cambria" w:cs="Times New Roman"/>
                </w:rPr>
                <w:t xml:space="preserve">Returns a list of tasks which do not have due dates. </w:t>
              </w:r>
            </w:ins>
          </w:p>
        </w:tc>
      </w:tr>
      <w:tr w:rsidR="00336288" w14:paraId="7FEA75D5" w14:textId="77777777" w:rsidTr="00336288">
        <w:trPr>
          <w:ins w:id="1544"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619AD87" w14:textId="77777777" w:rsidR="00336288" w:rsidRDefault="00336288">
            <w:pPr>
              <w:rPr>
                <w:ins w:id="1545" w:author="Lim Wei Jie" w:date="2014-11-09T00:56:00Z"/>
                <w:rFonts w:ascii="Cambria" w:hAnsi="Cambria" w:cs="Times New Roman"/>
              </w:rPr>
            </w:pPr>
            <w:ins w:id="1546" w:author="Lim Wei Jie" w:date="2014-11-09T00:56:00Z">
              <w:r>
                <w:rPr>
                  <w:rFonts w:ascii="Cambria" w:hAnsi="Cambria" w:cs="Times New Roman"/>
                </w:rPr>
                <w:t>#olp (Overlapping)</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222E651"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547" w:author="Lim Wei Jie" w:date="2014-11-09T00:56:00Z"/>
                <w:rFonts w:ascii="Cambria" w:hAnsi="Cambria" w:cs="Times New Roman"/>
              </w:rPr>
            </w:pPr>
            <w:ins w:id="1548"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overlapping.</w:t>
              </w:r>
            </w:ins>
          </w:p>
        </w:tc>
      </w:tr>
      <w:tr w:rsidR="00336288" w14:paraId="5C5979F0" w14:textId="77777777" w:rsidTr="00336288">
        <w:trPr>
          <w:cnfStyle w:val="000000100000" w:firstRow="0" w:lastRow="0" w:firstColumn="0" w:lastColumn="0" w:oddVBand="0" w:evenVBand="0" w:oddHBand="1" w:evenHBand="0" w:firstRowFirstColumn="0" w:firstRowLastColumn="0" w:lastRowFirstColumn="0" w:lastRowLastColumn="0"/>
          <w:ins w:id="1549"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0B7665C" w14:textId="77777777" w:rsidR="00336288" w:rsidRDefault="00336288">
            <w:pPr>
              <w:rPr>
                <w:ins w:id="1550" w:author="Lim Wei Jie" w:date="2014-11-09T00:56:00Z"/>
                <w:rFonts w:ascii="Cambria" w:hAnsi="Cambria" w:cs="Times New Roman"/>
              </w:rPr>
            </w:pPr>
            <w:ins w:id="1551" w:author="Lim Wei Jie" w:date="2014-11-09T00:56:00Z">
              <w:r>
                <w:rPr>
                  <w:rFonts w:ascii="Cambria" w:hAnsi="Cambria" w:cs="Times New Roman"/>
                </w:rPr>
                <w:t>#dne (Done)</w:t>
              </w:r>
            </w:ins>
          </w:p>
        </w:tc>
        <w:tc>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6DECC88" w14:textId="77777777" w:rsidR="00336288" w:rsidRDefault="00336288">
            <w:pPr>
              <w:keepNext/>
              <w:cnfStyle w:val="000000100000" w:firstRow="0" w:lastRow="0" w:firstColumn="0" w:lastColumn="0" w:oddVBand="0" w:evenVBand="0" w:oddHBand="1" w:evenHBand="0" w:firstRowFirstColumn="0" w:firstRowLastColumn="0" w:lastRowFirstColumn="0" w:lastRowLastColumn="0"/>
              <w:rPr>
                <w:ins w:id="1552" w:author="Lim Wei Jie" w:date="2014-11-09T00:56:00Z"/>
                <w:rFonts w:ascii="Cambria" w:hAnsi="Cambria" w:cs="Times New Roman"/>
              </w:rPr>
            </w:pPr>
            <w:ins w:id="1553"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are completed. </w:t>
              </w:r>
            </w:ins>
          </w:p>
        </w:tc>
      </w:tr>
    </w:tbl>
    <w:p w14:paraId="6FA7C1D4" w14:textId="52CBFABE" w:rsidR="00336288" w:rsidRDefault="00336288" w:rsidP="00336288">
      <w:pPr>
        <w:spacing w:line="240" w:lineRule="auto"/>
        <w:jc w:val="center"/>
        <w:rPr>
          <w:ins w:id="1554" w:author="Lim Wei Jie" w:date="2014-11-09T00:56:00Z"/>
          <w:rFonts w:ascii="Cambria" w:eastAsia="MS Mincho" w:hAnsi="Cambria" w:cs="Times New Roman"/>
          <w:b/>
          <w:bCs/>
          <w:color w:val="1F497D"/>
        </w:rPr>
      </w:pPr>
      <w:ins w:id="1555" w:author="Lim Wei Jie" w:date="2014-11-09T00:56:00Z">
        <w:r>
          <w:rPr>
            <w:rFonts w:ascii="Cambria" w:eastAsia="MS Mincho" w:hAnsi="Cambria" w:cs="Times New Roman"/>
            <w:b/>
            <w:bCs/>
            <w:color w:val="1F497D"/>
          </w:rPr>
          <w:t xml:space="preserve">Table </w:t>
        </w:r>
      </w:ins>
      <w:ins w:id="1556" w:author="Kelvin Ang" w:date="2014-11-09T10:14:00Z">
        <w:r w:rsidR="00BC6930">
          <w:rPr>
            <w:rFonts w:ascii="Cambria" w:eastAsia="MS Mincho" w:hAnsi="Cambria" w:cs="Times New Roman"/>
            <w:b/>
            <w:bCs/>
            <w:color w:val="1F497D"/>
          </w:rPr>
          <w:fldChar w:fldCharType="begin"/>
        </w:r>
        <w:r w:rsidR="00BC6930">
          <w:rPr>
            <w:rFonts w:ascii="Cambria" w:eastAsia="MS Mincho" w:hAnsi="Cambria" w:cs="Times New Roman"/>
            <w:b/>
            <w:bCs/>
            <w:color w:val="1F497D"/>
          </w:rPr>
          <w:instrText xml:space="preserve"> SEQ Table \* ARABIC </w:instrText>
        </w:r>
      </w:ins>
      <w:r w:rsidR="00BC6930">
        <w:rPr>
          <w:rFonts w:ascii="Cambria" w:eastAsia="MS Mincho" w:hAnsi="Cambria" w:cs="Times New Roman"/>
          <w:b/>
          <w:bCs/>
          <w:color w:val="1F497D"/>
        </w:rPr>
        <w:fldChar w:fldCharType="separate"/>
      </w:r>
      <w:ins w:id="1557" w:author="Kelvin Ang" w:date="2014-11-09T10:14:00Z">
        <w:r w:rsidR="00BC6930">
          <w:rPr>
            <w:rFonts w:ascii="Cambria" w:eastAsia="MS Mincho" w:hAnsi="Cambria" w:cs="Times New Roman"/>
            <w:b/>
            <w:bCs/>
            <w:noProof/>
            <w:color w:val="1F497D"/>
          </w:rPr>
          <w:t>5</w:t>
        </w:r>
        <w:r w:rsidR="00BC6930">
          <w:rPr>
            <w:rFonts w:ascii="Cambria" w:eastAsia="MS Mincho" w:hAnsi="Cambria" w:cs="Times New Roman"/>
            <w:b/>
            <w:bCs/>
            <w:color w:val="1F497D"/>
          </w:rPr>
          <w:fldChar w:fldCharType="end"/>
        </w:r>
      </w:ins>
      <w:ins w:id="1558" w:author="Lim Wei Jie" w:date="2014-11-09T00:56:00Z">
        <w:del w:id="1559" w:author="Kelvin Ang" w:date="2014-11-09T10:14:00Z">
          <w:r w:rsidDel="00BC6930">
            <w:rPr>
              <w:rFonts w:ascii="Cambria" w:eastAsia="MS Mincho" w:hAnsi="Cambria" w:cs="Times New Roman"/>
              <w:b/>
              <w:bCs/>
              <w:color w:val="1F497D"/>
            </w:rPr>
            <w:fldChar w:fldCharType="begin"/>
          </w:r>
          <w:r w:rsidDel="00BC6930">
            <w:rPr>
              <w:rFonts w:ascii="Cambria" w:eastAsia="MS Mincho" w:hAnsi="Cambria" w:cs="Times New Roman"/>
              <w:b/>
              <w:bCs/>
              <w:color w:val="1F497D"/>
            </w:rPr>
            <w:delInstrText xml:space="preserve"> SEQ Table \* ARABIC </w:delInstrText>
          </w:r>
          <w:r w:rsidDel="00BC6930">
            <w:rPr>
              <w:rFonts w:ascii="Cambria" w:eastAsia="MS Mincho" w:hAnsi="Cambria" w:cs="Times New Roman"/>
              <w:b/>
              <w:bCs/>
              <w:color w:val="1F497D"/>
            </w:rPr>
            <w:fldChar w:fldCharType="separate"/>
          </w:r>
          <w:r w:rsidDel="00BC6930">
            <w:rPr>
              <w:rFonts w:ascii="Cambria" w:eastAsia="MS Mincho" w:hAnsi="Cambria" w:cs="Times New Roman"/>
              <w:b/>
              <w:bCs/>
              <w:noProof/>
              <w:color w:val="1F497D"/>
            </w:rPr>
            <w:delText>4</w:delText>
          </w:r>
          <w:r w:rsidDel="00BC6930">
            <w:rPr>
              <w:rFonts w:ascii="Cambria" w:eastAsia="MS Mincho" w:hAnsi="Cambria" w:cs="Times New Roman"/>
              <w:b/>
              <w:bCs/>
              <w:noProof/>
              <w:color w:val="1F497D"/>
            </w:rPr>
            <w:fldChar w:fldCharType="end"/>
          </w:r>
        </w:del>
        <w:r>
          <w:rPr>
            <w:rFonts w:ascii="Cambria" w:eastAsia="MS Mincho" w:hAnsi="Cambria" w:cs="Times New Roman"/>
            <w:b/>
            <w:bCs/>
            <w:color w:val="1F497D"/>
          </w:rPr>
          <w:t xml:space="preserve"> – Default Hashtags</w:t>
        </w:r>
      </w:ins>
    </w:p>
    <w:p w14:paraId="11C3D376" w14:textId="77777777" w:rsidR="00336288" w:rsidRDefault="00336288" w:rsidP="00336288">
      <w:pPr>
        <w:rPr>
          <w:ins w:id="1560" w:author="Lim Wei Jie" w:date="2014-11-09T00:56:00Z"/>
          <w:rFonts w:ascii="Cambria" w:eastAsia="MS Mincho" w:hAnsi="Cambria" w:cs="Times New Roman"/>
        </w:rPr>
      </w:pPr>
      <w:ins w:id="1561" w:author="Lim Wei Jie" w:date="2014-11-09T00:56:00Z">
        <w:r>
          <w:rPr>
            <w:rFonts w:ascii="Cambria" w:eastAsia="MS Mincho" w:hAnsi="Cambria" w:cs="Times New Roman"/>
          </w:rPr>
          <w:t>Furthermore,</w:t>
        </w:r>
        <w:r>
          <w:rPr>
            <w:rFonts w:ascii="Cambria" w:eastAsia="MS Mincho" w:hAnsi="Cambria" w:cs="Times New Roman"/>
            <w:i/>
          </w:rPr>
          <w:t xml:space="preserve"> ListProcessorActual</w:t>
        </w:r>
        <w:r>
          <w:rPr>
            <w:rFonts w:ascii="Cambria" w:eastAsia="MS Mincho" w:hAnsi="Cambria" w:cs="Times New Roman"/>
          </w:rPr>
          <w:t xml:space="preserve"> checks for overlapping tasks. </w:t>
        </w:r>
      </w:ins>
    </w:p>
    <w:p w14:paraId="209409A5" w14:textId="77777777" w:rsidR="00336288" w:rsidRDefault="00336288" w:rsidP="00336288">
      <w:pPr>
        <w:rPr>
          <w:ins w:id="1562" w:author="Lim Wei Jie" w:date="2014-11-09T00:56:00Z"/>
          <w:rFonts w:ascii="Cambria" w:eastAsia="MS Mincho" w:hAnsi="Cambria" w:cs="Times New Roman"/>
        </w:rPr>
      </w:pPr>
      <w:ins w:id="1563" w:author="Lim Wei Jie" w:date="2014-11-09T00:56:00Z">
        <w:r>
          <w:rPr>
            <w:rFonts w:ascii="Cambria" w:eastAsia="MS Mincho" w:hAnsi="Cambria" w:cs="Times New Roman"/>
          </w:rPr>
          <w:t xml:space="preserve">The table below shows the result which is returned to </w:t>
        </w:r>
        <w:r>
          <w:rPr>
            <w:rFonts w:ascii="Cambria" w:eastAsia="MS Mincho" w:hAnsi="Cambria" w:cs="Times New Roman"/>
            <w:i/>
          </w:rPr>
          <w:t>TaskManagerActual</w:t>
        </w:r>
        <w:r>
          <w:rPr>
            <w:rFonts w:ascii="Cambria" w:eastAsia="MS Mincho" w:hAnsi="Cambria" w:cs="Times New Roman"/>
          </w:rPr>
          <w:t xml:space="preserve"> when different overlap methods are called. </w:t>
        </w:r>
      </w:ins>
    </w:p>
    <w:tbl>
      <w:tblPr>
        <w:tblStyle w:val="GridTable4-Accent51"/>
        <w:tblW w:w="0" w:type="auto"/>
        <w:tblLook w:val="04A0" w:firstRow="1" w:lastRow="0" w:firstColumn="1" w:lastColumn="0" w:noHBand="0" w:noVBand="1"/>
      </w:tblPr>
      <w:tblGrid>
        <w:gridCol w:w="4160"/>
        <w:gridCol w:w="5215"/>
      </w:tblGrid>
      <w:tr w:rsidR="00336288" w14:paraId="01176B22" w14:textId="77777777" w:rsidTr="00336288">
        <w:trPr>
          <w:cnfStyle w:val="100000000000" w:firstRow="1" w:lastRow="0" w:firstColumn="0" w:lastColumn="0" w:oddVBand="0" w:evenVBand="0" w:oddHBand="0" w:evenHBand="0" w:firstRowFirstColumn="0" w:firstRowLastColumn="0" w:lastRowFirstColumn="0" w:lastRowLastColumn="0"/>
          <w:trHeight w:val="231"/>
          <w:ins w:id="1564"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77777777" w:rsidR="00336288" w:rsidRDefault="00336288">
            <w:pPr>
              <w:rPr>
                <w:ins w:id="1565" w:author="Lim Wei Jie" w:date="2014-11-09T00:56:00Z"/>
                <w:rFonts w:ascii="Cambria" w:hAnsi="Cambria" w:cs="Times New Roman"/>
              </w:rPr>
            </w:pPr>
            <w:ins w:id="1566" w:author="Lim Wei Jie" w:date="2014-11-09T00:56:00Z">
              <w:r>
                <w:rPr>
                  <w:rFonts w:ascii="Cambria" w:hAnsi="Cambria" w:cs="Times New Roman"/>
                </w:rPr>
                <w:t>Overlap Method</w:t>
              </w:r>
            </w:ins>
          </w:p>
        </w:tc>
        <w:tc>
          <w:tcPr>
            <w:tcW w:w="5215" w:type="dxa"/>
            <w:hideMark/>
          </w:tcPr>
          <w:p w14:paraId="1EB78288" w14:textId="77777777" w:rsidR="00336288" w:rsidRDefault="00336288">
            <w:pPr>
              <w:cnfStyle w:val="100000000000" w:firstRow="1" w:lastRow="0" w:firstColumn="0" w:lastColumn="0" w:oddVBand="0" w:evenVBand="0" w:oddHBand="0" w:evenHBand="0" w:firstRowFirstColumn="0" w:firstRowLastColumn="0" w:lastRowFirstColumn="0" w:lastRowLastColumn="0"/>
              <w:rPr>
                <w:ins w:id="1567" w:author="Lim Wei Jie" w:date="2014-11-09T00:56:00Z"/>
                <w:rFonts w:ascii="Cambria" w:hAnsi="Cambria" w:cs="Times New Roman"/>
              </w:rPr>
            </w:pPr>
            <w:ins w:id="1568" w:author="Lim Wei Jie" w:date="2014-11-09T00:56:00Z">
              <w:r>
                <w:rPr>
                  <w:rFonts w:ascii="Cambria" w:hAnsi="Cambria" w:cs="Times New Roman"/>
                </w:rPr>
                <w:t>Result</w:t>
              </w:r>
            </w:ins>
          </w:p>
        </w:tc>
      </w:tr>
      <w:tr w:rsidR="00336288" w14:paraId="08EA7E00" w14:textId="77777777" w:rsidTr="00336288">
        <w:trPr>
          <w:cnfStyle w:val="000000100000" w:firstRow="0" w:lastRow="0" w:firstColumn="0" w:lastColumn="0" w:oddVBand="0" w:evenVBand="0" w:oddHBand="1" w:evenHBand="0" w:firstRowFirstColumn="0" w:firstRowLastColumn="0" w:lastRowFirstColumn="0" w:lastRowLastColumn="0"/>
          <w:trHeight w:val="463"/>
          <w:ins w:id="1569"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77777777" w:rsidR="00336288" w:rsidRDefault="00336288">
            <w:pPr>
              <w:rPr>
                <w:ins w:id="1570" w:author="Lim Wei Jie" w:date="2014-11-09T00:56:00Z"/>
                <w:rFonts w:ascii="Consolas" w:hAnsi="Consolas" w:cs="Consolas"/>
                <w:sz w:val="20"/>
                <w:szCs w:val="20"/>
              </w:rPr>
            </w:pPr>
            <w:ins w:id="1571" w:author="Lim Wei Jie" w:date="2014-11-09T00:56:00Z">
              <w:r>
                <w:rPr>
                  <w:rFonts w:ascii="Consolas" w:hAnsi="Consolas" w:cs="Consolas"/>
                  <w:sz w:val="20"/>
                  <w:szCs w:val="20"/>
                  <w:lang w:val="en-MY"/>
                </w:rPr>
                <w:t>getOverlapping(List&lt;Task&gt;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77777777" w:rsidR="00336288" w:rsidRDefault="00336288">
            <w:pPr>
              <w:cnfStyle w:val="000000100000" w:firstRow="0" w:lastRow="0" w:firstColumn="0" w:lastColumn="0" w:oddVBand="0" w:evenVBand="0" w:oddHBand="1" w:evenHBand="0" w:firstRowFirstColumn="0" w:firstRowLastColumn="0" w:lastRowFirstColumn="0" w:lastRowLastColumn="0"/>
              <w:rPr>
                <w:ins w:id="1572" w:author="Lim Wei Jie" w:date="2014-11-09T00:56:00Z"/>
                <w:rFonts w:ascii="Cambria" w:hAnsi="Cambria" w:cs="Times New Roman"/>
              </w:rPr>
            </w:pPr>
            <w:ins w:id="1573" w:author="Lim Wei Jie" w:date="2014-11-09T00:56:00Z">
              <w:r>
                <w:rPr>
                  <w:rFonts w:ascii="Cambria" w:hAnsi="Cambria" w:cs="Times New Roman"/>
                </w:rPr>
                <w:t xml:space="preserve">Returns a list of </w:t>
              </w:r>
              <w:proofErr w:type="gramStart"/>
              <w:r>
                <w:rPr>
                  <w:rFonts w:ascii="Cambria" w:hAnsi="Cambria" w:cs="Times New Roman"/>
                </w:rPr>
                <w:t>Tasks which</w:t>
              </w:r>
              <w:proofErr w:type="gramEnd"/>
              <w:r>
                <w:rPr>
                  <w:rFonts w:ascii="Cambria" w:hAnsi="Cambria" w:cs="Times New Roman"/>
                </w:rPr>
                <w:t xml:space="preserve"> overlap with at least one Task within the list. </w:t>
              </w:r>
            </w:ins>
          </w:p>
        </w:tc>
      </w:tr>
      <w:tr w:rsidR="00336288" w14:paraId="081295C7" w14:textId="77777777" w:rsidTr="00336288">
        <w:trPr>
          <w:trHeight w:val="463"/>
          <w:ins w:id="1574" w:author="Lim Wei Jie" w:date="2014-11-09T00:5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77777777" w:rsidR="00336288" w:rsidRDefault="00336288">
            <w:pPr>
              <w:rPr>
                <w:ins w:id="1575" w:author="Lim Wei Jie" w:date="2014-11-09T00:56:00Z"/>
                <w:rFonts w:ascii="Consolas" w:hAnsi="Consolas" w:cs="Consolas"/>
                <w:sz w:val="20"/>
                <w:szCs w:val="20"/>
              </w:rPr>
            </w:pPr>
            <w:ins w:id="1576" w:author="Lim Wei Jie" w:date="2014-11-09T00:56:00Z">
              <w:r>
                <w:rPr>
                  <w:rFonts w:ascii="Consolas" w:hAnsi="Consolas" w:cs="Consolas"/>
                  <w:sz w:val="20"/>
                  <w:szCs w:val="20"/>
                  <w:lang w:val="en-MY"/>
                </w:rPr>
                <w:t>getOverlapping(Task task, List&lt;Task&gt; list)</w:t>
              </w:r>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77777777" w:rsidR="00336288" w:rsidRDefault="00336288">
            <w:pPr>
              <w:cnfStyle w:val="000000000000" w:firstRow="0" w:lastRow="0" w:firstColumn="0" w:lastColumn="0" w:oddVBand="0" w:evenVBand="0" w:oddHBand="0" w:evenHBand="0" w:firstRowFirstColumn="0" w:firstRowLastColumn="0" w:lastRowFirstColumn="0" w:lastRowLastColumn="0"/>
              <w:rPr>
                <w:ins w:id="1577" w:author="Lim Wei Jie" w:date="2014-11-09T00:56:00Z"/>
                <w:rFonts w:ascii="Cambria" w:hAnsi="Cambria" w:cs="Times New Roman"/>
              </w:rPr>
            </w:pPr>
            <w:ins w:id="1578" w:author="Lim Wei Jie" w:date="2014-11-09T00:56:00Z">
              <w:r>
                <w:rPr>
                  <w:rFonts w:ascii="Cambria" w:hAnsi="Cambria" w:cs="Times New Roman"/>
                </w:rPr>
                <w:t xml:space="preserve">Returns a list of </w:t>
              </w:r>
              <w:proofErr w:type="gramStart"/>
              <w:r>
                <w:rPr>
                  <w:rFonts w:ascii="Cambria" w:hAnsi="Cambria" w:cs="Times New Roman"/>
                </w:rPr>
                <w:t>Tasks which overlap</w:t>
              </w:r>
              <w:proofErr w:type="gramEnd"/>
              <w:r>
                <w:rPr>
                  <w:rFonts w:ascii="Cambria" w:hAnsi="Cambria" w:cs="Times New Roman"/>
                </w:rPr>
                <w:t xml:space="preserve"> with the Task passed by </w:t>
              </w:r>
              <w:r>
                <w:rPr>
                  <w:rFonts w:ascii="Cambria" w:hAnsi="Cambria" w:cs="Times New Roman"/>
                  <w:i/>
                </w:rPr>
                <w:t>TaskManagerActual</w:t>
              </w:r>
              <w:r>
                <w:rPr>
                  <w:rFonts w:ascii="Cambria" w:hAnsi="Cambria" w:cs="Times New Roman"/>
                </w:rPr>
                <w:t>.</w:t>
              </w:r>
            </w:ins>
          </w:p>
        </w:tc>
      </w:tr>
    </w:tbl>
    <w:p w14:paraId="4C089AC8" w14:textId="4809116F" w:rsidR="00336288" w:rsidRDefault="00336288" w:rsidP="00336288">
      <w:pPr>
        <w:pStyle w:val="Caption"/>
        <w:jc w:val="center"/>
        <w:rPr>
          <w:ins w:id="1579" w:author="Lim Wei Jie" w:date="2014-11-09T00:56:00Z"/>
          <w:rFonts w:ascii="Cambria" w:eastAsia="MS Mincho" w:hAnsi="Cambria" w:cs="Times New Roman"/>
        </w:rPr>
      </w:pPr>
      <w:ins w:id="1580" w:author="Lim Wei Jie" w:date="2014-11-09T00:56:00Z">
        <w:r>
          <w:t xml:space="preserve">Table </w:t>
        </w:r>
      </w:ins>
      <w:ins w:id="1581" w:author="Kelvin Ang" w:date="2014-11-09T10:14:00Z">
        <w:r w:rsidR="00BC6930">
          <w:fldChar w:fldCharType="begin"/>
        </w:r>
        <w:r w:rsidR="00BC6930">
          <w:instrText xml:space="preserve"> SEQ Table \* ARABIC </w:instrText>
        </w:r>
      </w:ins>
      <w:r w:rsidR="00BC6930">
        <w:fldChar w:fldCharType="separate"/>
      </w:r>
      <w:ins w:id="1582" w:author="Kelvin Ang" w:date="2014-11-09T10:14:00Z">
        <w:r w:rsidR="00BC6930">
          <w:rPr>
            <w:noProof/>
          </w:rPr>
          <w:t>6</w:t>
        </w:r>
        <w:r w:rsidR="00BC6930">
          <w:fldChar w:fldCharType="end"/>
        </w:r>
      </w:ins>
      <w:ins w:id="1583" w:author="Lim Wei Jie" w:date="2014-11-09T00:56:00Z">
        <w:del w:id="1584" w:author="Kelvin Ang" w:date="2014-11-09T10:14:00Z">
          <w:r w:rsidDel="00BC6930">
            <w:fldChar w:fldCharType="begin"/>
          </w:r>
          <w:r w:rsidDel="00BC6930">
            <w:delInstrText xml:space="preserve"> SEQ Table \* ARABIC </w:delInstrText>
          </w:r>
          <w:r w:rsidDel="00BC6930">
            <w:fldChar w:fldCharType="separate"/>
          </w:r>
          <w:r w:rsidDel="00BC6930">
            <w:rPr>
              <w:noProof/>
            </w:rPr>
            <w:delText>5</w:delText>
          </w:r>
          <w:r w:rsidDel="00BC6930">
            <w:fldChar w:fldCharType="end"/>
          </w:r>
        </w:del>
        <w:r>
          <w:t xml:space="preserve"> – Results Of Different Overlap Methods</w:t>
        </w:r>
      </w:ins>
    </w:p>
    <w:p w14:paraId="0126B9EF" w14:textId="77777777" w:rsidR="00336288" w:rsidRDefault="00336288" w:rsidP="00336288">
      <w:pPr>
        <w:rPr>
          <w:ins w:id="1585" w:author="Lim Wei Jie" w:date="2014-11-09T00:56:00Z"/>
          <w:rFonts w:ascii="Cambria" w:eastAsia="MS Mincho" w:hAnsi="Cambria" w:cs="Times New Roman"/>
        </w:rPr>
      </w:pPr>
      <w:ins w:id="1586" w:author="Lim Wei Jie" w:date="2014-11-09T00:56:00Z">
        <w:r>
          <w:rPr>
            <w:rFonts w:ascii="Cambria" w:eastAsia="MS Mincho" w:hAnsi="Cambria" w:cs="Times New Roman"/>
          </w:rPr>
          <w:t xml:space="preserve">For the </w:t>
        </w:r>
        <w:proofErr w:type="gramStart"/>
        <w:r>
          <w:rPr>
            <w:rFonts w:ascii="Consolas" w:eastAsia="MS Mincho" w:hAnsi="Consolas" w:cs="Consolas"/>
            <w:sz w:val="20"/>
            <w:szCs w:val="20"/>
          </w:rPr>
          <w:t>sortByDate(</w:t>
        </w:r>
        <w:proofErr w:type="gramEnd"/>
        <w:r>
          <w:rPr>
            <w:rFonts w:ascii="Consolas" w:eastAsia="MS Mincho" w:hAnsi="Consolas" w:cs="Consolas"/>
            <w:sz w:val="20"/>
            <w:szCs w:val="20"/>
          </w:rPr>
          <w:t>List&lt;Task&gt;)</w:t>
        </w:r>
        <w:r>
          <w:rPr>
            <w:rFonts w:ascii="Cambria" w:eastAsia="MS Mincho" w:hAnsi="Cambria" w:cs="Consolas"/>
          </w:rPr>
          <w:t xml:space="preserve"> method, </w:t>
        </w:r>
        <w:r>
          <w:rPr>
            <w:rFonts w:ascii="Cambria" w:eastAsia="MS Mincho" w:hAnsi="Cambria" w:cs="Consolas"/>
            <w:i/>
          </w:rPr>
          <w:t>ListProcessorActual</w:t>
        </w:r>
        <w:r>
          <w:rPr>
            <w:rFonts w:ascii="Cambria" w:eastAsia="MS Mincho" w:hAnsi="Cambria" w:cs="Consolas"/>
          </w:rPr>
          <w:t xml:space="preserve"> will return a list of Tasks which are sorted chronologically to </w:t>
        </w:r>
        <w:r>
          <w:rPr>
            <w:rFonts w:ascii="Cambria" w:eastAsia="MS Mincho" w:hAnsi="Cambria" w:cs="Consolas"/>
            <w:i/>
          </w:rPr>
          <w:t>TaskManagerActual</w:t>
        </w:r>
        <w:r>
          <w:rPr>
            <w:rFonts w:ascii="Cambria" w:eastAsia="MS Mincho" w:hAnsi="Cambria" w:cs="Consolas"/>
          </w:rPr>
          <w:t xml:space="preserve"> when it is called. </w:t>
        </w:r>
      </w:ins>
    </w:p>
    <w:p w14:paraId="45B7C00B" w14:textId="77777777" w:rsidR="00336288" w:rsidRDefault="00336288" w:rsidP="00336288">
      <w:pPr>
        <w:rPr>
          <w:ins w:id="1587" w:author="Lim Wei Jie" w:date="2014-11-09T00:56:00Z"/>
        </w:rPr>
      </w:pPr>
    </w:p>
    <w:p w14:paraId="354F4502" w14:textId="77777777" w:rsidR="00336288" w:rsidRDefault="00336288" w:rsidP="00336288">
      <w:pPr>
        <w:rPr>
          <w:ins w:id="1588" w:author="Lim Wei Jie" w:date="2014-11-09T00:56:00Z"/>
          <w:rFonts w:asciiTheme="majorHAnsi" w:eastAsiaTheme="majorEastAsia" w:hAnsiTheme="majorHAnsi" w:cstheme="majorBidi"/>
          <w:color w:val="365F91" w:themeColor="accent1" w:themeShade="BF"/>
          <w:sz w:val="48"/>
          <w:szCs w:val="32"/>
        </w:rPr>
      </w:pPr>
      <w:ins w:id="1589" w:author="Lim Wei Jie" w:date="2014-11-09T00:56:00Z">
        <w:r>
          <w:br w:type="page"/>
        </w:r>
      </w:ins>
    </w:p>
    <w:p w14:paraId="2F46A071" w14:textId="1C74FF85" w:rsidR="0092526E" w:rsidDel="00336288" w:rsidRDefault="0092526E" w:rsidP="0092526E">
      <w:pPr>
        <w:keepNext/>
        <w:rPr>
          <w:del w:id="1590" w:author="Lim Wei Jie" w:date="2014-11-09T00:56:00Z"/>
        </w:rPr>
      </w:pPr>
      <w:del w:id="1591" w:author="Lim Wei Jie" w:date="2014-11-09T00:56:00Z">
        <w:r w:rsidDel="00336288">
          <w:object w:dxaOrig="13246" w:dyaOrig="4230" w14:anchorId="4F4AC1BC">
            <v:shape id="_x0000_i1106" type="#_x0000_t75" style="width:467.3pt;height:149.45pt" o:ole="">
              <v:imagedata r:id="rId71" o:title=""/>
            </v:shape>
            <o:OLEObject Type="Embed" ProgID="Visio.Drawing.15" ShapeID="_x0000_i1106" DrawAspect="Content" ObjectID="_1350892822" r:id="rId72"/>
          </w:object>
        </w:r>
      </w:del>
    </w:p>
    <w:p w14:paraId="4385D58F" w14:textId="18D262DA" w:rsidR="0092526E" w:rsidRPr="00F11EBF" w:rsidDel="00336288" w:rsidRDefault="0092526E" w:rsidP="0092526E">
      <w:pPr>
        <w:pStyle w:val="Caption"/>
        <w:jc w:val="center"/>
        <w:rPr>
          <w:del w:id="1592" w:author="Lim Wei Jie" w:date="2014-11-09T00:56:00Z"/>
        </w:rPr>
      </w:pPr>
      <w:del w:id="1593" w:author="Lim Wei Jie" w:date="2014-11-09T00:56:00Z">
        <w:r w:rsidDel="00336288">
          <w:delText xml:space="preserve">Figure </w:delText>
        </w:r>
        <w:r w:rsidR="00FD4795" w:rsidDel="00336288">
          <w:fldChar w:fldCharType="begin"/>
        </w:r>
        <w:r w:rsidR="00FD4795" w:rsidDel="00336288">
          <w:delInstrText xml:space="preserve"> SEQ Figure \* ARABIC </w:delInstrText>
        </w:r>
        <w:r w:rsidR="00FD4795" w:rsidDel="00336288">
          <w:fldChar w:fldCharType="separate"/>
        </w:r>
        <w:r w:rsidDel="00336288">
          <w:rPr>
            <w:noProof/>
          </w:rPr>
          <w:delText>17</w:delText>
        </w:r>
        <w:r w:rsidR="00FD4795" w:rsidDel="00336288">
          <w:rPr>
            <w:noProof/>
          </w:rPr>
          <w:fldChar w:fldCharType="end"/>
        </w:r>
        <w:r w:rsidDel="00336288">
          <w:delText xml:space="preserve"> – Class Diagram of List Processor</w:delText>
        </w:r>
      </w:del>
    </w:p>
    <w:p w14:paraId="005EA5DF" w14:textId="34CC83A0" w:rsidR="0092526E" w:rsidDel="00336288" w:rsidRDefault="0092526E" w:rsidP="0092526E">
      <w:pPr>
        <w:rPr>
          <w:del w:id="1594" w:author="Lim Wei Jie" w:date="2014-11-09T00:56:00Z"/>
        </w:rPr>
      </w:pPr>
      <w:del w:id="1595" w:author="Lim Wei Jie" w:date="2014-11-09T00:56:00Z">
        <w:r w:rsidRPr="008A1303" w:rsidDel="00336288">
          <w:rPr>
            <w:i/>
          </w:rPr>
          <w:delText>ListProcessorActual</w:delText>
        </w:r>
        <w:r w:rsidDel="00336288">
          <w:delText xml:space="preserve"> provides the API for processing the list of Tasks passed by </w:delText>
        </w:r>
        <w:r w:rsidRPr="008A1303" w:rsidDel="00336288">
          <w:rPr>
            <w:i/>
          </w:rPr>
          <w:delText>TaskManagerActual</w:delText>
        </w:r>
        <w:r w:rsidDel="00336288">
          <w:delText xml:space="preserve">. </w:delText>
        </w:r>
      </w:del>
    </w:p>
    <w:p w14:paraId="4A0E0419" w14:textId="382A1479" w:rsidR="0092526E" w:rsidRPr="007017B8" w:rsidDel="00336288" w:rsidRDefault="0092526E" w:rsidP="0092526E">
      <w:pPr>
        <w:rPr>
          <w:del w:id="1596" w:author="Lim Wei Jie" w:date="2014-11-09T00:56:00Z"/>
        </w:rPr>
      </w:pPr>
      <w:del w:id="1597" w:author="Lim Wei Jie" w:date="2014-11-09T00:56:00Z">
        <w:r w:rsidDel="00336288">
          <w:delText xml:space="preserve">When the user uses the search command, the </w:delText>
        </w:r>
        <w:r w:rsidDel="00336288">
          <w:rPr>
            <w:rFonts w:ascii="Consolas" w:hAnsi="Consolas" w:cs="Consolas"/>
            <w:sz w:val="20"/>
            <w:szCs w:val="20"/>
          </w:rPr>
          <w:delText>searchByKeyword</w:delText>
        </w:r>
        <w:r w:rsidRPr="009125AC" w:rsidDel="00336288">
          <w:rPr>
            <w:rFonts w:ascii="Consolas" w:hAnsi="Consolas" w:cs="Consolas"/>
            <w:sz w:val="20"/>
            <w:szCs w:val="20"/>
          </w:rPr>
          <w:delText>(List&lt;Task&gt; list,</w:delText>
        </w:r>
        <w:r w:rsidDel="00336288">
          <w:rPr>
            <w:rFonts w:ascii="Consolas" w:hAnsi="Consolas" w:cs="Consolas"/>
            <w:sz w:val="20"/>
            <w:szCs w:val="20"/>
          </w:rPr>
          <w:delText xml:space="preserve"> </w:delText>
        </w:r>
        <w:r w:rsidRPr="009125AC" w:rsidDel="00336288">
          <w:rPr>
            <w:rFonts w:ascii="Consolas" w:hAnsi="Consolas" w:cs="Consolas"/>
            <w:sz w:val="20"/>
            <w:szCs w:val="20"/>
          </w:rPr>
          <w:delText>S</w:delText>
        </w:r>
        <w:r w:rsidDel="00336288">
          <w:rPr>
            <w:rFonts w:ascii="Consolas" w:hAnsi="Consolas" w:cs="Consolas"/>
            <w:sz w:val="20"/>
            <w:szCs w:val="20"/>
          </w:rPr>
          <w:delText>tring keyword</w:delText>
        </w:r>
        <w:r w:rsidRPr="009125AC" w:rsidDel="00336288">
          <w:rPr>
            <w:rFonts w:ascii="Consolas" w:hAnsi="Consolas" w:cs="Consolas"/>
            <w:sz w:val="20"/>
            <w:szCs w:val="20"/>
          </w:rPr>
          <w:delText>)</w:delText>
        </w:r>
        <w:r w:rsidDel="00336288">
          <w:rPr>
            <w:rFonts w:cs="Consolas"/>
          </w:rPr>
          <w:delText xml:space="preserve"> method is called and </w:delText>
        </w:r>
        <w:r w:rsidRPr="008A1303" w:rsidDel="00336288">
          <w:rPr>
            <w:rFonts w:cs="Consolas"/>
            <w:i/>
          </w:rPr>
          <w:delText>ListProcessorActual</w:delText>
        </w:r>
        <w:r w:rsidDel="00336288">
          <w:rPr>
            <w:rFonts w:cs="Consolas"/>
          </w:rPr>
          <w:delText xml:space="preserve"> will return a list of Tasks containing the specified keyword.</w:delText>
        </w:r>
      </w:del>
    </w:p>
    <w:p w14:paraId="16C013BE" w14:textId="2097FA41" w:rsidR="0092526E" w:rsidDel="00336288" w:rsidRDefault="0092526E" w:rsidP="0092526E">
      <w:pPr>
        <w:rPr>
          <w:del w:id="1598" w:author="Lim Wei Jie" w:date="2014-11-09T00:56:00Z"/>
        </w:rPr>
      </w:pPr>
      <w:del w:id="1599" w:author="Lim Wei Jie" w:date="2014-11-09T00:56:00Z">
        <w:r w:rsidRPr="008A1303" w:rsidDel="00336288">
          <w:rPr>
            <w:rFonts w:cs="Consolas"/>
            <w:i/>
          </w:rPr>
          <w:delText>TaskManagerActual</w:delText>
        </w:r>
        <w:r w:rsidDel="00336288">
          <w:rPr>
            <w:rFonts w:cs="Consolas"/>
          </w:rPr>
          <w:delText xml:space="preserve"> calls</w:delText>
        </w:r>
        <w:r w:rsidDel="00336288">
          <w:delText xml:space="preserve"> </w:delText>
        </w:r>
        <w:r w:rsidRPr="009125AC" w:rsidDel="00336288">
          <w:rPr>
            <w:rFonts w:ascii="Consolas" w:hAnsi="Consolas" w:cs="Consolas"/>
            <w:sz w:val="20"/>
            <w:szCs w:val="20"/>
          </w:rPr>
          <w:delText>searchByHashtag(List&lt;Task&gt; list, String hashtag)</w:delText>
        </w:r>
        <w:r w:rsidDel="00336288">
          <w:rPr>
            <w:rFonts w:cs="Consolas"/>
          </w:rPr>
          <w:delText xml:space="preserve"> method </w:delText>
        </w:r>
        <w:r w:rsidDel="00336288">
          <w:delText>if the user keys in a hashtag category</w:delText>
        </w:r>
        <w:r w:rsidDel="00336288">
          <w:rPr>
            <w:rFonts w:cs="Consolas"/>
          </w:rPr>
          <w:delText xml:space="preserve">. </w:delText>
        </w:r>
        <w:r w:rsidRPr="008A1303" w:rsidDel="00336288">
          <w:rPr>
            <w:rFonts w:cs="Consolas"/>
            <w:i/>
          </w:rPr>
          <w:delText>ListProcessorActual</w:delText>
        </w:r>
        <w:r w:rsidDel="00336288">
          <w:rPr>
            <w:rFonts w:cs="Consolas"/>
          </w:rPr>
          <w:delText xml:space="preserve"> will either return a list of Tasks with the specified hashtag if it is a custom hashtag, or a list of Tasks within the specified category if it is a default hashtag.</w:delText>
        </w:r>
      </w:del>
    </w:p>
    <w:p w14:paraId="61C22E06" w14:textId="1C496856" w:rsidR="0092526E" w:rsidDel="00336288" w:rsidRDefault="0092526E" w:rsidP="0092526E">
      <w:pPr>
        <w:rPr>
          <w:del w:id="1600" w:author="Lim Wei Jie" w:date="2014-11-09T00:56:00Z"/>
        </w:rPr>
      </w:pPr>
      <w:del w:id="1601" w:author="Lim Wei Jie" w:date="2014-11-09T00:56:00Z">
        <w:r w:rsidDel="00336288">
          <w:delText xml:space="preserve">The table below lists the default hashtags used in Task Catalyst. </w:delText>
        </w:r>
      </w:del>
    </w:p>
    <w:tbl>
      <w:tblPr>
        <w:tblStyle w:val="GridTable4-Accent51"/>
        <w:tblW w:w="0" w:type="auto"/>
        <w:tblLook w:val="04A0" w:firstRow="1" w:lastRow="0" w:firstColumn="1" w:lastColumn="0" w:noHBand="0" w:noVBand="1"/>
      </w:tblPr>
      <w:tblGrid>
        <w:gridCol w:w="2065"/>
        <w:gridCol w:w="7285"/>
      </w:tblGrid>
      <w:tr w:rsidR="0092526E" w:rsidDel="00336288" w14:paraId="003A84F5" w14:textId="2F5C644B" w:rsidTr="000F5FA9">
        <w:trPr>
          <w:cnfStyle w:val="100000000000" w:firstRow="1" w:lastRow="0" w:firstColumn="0" w:lastColumn="0" w:oddVBand="0" w:evenVBand="0" w:oddHBand="0" w:evenHBand="0" w:firstRowFirstColumn="0" w:firstRowLastColumn="0" w:lastRowFirstColumn="0" w:lastRowLastColumn="0"/>
          <w:del w:id="1602"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3E705E09" w:rsidR="0092526E" w:rsidRPr="00DB039A" w:rsidDel="00336288" w:rsidRDefault="0092526E" w:rsidP="000F5FA9">
            <w:pPr>
              <w:rPr>
                <w:del w:id="1603" w:author="Lim Wei Jie" w:date="2014-11-09T00:56:00Z"/>
                <w:b w:val="0"/>
              </w:rPr>
            </w:pPr>
            <w:del w:id="1604" w:author="Lim Wei Jie" w:date="2014-11-09T00:56:00Z">
              <w:r w:rsidRPr="00DB039A" w:rsidDel="00336288">
                <w:rPr>
                  <w:b w:val="0"/>
                </w:rPr>
                <w:delText>Default Hashtag</w:delText>
              </w:r>
            </w:del>
          </w:p>
        </w:tc>
        <w:tc>
          <w:tcPr>
            <w:tcW w:w="7285" w:type="dxa"/>
          </w:tcPr>
          <w:p w14:paraId="6979C9AB" w14:textId="289676E8" w:rsidR="0092526E" w:rsidRPr="00DB039A" w:rsidDel="00336288" w:rsidRDefault="0092526E" w:rsidP="000F5FA9">
            <w:pPr>
              <w:cnfStyle w:val="100000000000" w:firstRow="1" w:lastRow="0" w:firstColumn="0" w:lastColumn="0" w:oddVBand="0" w:evenVBand="0" w:oddHBand="0" w:evenHBand="0" w:firstRowFirstColumn="0" w:firstRowLastColumn="0" w:lastRowFirstColumn="0" w:lastRowLastColumn="0"/>
              <w:rPr>
                <w:del w:id="1605" w:author="Lim Wei Jie" w:date="2014-11-09T00:56:00Z"/>
                <w:b w:val="0"/>
              </w:rPr>
            </w:pPr>
            <w:del w:id="1606" w:author="Lim Wei Jie" w:date="2014-11-09T00:56:00Z">
              <w:r w:rsidRPr="00DB039A" w:rsidDel="00336288">
                <w:rPr>
                  <w:b w:val="0"/>
                </w:rPr>
                <w:delText>Description of the list returned</w:delText>
              </w:r>
            </w:del>
          </w:p>
        </w:tc>
      </w:tr>
      <w:tr w:rsidR="0092526E" w:rsidDel="00336288" w14:paraId="3F1D0503" w14:textId="3D08A628" w:rsidTr="000F5FA9">
        <w:trPr>
          <w:cnfStyle w:val="000000100000" w:firstRow="0" w:lastRow="0" w:firstColumn="0" w:lastColumn="0" w:oddVBand="0" w:evenVBand="0" w:oddHBand="1" w:evenHBand="0" w:firstRowFirstColumn="0" w:firstRowLastColumn="0" w:lastRowFirstColumn="0" w:lastRowLastColumn="0"/>
          <w:del w:id="1607"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2CB53FBA" w:rsidR="0092526E" w:rsidRPr="00EF1B8E" w:rsidDel="00336288" w:rsidRDefault="0092526E" w:rsidP="000F5FA9">
            <w:pPr>
              <w:rPr>
                <w:del w:id="1608" w:author="Lim Wei Jie" w:date="2014-11-09T00:56:00Z"/>
                <w:b w:val="0"/>
              </w:rPr>
            </w:pPr>
            <w:del w:id="1609" w:author="Lim Wei Jie" w:date="2014-11-09T00:56:00Z">
              <w:r w:rsidRPr="00EF1B8E" w:rsidDel="00336288">
                <w:rPr>
                  <w:b w:val="0"/>
                </w:rPr>
                <w:delText>#all</w:delText>
              </w:r>
              <w:r w:rsidDel="00336288">
                <w:rPr>
                  <w:b w:val="0"/>
                </w:rPr>
                <w:delText xml:space="preserve"> (All)</w:delText>
              </w:r>
            </w:del>
          </w:p>
        </w:tc>
        <w:tc>
          <w:tcPr>
            <w:tcW w:w="7285" w:type="dxa"/>
          </w:tcPr>
          <w:p w14:paraId="3108F147" w14:textId="6E2C8574"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610" w:author="Lim Wei Jie" w:date="2014-11-09T00:56:00Z"/>
              </w:rPr>
            </w:pPr>
            <w:del w:id="1611" w:author="Lim Wei Jie" w:date="2014-11-09T00:56:00Z">
              <w:r w:rsidDel="00336288">
                <w:delText xml:space="preserve">Returns a list of tasks which are not completed. </w:delText>
              </w:r>
            </w:del>
          </w:p>
        </w:tc>
      </w:tr>
      <w:tr w:rsidR="0092526E" w:rsidDel="00336288" w14:paraId="2637818F" w14:textId="2A3E3390" w:rsidTr="000F5FA9">
        <w:trPr>
          <w:del w:id="1612"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6ECCC285" w:rsidR="0092526E" w:rsidRPr="00EF1B8E" w:rsidDel="00336288" w:rsidRDefault="0092526E" w:rsidP="000F5FA9">
            <w:pPr>
              <w:rPr>
                <w:del w:id="1613" w:author="Lim Wei Jie" w:date="2014-11-09T00:56:00Z"/>
                <w:b w:val="0"/>
              </w:rPr>
            </w:pPr>
            <w:del w:id="1614" w:author="Lim Wei Jie" w:date="2014-11-09T00:56:00Z">
              <w:r w:rsidRPr="00EF1B8E" w:rsidDel="00336288">
                <w:rPr>
                  <w:b w:val="0"/>
                </w:rPr>
                <w:delText>#pri (Priority)</w:delText>
              </w:r>
            </w:del>
          </w:p>
        </w:tc>
        <w:tc>
          <w:tcPr>
            <w:tcW w:w="7285" w:type="dxa"/>
          </w:tcPr>
          <w:p w14:paraId="1EB87A46" w14:textId="4041754F"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615" w:author="Lim Wei Jie" w:date="2014-11-09T00:56:00Z"/>
              </w:rPr>
            </w:pPr>
            <w:del w:id="1616" w:author="Lim Wei Jie" w:date="2014-11-09T00:56:00Z">
              <w:r w:rsidDel="00336288">
                <w:delText xml:space="preserve">Returns a list of tasks which are marked as priority. </w:delText>
              </w:r>
            </w:del>
          </w:p>
        </w:tc>
      </w:tr>
      <w:tr w:rsidR="0092526E" w:rsidDel="00336288" w14:paraId="7D62667A" w14:textId="7DE6383C" w:rsidTr="000F5FA9">
        <w:trPr>
          <w:cnfStyle w:val="000000100000" w:firstRow="0" w:lastRow="0" w:firstColumn="0" w:lastColumn="0" w:oddVBand="0" w:evenVBand="0" w:oddHBand="1" w:evenHBand="0" w:firstRowFirstColumn="0" w:firstRowLastColumn="0" w:lastRowFirstColumn="0" w:lastRowLastColumn="0"/>
          <w:del w:id="1617"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349F7F46" w:rsidR="0092526E" w:rsidRPr="00EF1B8E" w:rsidDel="00336288" w:rsidRDefault="0092526E" w:rsidP="000F5FA9">
            <w:pPr>
              <w:rPr>
                <w:del w:id="1618" w:author="Lim Wei Jie" w:date="2014-11-09T00:56:00Z"/>
                <w:b w:val="0"/>
              </w:rPr>
            </w:pPr>
            <w:del w:id="1619" w:author="Lim Wei Jie" w:date="2014-11-09T00:56:00Z">
              <w:r w:rsidDel="00336288">
                <w:rPr>
                  <w:b w:val="0"/>
                </w:rPr>
                <w:delText>#ovd (Overdue)</w:delText>
              </w:r>
            </w:del>
          </w:p>
        </w:tc>
        <w:tc>
          <w:tcPr>
            <w:tcW w:w="7285" w:type="dxa"/>
          </w:tcPr>
          <w:p w14:paraId="45342B00" w14:textId="3C3FFD53"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620" w:author="Lim Wei Jie" w:date="2014-11-09T00:56:00Z"/>
              </w:rPr>
            </w:pPr>
            <w:del w:id="1621" w:author="Lim Wei Jie" w:date="2014-11-09T00:56:00Z">
              <w:r w:rsidDel="00336288">
                <w:delText>Returns a list of tasks which are overdue.</w:delText>
              </w:r>
            </w:del>
          </w:p>
        </w:tc>
      </w:tr>
      <w:tr w:rsidR="0092526E" w:rsidDel="00336288" w14:paraId="3CB0ADFE" w14:textId="6B85FDAD" w:rsidTr="000F5FA9">
        <w:trPr>
          <w:del w:id="1622"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4BFB10A6" w:rsidR="0092526E" w:rsidRPr="00EF1B8E" w:rsidDel="00336288" w:rsidRDefault="0092526E" w:rsidP="000F5FA9">
            <w:pPr>
              <w:rPr>
                <w:del w:id="1623" w:author="Lim Wei Jie" w:date="2014-11-09T00:56:00Z"/>
                <w:b w:val="0"/>
              </w:rPr>
            </w:pPr>
            <w:del w:id="1624" w:author="Lim Wei Jie" w:date="2014-11-09T00:56:00Z">
              <w:r w:rsidRPr="00EF1B8E" w:rsidDel="00336288">
                <w:rPr>
                  <w:b w:val="0"/>
                </w:rPr>
                <w:delText>#tdy (Today)</w:delText>
              </w:r>
            </w:del>
          </w:p>
        </w:tc>
        <w:tc>
          <w:tcPr>
            <w:tcW w:w="7285" w:type="dxa"/>
          </w:tcPr>
          <w:p w14:paraId="4D61D18B" w14:textId="068305E6"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625" w:author="Lim Wei Jie" w:date="2014-11-09T00:56:00Z"/>
              </w:rPr>
            </w:pPr>
            <w:del w:id="1626" w:author="Lim Wei Jie" w:date="2014-11-09T00:56:00Z">
              <w:r w:rsidDel="00336288">
                <w:delText xml:space="preserve">Returns a list of tasks which are due today. </w:delText>
              </w:r>
            </w:del>
          </w:p>
        </w:tc>
      </w:tr>
      <w:tr w:rsidR="0092526E" w:rsidDel="00336288" w14:paraId="441776C5" w14:textId="5BB5E86D" w:rsidTr="000F5FA9">
        <w:trPr>
          <w:cnfStyle w:val="000000100000" w:firstRow="0" w:lastRow="0" w:firstColumn="0" w:lastColumn="0" w:oddVBand="0" w:evenVBand="0" w:oddHBand="1" w:evenHBand="0" w:firstRowFirstColumn="0" w:firstRowLastColumn="0" w:lastRowFirstColumn="0" w:lastRowLastColumn="0"/>
          <w:del w:id="1627"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591E70C0" w:rsidR="0092526E" w:rsidRPr="00EF1B8E" w:rsidDel="00336288" w:rsidRDefault="0092526E" w:rsidP="000F5FA9">
            <w:pPr>
              <w:rPr>
                <w:del w:id="1628" w:author="Lim Wei Jie" w:date="2014-11-09T00:56:00Z"/>
                <w:b w:val="0"/>
              </w:rPr>
            </w:pPr>
            <w:del w:id="1629" w:author="Lim Wei Jie" w:date="2014-11-09T00:56:00Z">
              <w:r w:rsidRPr="00EF1B8E" w:rsidDel="00336288">
                <w:rPr>
                  <w:b w:val="0"/>
                </w:rPr>
                <w:delText>#tmr (Tomorrow)</w:delText>
              </w:r>
            </w:del>
          </w:p>
        </w:tc>
        <w:tc>
          <w:tcPr>
            <w:tcW w:w="7285" w:type="dxa"/>
          </w:tcPr>
          <w:p w14:paraId="34D4002C" w14:textId="27F0CB59"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630" w:author="Lim Wei Jie" w:date="2014-11-09T00:56:00Z"/>
              </w:rPr>
            </w:pPr>
            <w:del w:id="1631" w:author="Lim Wei Jie" w:date="2014-11-09T00:56:00Z">
              <w:r w:rsidDel="00336288">
                <w:delText xml:space="preserve">Returns a list of tasks which are due tomorrow. </w:delText>
              </w:r>
            </w:del>
          </w:p>
        </w:tc>
      </w:tr>
      <w:tr w:rsidR="0092526E" w:rsidDel="00336288" w14:paraId="0A24FA1C" w14:textId="02C7E5EC" w:rsidTr="000F5FA9">
        <w:trPr>
          <w:del w:id="1632"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4C051549" w:rsidR="0092526E" w:rsidRPr="00EF1B8E" w:rsidDel="00336288" w:rsidRDefault="0092526E" w:rsidP="000F5FA9">
            <w:pPr>
              <w:rPr>
                <w:del w:id="1633" w:author="Lim Wei Jie" w:date="2014-11-09T00:56:00Z"/>
                <w:b w:val="0"/>
              </w:rPr>
            </w:pPr>
            <w:del w:id="1634" w:author="Lim Wei Jie" w:date="2014-11-09T00:56:00Z">
              <w:r w:rsidRPr="00EF1B8E" w:rsidDel="00336288">
                <w:rPr>
                  <w:b w:val="0"/>
                </w:rPr>
                <w:delText>#upc (Upcoming)</w:delText>
              </w:r>
            </w:del>
          </w:p>
        </w:tc>
        <w:tc>
          <w:tcPr>
            <w:tcW w:w="7285" w:type="dxa"/>
          </w:tcPr>
          <w:p w14:paraId="14D9FF54" w14:textId="16A9950E"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635" w:author="Lim Wei Jie" w:date="2014-11-09T00:56:00Z"/>
              </w:rPr>
            </w:pPr>
            <w:del w:id="1636" w:author="Lim Wei Jie" w:date="2014-11-09T00:56:00Z">
              <w:r w:rsidDel="00336288">
                <w:delText xml:space="preserve">Returns a list of tasks which are due at least two days later. </w:delText>
              </w:r>
            </w:del>
          </w:p>
        </w:tc>
      </w:tr>
      <w:tr w:rsidR="0092526E" w:rsidDel="00336288" w14:paraId="6091200B" w14:textId="307AF74C" w:rsidTr="000F5FA9">
        <w:trPr>
          <w:cnfStyle w:val="000000100000" w:firstRow="0" w:lastRow="0" w:firstColumn="0" w:lastColumn="0" w:oddVBand="0" w:evenVBand="0" w:oddHBand="1" w:evenHBand="0" w:firstRowFirstColumn="0" w:firstRowLastColumn="0" w:lastRowFirstColumn="0" w:lastRowLastColumn="0"/>
          <w:del w:id="1637"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D933217" w:rsidR="0092526E" w:rsidRPr="00EF1B8E" w:rsidDel="00336288" w:rsidRDefault="0092526E" w:rsidP="000F5FA9">
            <w:pPr>
              <w:rPr>
                <w:del w:id="1638" w:author="Lim Wei Jie" w:date="2014-11-09T00:56:00Z"/>
                <w:b w:val="0"/>
              </w:rPr>
            </w:pPr>
            <w:del w:id="1639" w:author="Lim Wei Jie" w:date="2014-11-09T00:56:00Z">
              <w:r w:rsidRPr="00EF1B8E" w:rsidDel="00336288">
                <w:rPr>
                  <w:b w:val="0"/>
                </w:rPr>
                <w:delText>#smd (Someday)</w:delText>
              </w:r>
            </w:del>
          </w:p>
        </w:tc>
        <w:tc>
          <w:tcPr>
            <w:tcW w:w="7285" w:type="dxa"/>
          </w:tcPr>
          <w:p w14:paraId="396E892C" w14:textId="2F7ED9EC" w:rsidR="0092526E" w:rsidDel="00336288" w:rsidRDefault="0092526E" w:rsidP="000F5FA9">
            <w:pPr>
              <w:cnfStyle w:val="000000100000" w:firstRow="0" w:lastRow="0" w:firstColumn="0" w:lastColumn="0" w:oddVBand="0" w:evenVBand="0" w:oddHBand="1" w:evenHBand="0" w:firstRowFirstColumn="0" w:firstRowLastColumn="0" w:lastRowFirstColumn="0" w:lastRowLastColumn="0"/>
              <w:rPr>
                <w:del w:id="1640" w:author="Lim Wei Jie" w:date="2014-11-09T00:56:00Z"/>
              </w:rPr>
            </w:pPr>
            <w:del w:id="1641" w:author="Lim Wei Jie" w:date="2014-11-09T00:56:00Z">
              <w:r w:rsidDel="00336288">
                <w:delText xml:space="preserve">Returns a list of tasks which do not have due dates. </w:delText>
              </w:r>
            </w:del>
          </w:p>
        </w:tc>
      </w:tr>
      <w:tr w:rsidR="0092526E" w:rsidDel="00336288" w14:paraId="5521E814" w14:textId="1840BD90" w:rsidTr="000F5FA9">
        <w:trPr>
          <w:del w:id="1642"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29497A58" w:rsidR="0092526E" w:rsidRPr="00EF1B8E" w:rsidDel="00336288" w:rsidRDefault="0092526E" w:rsidP="000F5FA9">
            <w:pPr>
              <w:rPr>
                <w:del w:id="1643" w:author="Lim Wei Jie" w:date="2014-11-09T00:56:00Z"/>
                <w:b w:val="0"/>
              </w:rPr>
            </w:pPr>
            <w:del w:id="1644" w:author="Lim Wei Jie" w:date="2014-11-09T00:56:00Z">
              <w:r w:rsidDel="00336288">
                <w:rPr>
                  <w:b w:val="0"/>
                </w:rPr>
                <w:delText>#olp (Overlapping)</w:delText>
              </w:r>
            </w:del>
          </w:p>
        </w:tc>
        <w:tc>
          <w:tcPr>
            <w:tcW w:w="7285" w:type="dxa"/>
          </w:tcPr>
          <w:p w14:paraId="7021A0C7" w14:textId="004CAACA" w:rsidR="0092526E" w:rsidDel="00336288" w:rsidRDefault="0092526E" w:rsidP="000F5FA9">
            <w:pPr>
              <w:cnfStyle w:val="000000000000" w:firstRow="0" w:lastRow="0" w:firstColumn="0" w:lastColumn="0" w:oddVBand="0" w:evenVBand="0" w:oddHBand="0" w:evenHBand="0" w:firstRowFirstColumn="0" w:firstRowLastColumn="0" w:lastRowFirstColumn="0" w:lastRowLastColumn="0"/>
              <w:rPr>
                <w:del w:id="1645" w:author="Lim Wei Jie" w:date="2014-11-09T00:56:00Z"/>
              </w:rPr>
            </w:pPr>
            <w:del w:id="1646" w:author="Lim Wei Jie" w:date="2014-11-09T00:56:00Z">
              <w:r w:rsidDel="00336288">
                <w:delText>Returns a list of tasks which are overlapping.</w:delText>
              </w:r>
            </w:del>
          </w:p>
        </w:tc>
      </w:tr>
      <w:tr w:rsidR="0092526E" w:rsidDel="00336288" w14:paraId="0D87A3E6" w14:textId="74FDCDC5" w:rsidTr="000F5FA9">
        <w:trPr>
          <w:cnfStyle w:val="000000100000" w:firstRow="0" w:lastRow="0" w:firstColumn="0" w:lastColumn="0" w:oddVBand="0" w:evenVBand="0" w:oddHBand="1" w:evenHBand="0" w:firstRowFirstColumn="0" w:firstRowLastColumn="0" w:lastRowFirstColumn="0" w:lastRowLastColumn="0"/>
          <w:del w:id="1647" w:author="Lim Wei Jie" w:date="2014-11-09T00:56: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6618D558" w:rsidR="0092526E" w:rsidRPr="00EF1B8E" w:rsidDel="00336288" w:rsidRDefault="0092526E" w:rsidP="000F5FA9">
            <w:pPr>
              <w:rPr>
                <w:del w:id="1648" w:author="Lim Wei Jie" w:date="2014-11-09T00:56:00Z"/>
                <w:b w:val="0"/>
              </w:rPr>
            </w:pPr>
            <w:del w:id="1649" w:author="Lim Wei Jie" w:date="2014-11-09T00:56:00Z">
              <w:r w:rsidRPr="00EF1B8E" w:rsidDel="00336288">
                <w:rPr>
                  <w:b w:val="0"/>
                </w:rPr>
                <w:delText>#dne (Done)</w:delText>
              </w:r>
            </w:del>
          </w:p>
        </w:tc>
        <w:tc>
          <w:tcPr>
            <w:tcW w:w="7285" w:type="dxa"/>
          </w:tcPr>
          <w:p w14:paraId="450936C9" w14:textId="3E7A4D8C" w:rsidR="0092526E" w:rsidDel="00336288" w:rsidRDefault="0092526E" w:rsidP="000F5FA9">
            <w:pPr>
              <w:keepNext/>
              <w:cnfStyle w:val="000000100000" w:firstRow="0" w:lastRow="0" w:firstColumn="0" w:lastColumn="0" w:oddVBand="0" w:evenVBand="0" w:oddHBand="1" w:evenHBand="0" w:firstRowFirstColumn="0" w:firstRowLastColumn="0" w:lastRowFirstColumn="0" w:lastRowLastColumn="0"/>
              <w:rPr>
                <w:del w:id="1650" w:author="Lim Wei Jie" w:date="2014-11-09T00:56:00Z"/>
              </w:rPr>
            </w:pPr>
            <w:del w:id="1651" w:author="Lim Wei Jie" w:date="2014-11-09T00:56:00Z">
              <w:r w:rsidDel="00336288">
                <w:delText xml:space="preserve">Returns a list of tasks which are completed. </w:delText>
              </w:r>
            </w:del>
          </w:p>
        </w:tc>
      </w:tr>
    </w:tbl>
    <w:p w14:paraId="27A77118" w14:textId="77D70C49" w:rsidR="0092526E" w:rsidDel="00336288" w:rsidRDefault="007958DE" w:rsidP="0092526E">
      <w:pPr>
        <w:pStyle w:val="Caption"/>
        <w:jc w:val="center"/>
        <w:rPr>
          <w:del w:id="1652" w:author="Lim Wei Jie" w:date="2014-11-09T00:56:00Z"/>
        </w:rPr>
      </w:pPr>
      <w:del w:id="1653" w:author="Lim Wei Jie" w:date="2014-11-09T00:56:00Z">
        <w:r w:rsidDel="00336288">
          <w:br/>
        </w:r>
        <w:r w:rsidR="0092526E" w:rsidDel="00336288">
          <w:delText xml:space="preserve">Table </w:delText>
        </w:r>
        <w:r w:rsidR="00FD4795" w:rsidDel="00336288">
          <w:fldChar w:fldCharType="begin"/>
        </w:r>
        <w:r w:rsidR="00FD4795" w:rsidDel="00336288">
          <w:delInstrText xml:space="preserve"> SEQ Table \* ARABIC </w:delInstrText>
        </w:r>
        <w:r w:rsidR="00FD4795" w:rsidDel="00336288">
          <w:fldChar w:fldCharType="separate"/>
        </w:r>
        <w:r w:rsidR="0092526E" w:rsidDel="00336288">
          <w:rPr>
            <w:noProof/>
          </w:rPr>
          <w:delText>4</w:delText>
        </w:r>
        <w:r w:rsidR="00FD4795" w:rsidDel="00336288">
          <w:rPr>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1654" w:author="Lim Wei Jie" w:date="2014-11-09T00:56:00Z"/>
        </w:rPr>
      </w:pPr>
      <w:del w:id="1655"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1656" w:author="Lim Wei Jie" w:date="2014-11-09T00:56:00Z"/>
        </w:rPr>
      </w:pPr>
      <w:del w:id="1657" w:author="Lim Wei Jie" w:date="2014-11-09T00:56:00Z">
        <w:r w:rsidRPr="00667E20" w:rsidDel="00336288">
          <w:br w:type="page"/>
        </w:r>
      </w:del>
    </w:p>
    <w:p w14:paraId="248B5E84" w14:textId="5A861CF7" w:rsidR="0092526E" w:rsidRPr="007958DE" w:rsidRDefault="007958DE" w:rsidP="007958DE">
      <w:pPr>
        <w:pStyle w:val="Heading2"/>
      </w:pPr>
      <w:bookmarkStart w:id="1658" w:name="_Toc403221040"/>
      <w:bookmarkStart w:id="1659" w:name="_Toc403287959"/>
      <w:r w:rsidRPr="007958DE">
        <w:t>4</w:t>
      </w:r>
      <w:r w:rsidR="0092526E" w:rsidRPr="007958DE">
        <w:t>.3 Storage</w:t>
      </w:r>
      <w:bookmarkEnd w:id="1658"/>
      <w:bookmarkEnd w:id="1659"/>
    </w:p>
    <w:p w14:paraId="11B5A87A" w14:textId="77777777" w:rsidR="0092526E" w:rsidRPr="00667E20" w:rsidRDefault="0092526E" w:rsidP="0092526E">
      <w:pPr>
        <w:rPr>
          <w:noProof/>
        </w:rPr>
      </w:pPr>
      <w:r w:rsidRPr="00215F52">
        <w:rPr>
          <w:i/>
          <w:noProof/>
        </w:rPr>
        <w:t>Storage</w:t>
      </w:r>
      <w:r>
        <w:rPr>
          <w:noProof/>
        </w:rPr>
        <w:t xml:space="preserve"> handles</w:t>
      </w:r>
      <w:r w:rsidRPr="00667E20">
        <w:rPr>
          <w:noProof/>
        </w:rPr>
        <w:t xml:space="preserve"> the </w:t>
      </w:r>
      <w:r>
        <w:rPr>
          <w:noProof/>
        </w:rPr>
        <w:t xml:space="preserve">storage and retriving of </w:t>
      </w:r>
      <w:r w:rsidRPr="00667E20">
        <w:rPr>
          <w:noProof/>
        </w:rPr>
        <w:t xml:space="preserve">task data in </w:t>
      </w:r>
      <w:r>
        <w:rPr>
          <w:noProof/>
        </w:rPr>
        <w:t xml:space="preserve">physical storage. </w:t>
      </w:r>
      <w:r w:rsidRPr="00215F52">
        <w:rPr>
          <w:i/>
          <w:noProof/>
        </w:rPr>
        <w:t>Storage</w:t>
      </w:r>
      <w:r>
        <w:rPr>
          <w:noProof/>
        </w:rPr>
        <w:t xml:space="preserve"> provides libraries to encode </w:t>
      </w:r>
      <w:r w:rsidRPr="00215F52">
        <w:rPr>
          <w:i/>
          <w:noProof/>
        </w:rPr>
        <w:t>Tasks</w:t>
      </w:r>
      <w:r>
        <w:rPr>
          <w:noProof/>
        </w:rPr>
        <w:t xml:space="preserve"> into JSON objects format, and decoding of JSON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77777777" w:rsidR="0092526E" w:rsidRPr="00667E20" w:rsidRDefault="0092526E" w:rsidP="0092526E">
      <w:pPr>
        <w:rPr>
          <w:noProof/>
        </w:rPr>
      </w:pPr>
      <w:r w:rsidRPr="00667E20">
        <w:rPr>
          <w:noProof/>
        </w:rPr>
        <w:t>The class diagram</w:t>
      </w:r>
      <w:r>
        <w:rPr>
          <w:noProof/>
        </w:rPr>
        <w:t xml:space="preserve"> below</w:t>
      </w:r>
      <w:r w:rsidRPr="00667E20">
        <w:rPr>
          <w:noProof/>
        </w:rPr>
        <w:t xml:space="preserve"> </w:t>
      </w:r>
      <w:r>
        <w:rPr>
          <w:noProof/>
        </w:rPr>
        <w:t>illustrates</w:t>
      </w:r>
      <w:r w:rsidRPr="00667E20">
        <w:rPr>
          <w:noProof/>
        </w:rPr>
        <w:t xml:space="preserve"> the structure of the Storage component.</w:t>
      </w:r>
    </w:p>
    <w:p w14:paraId="6A8B63F6" w14:textId="77777777" w:rsidR="0092526E" w:rsidRPr="00667E20" w:rsidRDefault="0092526E" w:rsidP="0092526E">
      <w:pPr>
        <w:keepNext/>
        <w:rPr>
          <w:sz w:val="32"/>
          <w:szCs w:val="32"/>
        </w:rPr>
      </w:pPr>
      <w:r>
        <w:object w:dxaOrig="12796" w:dyaOrig="22725" w14:anchorId="01F720E4">
          <v:shape id="_x0000_i1107" type="#_x0000_t75" style="width:444.25pt;height:463.25pt" o:ole="">
            <v:imagedata r:id="rId73" o:title="" cropbottom="35787f" cropleft="14895f"/>
          </v:shape>
          <o:OLEObject Type="Embed" ProgID="Visio.Drawing.15" ShapeID="_x0000_i1107" DrawAspect="Content" ObjectID="_1350892823" r:id="rId74"/>
        </w:object>
      </w:r>
    </w:p>
    <w:p w14:paraId="0086C5D0" w14:textId="77777777" w:rsidR="0092526E" w:rsidRPr="00B9366F" w:rsidRDefault="0092526E" w:rsidP="0092526E">
      <w:pPr>
        <w:pStyle w:val="Caption"/>
        <w:jc w:val="center"/>
      </w:pPr>
      <w:r w:rsidRPr="00B9366F">
        <w:t xml:space="preserve">Figure </w:t>
      </w:r>
      <w:r w:rsidR="004448BF">
        <w:fldChar w:fldCharType="begin"/>
      </w:r>
      <w:r w:rsidR="004448BF">
        <w:instrText xml:space="preserve"> SEQ Figure \* ARABIC </w:instrText>
      </w:r>
      <w:r w:rsidR="004448BF">
        <w:fldChar w:fldCharType="separate"/>
      </w:r>
      <w:r>
        <w:rPr>
          <w:noProof/>
        </w:rPr>
        <w:t>18</w:t>
      </w:r>
      <w:r w:rsidR="004448BF">
        <w:rPr>
          <w:noProof/>
        </w:rPr>
        <w:fldChar w:fldCharType="end"/>
      </w:r>
      <w:r w:rsidRPr="00B9366F">
        <w:t xml:space="preserve"> </w:t>
      </w:r>
      <w:r>
        <w:t>–</w:t>
      </w:r>
      <w:r w:rsidRPr="00B9366F">
        <w:t xml:space="preserve"> Class Diagram of Storage Component</w:t>
      </w:r>
    </w:p>
    <w:p w14:paraId="4D5F7BA7" w14:textId="77777777" w:rsidR="0092526E" w:rsidRDefault="0092526E" w:rsidP="0092526E">
      <w:pPr>
        <w:rPr>
          <w:noProof/>
        </w:rPr>
      </w:pPr>
      <w:r>
        <w:rPr>
          <w:noProof/>
        </w:rPr>
        <w:br w:type="page"/>
      </w:r>
    </w:p>
    <w:p w14:paraId="63178D42" w14:textId="77777777" w:rsidR="0092526E" w:rsidRPr="00667E20" w:rsidRDefault="0092526E" w:rsidP="0092526E">
      <w:pPr>
        <w:rPr>
          <w:noProof/>
        </w:rPr>
      </w:pPr>
      <w:r w:rsidRPr="008C07FC">
        <w:rPr>
          <w:b/>
          <w:noProof/>
        </w:rPr>
        <w:lastRenderedPageBreak/>
        <w:t>Figure 18</w:t>
      </w:r>
      <w:r>
        <w:rPr>
          <w:noProof/>
        </w:rPr>
        <w:t xml:space="preserve"> outlines the process of saving a list of Tasks passed by </w:t>
      </w:r>
      <w:r w:rsidRPr="008C07FC">
        <w:rPr>
          <w:i/>
          <w:noProof/>
        </w:rPr>
        <w:t>Logic</w:t>
      </w:r>
      <w:r>
        <w:rPr>
          <w:noProof/>
        </w:rPr>
        <w:t xml:space="preserve">, while </w:t>
      </w:r>
      <w:r w:rsidRPr="008C07FC">
        <w:rPr>
          <w:b/>
          <w:noProof/>
        </w:rPr>
        <w:t>Figure 19</w:t>
      </w:r>
      <w:r>
        <w:rPr>
          <w:noProof/>
        </w:rPr>
        <w:t xml:space="preserve"> shows how tasks 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108" type="#_x0000_t75" style="width:385.8pt;height:277.15pt" o:ole="">
            <v:imagedata r:id="rId75" o:title="" cropbottom="3797f"/>
          </v:shape>
          <o:OLEObject Type="Embed" ProgID="Visio.Drawing.15" ShapeID="_x0000_i1108" DrawAspect="Content" ObjectID="_1350892824" r:id="rId76"/>
        </w:object>
      </w:r>
    </w:p>
    <w:p w14:paraId="39BC9770" w14:textId="77777777" w:rsidR="0092526E" w:rsidRPr="00B9366F" w:rsidRDefault="0092526E" w:rsidP="0092526E">
      <w:pPr>
        <w:pStyle w:val="Caption"/>
        <w:jc w:val="center"/>
      </w:pPr>
      <w:r w:rsidRPr="00B9366F">
        <w:t xml:space="preserve">Figure </w:t>
      </w:r>
      <w:r w:rsidR="004448BF">
        <w:fldChar w:fldCharType="begin"/>
      </w:r>
      <w:r w:rsidR="004448BF">
        <w:instrText xml:space="preserve"> SEQ Figure \* ARABIC </w:instrText>
      </w:r>
      <w:r w:rsidR="004448BF">
        <w:fldChar w:fldCharType="separate"/>
      </w:r>
      <w:r>
        <w:rPr>
          <w:noProof/>
        </w:rPr>
        <w:t>19</w:t>
      </w:r>
      <w:r w:rsidR="004448BF">
        <w:rPr>
          <w:noProof/>
        </w:rPr>
        <w:fldChar w:fldCharType="end"/>
      </w:r>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109" type="#_x0000_t75" style="width:357.3pt;height:255.4pt" o:ole="">
            <v:imagedata r:id="rId77" o:title="" cropbottom="3612f"/>
          </v:shape>
          <o:OLEObject Type="Embed" ProgID="Visio.Drawing.15" ShapeID="_x0000_i1109" DrawAspect="Content" ObjectID="_1350892825" r:id="rId78"/>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r w:rsidR="004448BF">
        <w:fldChar w:fldCharType="begin"/>
      </w:r>
      <w:r w:rsidR="004448BF">
        <w:instrText xml:space="preserve"> SEQ Figure \* ARABIC </w:instrText>
      </w:r>
      <w:r w:rsidR="004448BF">
        <w:fldChar w:fldCharType="separate"/>
      </w:r>
      <w:r>
        <w:rPr>
          <w:noProof/>
        </w:rPr>
        <w:t>20</w:t>
      </w:r>
      <w:r w:rsidR="004448BF">
        <w:rPr>
          <w:noProof/>
        </w:rPr>
        <w:fldChar w:fldCharType="end"/>
      </w:r>
      <w:r>
        <w:t xml:space="preserve"> – Sequence Diagram for</w:t>
      </w:r>
      <w:r w:rsidRPr="00B9366F">
        <w:t xml:space="preserve"> </w:t>
      </w:r>
      <w:r>
        <w:t>Reading</w:t>
      </w:r>
      <w:r w:rsidRPr="00B9366F">
        <w:t xml:space="preserve"> Task</w:t>
      </w:r>
      <w:r>
        <w:t>s</w:t>
      </w:r>
    </w:p>
    <w:p w14:paraId="6E10289E" w14:textId="7F9FB767" w:rsidR="0092526E" w:rsidRPr="00667E20" w:rsidRDefault="005D4AD9" w:rsidP="0092526E">
      <w:pPr>
        <w:pStyle w:val="Heading1"/>
      </w:pPr>
      <w:bookmarkStart w:id="1660" w:name="_Toc403221041"/>
      <w:bookmarkStart w:id="1661" w:name="_Toc403287960"/>
      <w:r w:rsidRPr="005D4AD9">
        <w:rPr>
          <w:sz w:val="144"/>
          <w:szCs w:val="144"/>
        </w:rPr>
        <w:lastRenderedPageBreak/>
        <w:t>5</w:t>
      </w:r>
      <w:r w:rsidR="0092526E" w:rsidRPr="00667E20">
        <w:t>. Testing the System</w:t>
      </w:r>
      <w:bookmarkEnd w:id="1660"/>
      <w:bookmarkEnd w:id="1661"/>
    </w:p>
    <w:p w14:paraId="7CF323FD" w14:textId="77777777" w:rsidR="0092526E" w:rsidRPr="00B9366F" w:rsidRDefault="0092526E" w:rsidP="0092526E">
      <w:r w:rsidRPr="00667E20">
        <w:t>W</w:t>
      </w:r>
      <w:r>
        <w:t>hen developing new functionalities</w:t>
      </w:r>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4448BF" w:rsidP="0092526E">
      <w:hyperlink r:id="rId79" w:history="1">
        <w:r w:rsidR="0092526E" w:rsidRPr="00B9366F">
          <w:rPr>
            <w:rStyle w:val="Hyperlink"/>
          </w:rPr>
          <w:t>http://agiledata.org/essays/tdd.html</w:t>
        </w:r>
      </w:hyperlink>
    </w:p>
    <w:p w14:paraId="449F208F" w14:textId="77777777" w:rsidR="0092526E" w:rsidRPr="00B9366F" w:rsidRDefault="0092526E" w:rsidP="0092526E">
      <w:r w:rsidRPr="00340094">
        <w:rPr>
          <w:i/>
        </w:rPr>
        <w:t>JUnit</w:t>
      </w:r>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r w:rsidRPr="00340094">
        <w:rPr>
          <w:i/>
        </w:rPr>
        <w:t>JUnit</w:t>
      </w:r>
      <w:r w:rsidRPr="00B9366F">
        <w:t xml:space="preserve"> test cases are stored under the /src/test/java directory.</w:t>
      </w:r>
    </w:p>
    <w:p w14:paraId="27B0D7D5" w14:textId="09519B94" w:rsidR="0092526E" w:rsidRPr="00667E20" w:rsidRDefault="00552B2B" w:rsidP="0092526E">
      <w:pPr>
        <w:keepNext/>
        <w:jc w:val="center"/>
        <w:rPr>
          <w:sz w:val="32"/>
          <w:szCs w:val="32"/>
        </w:rPr>
      </w:pPr>
      <w:r>
        <w:rPr>
          <w:noProof/>
          <w:sz w:val="32"/>
          <w:szCs w:val="32"/>
        </w:rPr>
        <w:drawing>
          <wp:inline distT="0" distB="0" distL="0" distR="0" wp14:anchorId="730FEC23" wp14:editId="152B5EC4">
            <wp:extent cx="2857500" cy="1038311"/>
            <wp:effectExtent l="0" t="0" r="0" b="952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09626" cy="105725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r w:rsidR="004448BF">
        <w:fldChar w:fldCharType="begin"/>
      </w:r>
      <w:r w:rsidR="004448BF">
        <w:instrText xml:space="preserve"> SEQ Figure \* ARABIC </w:instrText>
      </w:r>
      <w:r w:rsidR="004448BF">
        <w:fldChar w:fldCharType="separate"/>
      </w:r>
      <w:r>
        <w:rPr>
          <w:noProof/>
        </w:rPr>
        <w:t>21</w:t>
      </w:r>
      <w:r w:rsidR="004448BF">
        <w:rPr>
          <w:noProof/>
        </w:rPr>
        <w:fldChar w:fldCharType="end"/>
      </w:r>
      <w:r w:rsidRPr="001654F1">
        <w:t xml:space="preserve"> </w:t>
      </w:r>
      <w:r>
        <w:t>–</w:t>
      </w:r>
      <w:r w:rsidRPr="001654F1">
        <w:t xml:space="preserve"> /src/test/java Directory</w:t>
      </w:r>
    </w:p>
    <w:p w14:paraId="3BFA91C4" w14:textId="77777777" w:rsidR="0092526E" w:rsidRPr="00B9366F" w:rsidRDefault="0092526E" w:rsidP="0092526E">
      <w:r w:rsidRPr="00B9366F">
        <w:t xml:space="preserve">To create a new </w:t>
      </w:r>
      <w:r w:rsidRPr="00FD24B4">
        <w:rPr>
          <w:i/>
        </w:rPr>
        <w:t>JUnit</w:t>
      </w:r>
      <w:r w:rsidRPr="00B9366F">
        <w:t xml:space="preserve"> test case, right click on the project package, and select </w:t>
      </w:r>
      <w:r w:rsidRPr="00B9366F">
        <w:rPr>
          <w:b/>
        </w:rPr>
        <w:t>New &gt; JUnit Test Case</w:t>
      </w:r>
      <w:r w:rsidRPr="00B9366F">
        <w:t>.</w:t>
      </w:r>
    </w:p>
    <w:p w14:paraId="16B6D75C" w14:textId="77777777" w:rsidR="0092526E" w:rsidRPr="00667E20" w:rsidRDefault="0092526E" w:rsidP="0092526E">
      <w:pPr>
        <w:keepNext/>
        <w:jc w:val="center"/>
        <w:rPr>
          <w:sz w:val="32"/>
          <w:szCs w:val="32"/>
        </w:rPr>
      </w:pPr>
      <w:r w:rsidRPr="00667E20">
        <w:rPr>
          <w:noProof/>
          <w:sz w:val="32"/>
          <w:szCs w:val="32"/>
        </w:rPr>
        <w:drawing>
          <wp:inline distT="0" distB="0" distL="0" distR="0" wp14:anchorId="49F699B6" wp14:editId="1473BBED">
            <wp:extent cx="3258536" cy="3598606"/>
            <wp:effectExtent l="0" t="0" r="0" b="190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70529" cy="3611851"/>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r w:rsidR="004448BF">
        <w:fldChar w:fldCharType="begin"/>
      </w:r>
      <w:r w:rsidR="004448BF">
        <w:instrText xml:space="preserve"> SEQ Figure \* ARABIC </w:instrText>
      </w:r>
      <w:r w:rsidR="004448BF">
        <w:fldChar w:fldCharType="separate"/>
      </w:r>
      <w:r>
        <w:rPr>
          <w:noProof/>
        </w:rPr>
        <w:t>22</w:t>
      </w:r>
      <w:r w:rsidR="004448BF">
        <w:rPr>
          <w:noProof/>
        </w:rPr>
        <w:fldChar w:fldCharType="end"/>
      </w:r>
      <w:r w:rsidRPr="00B9366F">
        <w:t xml:space="preserve"> </w:t>
      </w:r>
      <w:r>
        <w:t>–</w:t>
      </w:r>
      <w:r w:rsidRPr="00B9366F">
        <w:t xml:space="preserve"> Creating a new JUnit </w:t>
      </w:r>
      <w:r w:rsidRPr="00B9366F">
        <w:rPr>
          <w:noProof/>
        </w:rPr>
        <w:t>Test Case</w:t>
      </w:r>
    </w:p>
    <w:p w14:paraId="1E9137F1" w14:textId="77777777" w:rsidR="0092526E" w:rsidRPr="00667E20" w:rsidRDefault="0092526E" w:rsidP="0092526E">
      <w:r w:rsidRPr="00667E20">
        <w:lastRenderedPageBreak/>
        <w:t xml:space="preserve">Ensure that your test case follows the naming convention of </w:t>
      </w:r>
      <w:r w:rsidRPr="00667E20">
        <w:rPr>
          <w:i/>
        </w:rPr>
        <w:t>ClassName</w:t>
      </w:r>
      <w:r w:rsidRPr="00667E20">
        <w:t xml:space="preserve">Test where </w:t>
      </w:r>
      <w:r w:rsidRPr="00667E20">
        <w:rPr>
          <w:i/>
        </w:rPr>
        <w:t>ClassName</w:t>
      </w:r>
      <w:r w:rsidRPr="00667E20">
        <w:t xml:space="preserve"> is the name of the Class Under Test. Also, ensure that </w:t>
      </w:r>
      <w:r w:rsidRPr="00FD24B4">
        <w:rPr>
          <w:i/>
        </w:rPr>
        <w:t>JUnit</w:t>
      </w:r>
      <w:r w:rsidRPr="00667E20">
        <w:t xml:space="preserve"> </w:t>
      </w:r>
      <w:r w:rsidRPr="00FD24B4">
        <w:rPr>
          <w:i/>
        </w:rPr>
        <w:t>4</w:t>
      </w:r>
      <w:r w:rsidRPr="00667E20">
        <w:t xml:space="preserve"> is in use, and the correct class is selected for the “Class under test” field.</w:t>
      </w:r>
    </w:p>
    <w:p w14:paraId="441BEA26" w14:textId="77777777" w:rsidR="0092526E" w:rsidRPr="00667E20" w:rsidRDefault="0092526E" w:rsidP="0092526E">
      <w:pPr>
        <w:keepNext/>
        <w:jc w:val="center"/>
        <w:rPr>
          <w:sz w:val="32"/>
          <w:szCs w:val="32"/>
        </w:rPr>
      </w:pPr>
      <w:r w:rsidRPr="00667E20">
        <w:rPr>
          <w:noProof/>
          <w:sz w:val="32"/>
          <w:szCs w:val="32"/>
        </w:rPr>
        <w:drawing>
          <wp:inline distT="0" distB="0" distL="0" distR="0" wp14:anchorId="36FD40A6" wp14:editId="2CA5FA12">
            <wp:extent cx="3460669" cy="3982064"/>
            <wp:effectExtent l="0" t="0" r="6985" b="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68773" cy="3991389"/>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r w:rsidR="004448BF">
        <w:fldChar w:fldCharType="begin"/>
      </w:r>
      <w:r w:rsidR="004448BF">
        <w:instrText xml:space="preserve"> SEQ Figure \* ARABIC </w:instrText>
      </w:r>
      <w:r w:rsidR="004448BF">
        <w:fldChar w:fldCharType="separate"/>
      </w:r>
      <w:r>
        <w:rPr>
          <w:noProof/>
        </w:rPr>
        <w:t>23</w:t>
      </w:r>
      <w:r w:rsidR="004448BF">
        <w:rPr>
          <w:noProof/>
        </w:rPr>
        <w:fldChar w:fldCharType="end"/>
      </w:r>
      <w:r w:rsidRPr="00B9366F">
        <w:t xml:space="preserve"> </w:t>
      </w:r>
      <w:r>
        <w:t>–</w:t>
      </w:r>
      <w:r w:rsidRPr="00B9366F">
        <w:t xml:space="preserve"> Creating a new JUnit Test Case</w:t>
      </w:r>
    </w:p>
    <w:p w14:paraId="5C14316A" w14:textId="77777777" w:rsidR="0092526E" w:rsidRDefault="0092526E" w:rsidP="0092526E">
      <w:pPr>
        <w:pStyle w:val="NoSpacing"/>
      </w:pPr>
      <w:r w:rsidRPr="00B9366F">
        <w:t xml:space="preserve">The </w:t>
      </w:r>
      <w:proofErr w:type="gramStart"/>
      <w:r w:rsidRPr="00B9366F">
        <w:t>setUp(</w:t>
      </w:r>
      <w:proofErr w:type="gramEnd"/>
      <w:r w:rsidRPr="00B9366F">
        <w:t xml:space="preserve">) and tearDown() methods are called before and after respectively after each test case. Use </w:t>
      </w:r>
      <w:proofErr w:type="gramStart"/>
      <w:r w:rsidRPr="00B9366F">
        <w:t>setUp(</w:t>
      </w:r>
      <w:proofErr w:type="gramEnd"/>
      <w:r w:rsidRPr="00B9366F">
        <w:t>) to instantiate an instance of the Class Under Test, and tearDown() to perform any cleaning up operations. An example is shown below:</w:t>
      </w:r>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356F331D"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highlight w:val="lightGray"/>
              </w:rPr>
              <w:t>TaskBuilder</w:t>
            </w:r>
            <w:r w:rsidRPr="00B9366F">
              <w:rPr>
                <w:rFonts w:ascii="Consolas" w:hAnsi="Consolas" w:cs="Consolas"/>
                <w:color w:val="000000"/>
              </w:rPr>
              <w:t xml:space="preserve"> </w:t>
            </w:r>
            <w:r w:rsidRPr="00B9366F">
              <w:rPr>
                <w:rFonts w:ascii="Consolas" w:hAnsi="Consolas" w:cs="Consolas"/>
                <w:color w:val="0000C0"/>
              </w:rPr>
              <w:t>taskBuilder</w:t>
            </w:r>
            <w:r w:rsidRPr="00B9366F">
              <w:rPr>
                <w:rFonts w:ascii="Consolas" w:hAnsi="Consolas" w:cs="Consolas"/>
                <w:color w:val="000000"/>
              </w:rPr>
              <w:t>;</w:t>
            </w:r>
          </w:p>
          <w:p w14:paraId="0608A872"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@Before</w:t>
            </w:r>
          </w:p>
          <w:p w14:paraId="1532C6C7" w14:textId="77777777" w:rsidR="00E731A2" w:rsidRPr="00B9366F" w:rsidRDefault="00E731A2" w:rsidP="00E731A2">
            <w:pPr>
              <w:autoSpaceDE w:val="0"/>
              <w:autoSpaceDN w:val="0"/>
              <w:adjustRightInd w:val="0"/>
              <w:spacing w:after="0" w:line="240" w:lineRule="auto"/>
              <w:rPr>
                <w:rFonts w:ascii="Consolas" w:hAnsi="Consolas" w:cs="Consolas"/>
                <w:color w:val="000000"/>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setUp() </w:t>
            </w:r>
            <w:r w:rsidRPr="00B9366F">
              <w:rPr>
                <w:rFonts w:ascii="Consolas" w:hAnsi="Consolas" w:cs="Consolas"/>
                <w:b/>
                <w:bCs/>
                <w:color w:val="7F0055"/>
              </w:rPr>
              <w:t>throws</w:t>
            </w:r>
            <w:r w:rsidRPr="00B9366F">
              <w:rPr>
                <w:rFonts w:ascii="Consolas" w:hAnsi="Consolas" w:cs="Consolas"/>
                <w:color w:val="000000"/>
              </w:rPr>
              <w:t xml:space="preserve"> Exception {</w:t>
            </w:r>
          </w:p>
          <w:p w14:paraId="58007DF5"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r w:rsidRPr="00B9366F">
              <w:rPr>
                <w:rFonts w:ascii="Consolas" w:hAnsi="Consolas" w:cs="Consolas"/>
                <w:color w:val="0000C0"/>
              </w:rPr>
              <w:t>taskBuilder</w:t>
            </w:r>
            <w:r w:rsidRPr="00B9366F">
              <w:rPr>
                <w:rFonts w:ascii="Consolas" w:hAnsi="Consolas" w:cs="Consolas"/>
                <w:color w:val="000000"/>
              </w:rPr>
              <w:t xml:space="preserve"> = </w:t>
            </w:r>
            <w:r w:rsidRPr="00B9366F">
              <w:rPr>
                <w:rFonts w:ascii="Consolas" w:hAnsi="Consolas" w:cs="Consolas"/>
                <w:b/>
                <w:bCs/>
                <w:color w:val="7F0055"/>
              </w:rPr>
              <w:t>new</w:t>
            </w:r>
            <w:r w:rsidRPr="00B9366F">
              <w:rPr>
                <w:rFonts w:ascii="Consolas" w:hAnsi="Consolas" w:cs="Consolas"/>
                <w:color w:val="000000"/>
              </w:rPr>
              <w:t xml:space="preserve"> TaskBuilderAdvanced();</w:t>
            </w:r>
          </w:p>
          <w:p w14:paraId="25ED0CA7"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120B24AF"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@After</w:t>
            </w:r>
          </w:p>
          <w:p w14:paraId="508B020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tearDown() </w:t>
            </w:r>
            <w:r w:rsidRPr="00B9366F">
              <w:rPr>
                <w:rFonts w:ascii="Consolas" w:hAnsi="Consolas" w:cs="Consolas"/>
                <w:b/>
                <w:bCs/>
                <w:color w:val="7F0055"/>
              </w:rPr>
              <w:t>throws</w:t>
            </w:r>
            <w:r w:rsidRPr="00B9366F">
              <w:rPr>
                <w:rFonts w:ascii="Consolas" w:hAnsi="Consolas" w:cs="Consolas"/>
                <w:color w:val="000000"/>
              </w:rPr>
              <w:t xml:space="preserve"> Exception {</w:t>
            </w:r>
          </w:p>
          <w:p w14:paraId="7FD97FB6"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w:t>
            </w:r>
          </w:p>
          <w:p w14:paraId="560559A9"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3F7F5F"/>
              </w:rPr>
              <w:t>// Test for basic date recognition.</w:t>
            </w:r>
          </w:p>
          <w:p w14:paraId="264D7BA4"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646464"/>
              </w:rPr>
              <w:t>@Test</w:t>
            </w:r>
          </w:p>
          <w:p w14:paraId="058D14DA"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b/>
                <w:bCs/>
                <w:color w:val="7F0055"/>
              </w:rPr>
              <w:t>public</w:t>
            </w:r>
            <w:r w:rsidRPr="00B9366F">
              <w:rPr>
                <w:rFonts w:ascii="Consolas" w:hAnsi="Consolas" w:cs="Consolas"/>
                <w:color w:val="000000"/>
              </w:rPr>
              <w:t xml:space="preserve"> </w:t>
            </w:r>
            <w:r w:rsidRPr="00B9366F">
              <w:rPr>
                <w:rFonts w:ascii="Consolas" w:hAnsi="Consolas" w:cs="Consolas"/>
                <w:b/>
                <w:bCs/>
                <w:color w:val="7F0055"/>
              </w:rPr>
              <w:t>void</w:t>
            </w:r>
            <w:r w:rsidRPr="00B9366F">
              <w:rPr>
                <w:rFonts w:ascii="Consolas" w:hAnsi="Consolas" w:cs="Consolas"/>
                <w:color w:val="000000"/>
              </w:rPr>
              <w:t xml:space="preserve"> tc1() {</w:t>
            </w:r>
          </w:p>
          <w:p w14:paraId="1065B39C"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t xml:space="preserve">Task </w:t>
            </w:r>
            <w:r w:rsidRPr="00B9366F">
              <w:rPr>
                <w:rFonts w:ascii="Consolas" w:hAnsi="Consolas" w:cs="Consolas"/>
                <w:color w:val="6A3E3E"/>
              </w:rPr>
              <w:t>task</w:t>
            </w:r>
            <w:r w:rsidRPr="00B9366F">
              <w:rPr>
                <w:rFonts w:ascii="Consolas" w:hAnsi="Consolas" w:cs="Consolas"/>
                <w:color w:val="000000"/>
              </w:rPr>
              <w:t xml:space="preserve"> = </w:t>
            </w:r>
            <w:r w:rsidRPr="00B9366F">
              <w:rPr>
                <w:rFonts w:ascii="Consolas" w:hAnsi="Consolas" w:cs="Consolas"/>
                <w:color w:val="0000C0"/>
              </w:rPr>
              <w:t>taskBuilder</w:t>
            </w:r>
            <w:r w:rsidRPr="00B9366F">
              <w:rPr>
                <w:rFonts w:ascii="Consolas" w:hAnsi="Consolas" w:cs="Consolas"/>
                <w:color w:val="000000"/>
              </w:rPr>
              <w:t>.createTask(</w:t>
            </w:r>
            <w:r w:rsidRPr="00B9366F">
              <w:rPr>
                <w:rFonts w:ascii="Consolas" w:hAnsi="Consolas" w:cs="Consolas"/>
                <w:color w:val="2A00FF"/>
              </w:rPr>
              <w:t>"Meet boss 21 Jun 10:05am"</w:t>
            </w:r>
            <w:r w:rsidRPr="00B9366F">
              <w:rPr>
                <w:rFonts w:ascii="Consolas" w:hAnsi="Consolas" w:cs="Consolas"/>
                <w:color w:val="000000"/>
              </w:rPr>
              <w:t>);</w:t>
            </w:r>
          </w:p>
          <w:p w14:paraId="28A814EE" w14:textId="77777777" w:rsidR="00E731A2" w:rsidRPr="00B9366F" w:rsidRDefault="00E731A2" w:rsidP="00E731A2">
            <w:pPr>
              <w:autoSpaceDE w:val="0"/>
              <w:autoSpaceDN w:val="0"/>
              <w:adjustRightInd w:val="0"/>
              <w:spacing w:after="0" w:line="240" w:lineRule="auto"/>
              <w:rPr>
                <w:rFonts w:ascii="Consolas" w:hAnsi="Consolas" w:cs="Consolas"/>
              </w:rPr>
            </w:pPr>
            <w:r w:rsidRPr="00B9366F">
              <w:rPr>
                <w:rFonts w:ascii="Consolas" w:hAnsi="Consolas" w:cs="Consolas"/>
                <w:color w:val="000000"/>
              </w:rPr>
              <w:tab/>
            </w:r>
            <w:r w:rsidRPr="00B9366F">
              <w:rPr>
                <w:rFonts w:ascii="Consolas" w:hAnsi="Consolas" w:cs="Consolas"/>
                <w:i/>
                <w:iCs/>
                <w:color w:val="000000"/>
              </w:rPr>
              <w:t>assertEquals</w:t>
            </w:r>
            <w:r w:rsidRPr="00B9366F">
              <w:rPr>
                <w:rFonts w:ascii="Consolas" w:hAnsi="Consolas" w:cs="Consolas"/>
                <w:color w:val="000000"/>
              </w:rPr>
              <w:t>(</w:t>
            </w:r>
            <w:r w:rsidRPr="00B9366F">
              <w:rPr>
                <w:rFonts w:ascii="Consolas" w:hAnsi="Consolas" w:cs="Consolas"/>
                <w:color w:val="2A00FF"/>
              </w:rPr>
              <w:t>"Meet boss on 21 Jun 10:05AM"</w:t>
            </w:r>
            <w:r w:rsidRPr="00B9366F">
              <w:rPr>
                <w:rFonts w:ascii="Consolas" w:hAnsi="Consolas" w:cs="Consolas"/>
                <w:color w:val="000000"/>
              </w:rPr>
              <w:t xml:space="preserve">, </w:t>
            </w:r>
            <w:r w:rsidRPr="00B9366F">
              <w:rPr>
                <w:rFonts w:ascii="Consolas" w:hAnsi="Consolas" w:cs="Consolas"/>
                <w:color w:val="6A3E3E"/>
              </w:rPr>
              <w:t>task</w:t>
            </w:r>
            <w:r w:rsidRPr="00B9366F">
              <w:rPr>
                <w:rFonts w:ascii="Consolas" w:hAnsi="Consolas" w:cs="Consolas"/>
                <w:color w:val="000000"/>
              </w:rPr>
              <w:t>.getDescriptionEdit());</w:t>
            </w:r>
          </w:p>
          <w:p w14:paraId="43481B3C" w14:textId="5618EF18" w:rsidR="0092526E" w:rsidRPr="00E731A2" w:rsidRDefault="00E731A2" w:rsidP="00E731A2">
            <w:pPr>
              <w:spacing w:after="0" w:line="240" w:lineRule="auto"/>
              <w:rPr>
                <w:rFonts w:ascii="Consolas" w:hAnsi="Consolas" w:cs="Consolas"/>
                <w:color w:val="000000"/>
              </w:rPr>
            </w:pPr>
            <w:r w:rsidRPr="00B9366F">
              <w:rPr>
                <w:rFonts w:ascii="Consolas" w:hAnsi="Consolas" w:cs="Consolas"/>
                <w:color w:val="000000"/>
              </w:rPr>
              <w:t>}</w:t>
            </w:r>
          </w:p>
        </w:tc>
      </w:tr>
    </w:tbl>
    <w:p w14:paraId="61E42B68" w14:textId="77777777" w:rsidR="0092526E" w:rsidRPr="00B9366F" w:rsidRDefault="0092526E" w:rsidP="0092526E">
      <w:r w:rsidRPr="00B9366F">
        <w:lastRenderedPageBreak/>
        <w:t>You can write test cases as shown in the above code. When using TDD, remember to create the smallest test case possible, and pass each test case using the simplest code. You can create additional test cases simply by prefixing them with the @Test directive.</w:t>
      </w:r>
    </w:p>
    <w:p w14:paraId="09621BA9" w14:textId="77777777" w:rsidR="0092526E" w:rsidRPr="00B9366F" w:rsidRDefault="0092526E" w:rsidP="0092526E">
      <w:r w:rsidRPr="00B9366F">
        <w:t xml:space="preserve">Simply right click the test case and select </w:t>
      </w:r>
      <w:r w:rsidRPr="00B9366F">
        <w:rPr>
          <w:b/>
        </w:rPr>
        <w:t>Run as &gt; JUnit Test</w:t>
      </w:r>
      <w:r w:rsidRPr="00B9366F">
        <w:t xml:space="preserve"> to run the test.</w:t>
      </w:r>
    </w:p>
    <w:p w14:paraId="13CBE4EF" w14:textId="77777777" w:rsidR="0092526E" w:rsidRPr="00667E20" w:rsidRDefault="0092526E" w:rsidP="0092526E">
      <w:pPr>
        <w:keepNext/>
        <w:rPr>
          <w:sz w:val="32"/>
          <w:szCs w:val="32"/>
        </w:rPr>
      </w:pPr>
      <w:r w:rsidRPr="00667E20">
        <w:rPr>
          <w:noProof/>
          <w:sz w:val="32"/>
          <w:szCs w:val="32"/>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40B0F461" w:rsidR="00290D58" w:rsidRDefault="0092526E" w:rsidP="00E731A2">
      <w:pPr>
        <w:pStyle w:val="Caption"/>
        <w:jc w:val="center"/>
        <w:rPr>
          <w:noProof/>
        </w:rPr>
      </w:pPr>
      <w:r w:rsidRPr="00B9366F">
        <w:t xml:space="preserve">Figure </w:t>
      </w:r>
      <w:r w:rsidR="004448BF">
        <w:fldChar w:fldCharType="begin"/>
      </w:r>
      <w:r w:rsidR="004448BF">
        <w:instrText xml:space="preserve"> SEQ Figure \* ARABIC </w:instrText>
      </w:r>
      <w:r w:rsidR="004448BF">
        <w:fldChar w:fldCharType="separate"/>
      </w:r>
      <w:r>
        <w:rPr>
          <w:noProof/>
        </w:rPr>
        <w:t>24</w:t>
      </w:r>
      <w:r w:rsidR="004448BF">
        <w:rPr>
          <w:noProof/>
        </w:rPr>
        <w:fldChar w:fldCharType="end"/>
      </w:r>
      <w:r w:rsidRPr="00B9366F">
        <w:t xml:space="preserve"> – Running the</w:t>
      </w:r>
      <w:r w:rsidR="00E731A2">
        <w:rPr>
          <w:noProof/>
        </w:rPr>
        <w:t xml:space="preserve"> JUnit Test</w:t>
      </w:r>
    </w:p>
    <w:p w14:paraId="5F9C146A" w14:textId="3AA9DBFD" w:rsidR="00242FCB" w:rsidRDefault="00242FCB">
      <w:r>
        <w:br w:type="page"/>
      </w:r>
    </w:p>
    <w:p w14:paraId="6820F964" w14:textId="78FCA7A6" w:rsidR="009C73CF" w:rsidRDefault="00B253F5" w:rsidP="00B253F5">
      <w:pPr>
        <w:pStyle w:val="Heading1"/>
      </w:pPr>
      <w:bookmarkStart w:id="1662" w:name="_Toc403287961"/>
      <w:r w:rsidRPr="00B253F5">
        <w:rPr>
          <w:sz w:val="144"/>
          <w:szCs w:val="144"/>
        </w:rPr>
        <w:lastRenderedPageBreak/>
        <w:t>6</w:t>
      </w:r>
      <w:r>
        <w:t xml:space="preserve">. </w:t>
      </w:r>
      <w:r w:rsidR="009C73CF">
        <w:t>Appendix</w:t>
      </w:r>
      <w:bookmarkEnd w:id="1662"/>
    </w:p>
    <w:p w14:paraId="1AE67DA5" w14:textId="3D6F3F77" w:rsidR="000F5FA9" w:rsidRDefault="009C73CF" w:rsidP="009C73CF">
      <w:pPr>
        <w:pStyle w:val="Heading2"/>
      </w:pPr>
      <w:bookmarkStart w:id="1663" w:name="_Toc403287962"/>
      <w:r>
        <w:t xml:space="preserve">6.1 </w:t>
      </w:r>
      <w:r w:rsidR="00B253F5">
        <w:t>Upcoming Developments</w:t>
      </w:r>
      <w:bookmarkEnd w:id="1663"/>
    </w:p>
    <w:tbl>
      <w:tblPr>
        <w:tblStyle w:val="GridTable4-Accent51"/>
        <w:tblW w:w="0" w:type="auto"/>
        <w:tblLook w:val="04A0" w:firstRow="1" w:lastRow="0" w:firstColumn="1" w:lastColumn="0" w:noHBand="0" w:noVBand="1"/>
      </w:tblPr>
      <w:tblGrid>
        <w:gridCol w:w="1998"/>
        <w:gridCol w:w="7578"/>
      </w:tblGrid>
      <w:tr w:rsidR="00154C9D" w:rsidRPr="009C73CF" w14:paraId="25D4A55C" w14:textId="77777777" w:rsidTr="00497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D567E" w14:textId="21D7B411" w:rsidR="00154C9D" w:rsidRDefault="00154C9D" w:rsidP="0049719F">
            <w:r>
              <w:t>Feature</w:t>
            </w:r>
          </w:p>
        </w:tc>
        <w:tc>
          <w:tcPr>
            <w:tcW w:w="7578" w:type="dxa"/>
          </w:tcPr>
          <w:p w14:paraId="2D6C10FE" w14:textId="77777777" w:rsidR="00154C9D" w:rsidRPr="009C73CF" w:rsidRDefault="00154C9D" w:rsidP="0049719F">
            <w:pPr>
              <w:cnfStyle w:val="100000000000" w:firstRow="1" w:lastRow="0" w:firstColumn="0" w:lastColumn="0" w:oddVBand="0" w:evenVBand="0" w:oddHBand="0" w:evenHBand="0" w:firstRowFirstColumn="0" w:firstRowLastColumn="0" w:lastRowFirstColumn="0" w:lastRowLastColumn="0"/>
            </w:pPr>
            <w:r>
              <w:t>Description</w:t>
            </w:r>
          </w:p>
        </w:tc>
      </w:tr>
      <w:tr w:rsidR="00154C9D" w14:paraId="16F9F2E1" w14:textId="77777777" w:rsidTr="00497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8A126F" w14:textId="0DE75584" w:rsidR="00154C9D" w:rsidRDefault="00154C9D" w:rsidP="0049719F">
            <w:r>
              <w:t>Custom Parser</w:t>
            </w:r>
          </w:p>
        </w:tc>
        <w:tc>
          <w:tcPr>
            <w:tcW w:w="7578" w:type="dxa"/>
          </w:tcPr>
          <w:p w14:paraId="39F2141A" w14:textId="6A82B79E" w:rsidR="00154C9D" w:rsidRDefault="00154C9D" w:rsidP="00154C9D">
            <w:pPr>
              <w:cnfStyle w:val="000000100000" w:firstRow="0" w:lastRow="0" w:firstColumn="0" w:lastColumn="0" w:oddVBand="0" w:evenVBand="0" w:oddHBand="1" w:evenHBand="0" w:firstRowFirstColumn="0" w:firstRowLastColumn="0" w:lastRowFirstColumn="0" w:lastRowLastColumn="0"/>
            </w:pPr>
            <w:r>
              <w:t>Parse and recognize date and time formats without relying on external libraries.</w:t>
            </w:r>
          </w:p>
        </w:tc>
      </w:tr>
      <w:tr w:rsidR="00154C9D" w14:paraId="750FBDFF" w14:textId="77777777" w:rsidTr="0049719F">
        <w:tc>
          <w:tcPr>
            <w:cnfStyle w:val="001000000000" w:firstRow="0" w:lastRow="0" w:firstColumn="1" w:lastColumn="0" w:oddVBand="0" w:evenVBand="0" w:oddHBand="0" w:evenHBand="0" w:firstRowFirstColumn="0" w:firstRowLastColumn="0" w:lastRowFirstColumn="0" w:lastRowLastColumn="0"/>
            <w:tcW w:w="1998" w:type="dxa"/>
          </w:tcPr>
          <w:p w14:paraId="69D88007" w14:textId="474340C1" w:rsidR="00154C9D" w:rsidRDefault="00154C9D" w:rsidP="0049719F">
            <w:r>
              <w:t>Reminder System</w:t>
            </w:r>
          </w:p>
        </w:tc>
        <w:tc>
          <w:tcPr>
            <w:tcW w:w="7578" w:type="dxa"/>
          </w:tcPr>
          <w:p w14:paraId="2D44DA0B" w14:textId="77777777" w:rsidR="00154C9D" w:rsidRDefault="00154C9D" w:rsidP="00154C9D">
            <w:pPr>
              <w:cnfStyle w:val="000000000000" w:firstRow="0" w:lastRow="0" w:firstColumn="0" w:lastColumn="0" w:oddVBand="0" w:evenVBand="0" w:oddHBand="0" w:evenHBand="0" w:firstRowFirstColumn="0" w:firstRowLastColumn="0" w:lastRowFirstColumn="0" w:lastRowLastColumn="0"/>
            </w:pPr>
            <w:r>
              <w:t>Parse and recognize user requests for reminders in Logic.</w:t>
            </w:r>
          </w:p>
          <w:p w14:paraId="31B482EE" w14:textId="20CC2753" w:rsidR="00154C9D" w:rsidRDefault="00154C9D" w:rsidP="00154C9D">
            <w:pPr>
              <w:cnfStyle w:val="000000000000" w:firstRow="0" w:lastRow="0" w:firstColumn="0" w:lastColumn="0" w:oddVBand="0" w:evenVBand="0" w:oddHBand="0" w:evenHBand="0" w:firstRowFirstColumn="0" w:firstRowLastColumn="0" w:lastRowFirstColumn="0" w:lastRowLastColumn="0"/>
            </w:pPr>
            <w:r>
              <w:t>Display notifications to the user in GUI.</w:t>
            </w:r>
          </w:p>
        </w:tc>
      </w:tr>
    </w:tbl>
    <w:p w14:paraId="310114D0" w14:textId="0FF7815C" w:rsidR="00B253F5" w:rsidRDefault="00B253F5" w:rsidP="00B253F5">
      <w:pPr>
        <w:pStyle w:val="Heading1"/>
      </w:pPr>
      <w:r>
        <w:br w:type="page"/>
      </w:r>
    </w:p>
    <w:p w14:paraId="216954C6" w14:textId="26F9CF48" w:rsidR="00E731A2" w:rsidRPr="009C73CF" w:rsidRDefault="009C73CF" w:rsidP="009C73CF">
      <w:pPr>
        <w:pStyle w:val="Heading2"/>
        <w:rPr>
          <w:szCs w:val="48"/>
        </w:rPr>
      </w:pPr>
      <w:bookmarkStart w:id="1664" w:name="_Toc403287963"/>
      <w:r>
        <w:rPr>
          <w:szCs w:val="48"/>
        </w:rPr>
        <w:lastRenderedPageBreak/>
        <w:t>6.2</w:t>
      </w:r>
      <w:r w:rsidR="00242FCB" w:rsidRPr="009C73CF">
        <w:rPr>
          <w:szCs w:val="48"/>
        </w:rPr>
        <w:t xml:space="preserve"> Glossary</w:t>
      </w:r>
      <w:bookmarkEnd w:id="1664"/>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0C1F8D8B"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A 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6765E2C8" w:rsidR="006515D9" w:rsidRDefault="006515D9" w:rsidP="006515D9">
            <w:pPr>
              <w:cnfStyle w:val="000000000000" w:firstRow="0" w:lastRow="0" w:firstColumn="0" w:lastColumn="0" w:oddVBand="0" w:evenVBand="0" w:oddHBand="0" w:evenHBand="0" w:firstRowFirstColumn="0" w:firstRowLastColumn="0" w:lastRowFirstColumn="0" w:lastRowLastColumn="0"/>
            </w:pPr>
            <w:r>
              <w:t>A task without any date specified.</w:t>
            </w:r>
          </w:p>
        </w:tc>
      </w:tr>
      <w:tr w:rsidR="00242FCB" w14:paraId="2C1A0F2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String directly formatted from the user's input, with date/time information converted into absolute values (i.e. 08 Nov 2014 08:30:00 PM).</w:t>
            </w:r>
          </w:p>
        </w:tc>
      </w:tr>
      <w:tr w:rsidR="00242FCB" w14:paraId="7AB1CC4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100000" w:firstRow="0" w:lastRow="0" w:firstColumn="0" w:lastColumn="0" w:oddVBand="0" w:evenVBand="0" w:oddHBand="1" w:evenHBand="0" w:firstRowFirstColumn="0" w:firstRowLastColumn="0" w:lastRowFirstColumn="0" w:lastRowLastColumn="0"/>
            </w:pPr>
            <w:r>
              <w:t>A message paired with a type.</w:t>
            </w:r>
          </w:p>
        </w:tc>
      </w:tr>
      <w:tr w:rsidR="006515D9" w14:paraId="12F79BB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000000" w:firstRow="0" w:lastRow="0" w:firstColumn="0" w:lastColumn="0" w:oddVBand="0" w:evenVBand="0" w:oddHBand="0" w:evenHBand="0" w:firstRowFirstColumn="0" w:firstRowLastColumn="0" w:lastRowFirstColumn="0" w:lastRowLastColumn="0"/>
            </w:pPr>
            <w:r>
              <w:t>A task with multiple dates defined separated by the “and” connector.</w:t>
            </w:r>
          </w:p>
        </w:tc>
      </w:tr>
      <w:tr w:rsidR="00242FCB" w14:paraId="677F26F7"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000000" w:firstRow="0" w:lastRow="0" w:firstColumn="0" w:lastColumn="0" w:oddVBand="0" w:evenVBand="0" w:oddHBand="0" w:evenHBand="0" w:firstRowFirstColumn="0" w:firstRowLastColumn="0" w:lastRowFirstColumn="0" w:lastRowLastColumn="0"/>
            </w:pPr>
            <w:r>
              <w:t>A task with a start and end time.</w:t>
            </w:r>
          </w:p>
        </w:tc>
      </w:tr>
    </w:tbl>
    <w:p w14:paraId="698ECB0E" w14:textId="77777777" w:rsidR="00242FCB" w:rsidRPr="00242FCB" w:rsidRDefault="00242FCB" w:rsidP="00242FCB"/>
    <w:sectPr w:rsidR="00242FCB" w:rsidRPr="00242FCB" w:rsidSect="0092526E">
      <w:footerReference w:type="default" r:id="rId8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7C0BA7" w14:textId="77777777" w:rsidR="004E02D8" w:rsidRDefault="004E02D8" w:rsidP="00EA7A3B">
      <w:pPr>
        <w:spacing w:after="0" w:line="240" w:lineRule="auto"/>
      </w:pPr>
      <w:r>
        <w:separator/>
      </w:r>
    </w:p>
  </w:endnote>
  <w:endnote w:type="continuationSeparator" w:id="0">
    <w:p w14:paraId="4E091090" w14:textId="77777777" w:rsidR="004E02D8" w:rsidRDefault="004E02D8"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MS Mincho">
    <w:altName w:val="ＭＳ 明朝"/>
    <w:charset w:val="80"/>
    <w:family w:val="modern"/>
    <w:pitch w:val="fixed"/>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4794799"/>
      <w:docPartObj>
        <w:docPartGallery w:val="Page Numbers (Bottom of Page)"/>
        <w:docPartUnique/>
      </w:docPartObj>
    </w:sdtPr>
    <w:sdtEndPr>
      <w:rPr>
        <w:noProof/>
      </w:rPr>
    </w:sdtEndPr>
    <w:sdtContent>
      <w:p w14:paraId="503E528F" w14:textId="3DAA0F2D" w:rsidR="0011373D" w:rsidRDefault="0011373D">
        <w:pPr>
          <w:pStyle w:val="Footer"/>
          <w:jc w:val="right"/>
        </w:pPr>
        <w:r>
          <w:fldChar w:fldCharType="begin"/>
        </w:r>
        <w:r>
          <w:instrText xml:space="preserve"> PAGE   \* MERGEFORMAT </w:instrText>
        </w:r>
        <w:r>
          <w:fldChar w:fldCharType="separate"/>
        </w:r>
        <w:r w:rsidR="004448BF">
          <w:rPr>
            <w:noProof/>
          </w:rPr>
          <w:t>3</w:t>
        </w:r>
        <w:r>
          <w:rPr>
            <w:noProof/>
          </w:rPr>
          <w:fldChar w:fldCharType="end"/>
        </w:r>
      </w:p>
    </w:sdtContent>
  </w:sdt>
  <w:p w14:paraId="7C78C6ED" w14:textId="77777777" w:rsidR="0011373D" w:rsidRDefault="0011373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D4E5A9" w14:textId="77777777" w:rsidR="004E02D8" w:rsidRDefault="004E02D8" w:rsidP="00EA7A3B">
      <w:pPr>
        <w:spacing w:after="0" w:line="240" w:lineRule="auto"/>
      </w:pPr>
      <w:r>
        <w:separator/>
      </w:r>
    </w:p>
  </w:footnote>
  <w:footnote w:type="continuationSeparator" w:id="0">
    <w:p w14:paraId="3716BBB7" w14:textId="77777777" w:rsidR="004E02D8" w:rsidRDefault="004E02D8" w:rsidP="00EA7A3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1F26BE" w14:textId="77777777" w:rsidR="0011373D" w:rsidRDefault="0011373D" w:rsidP="005F7C19">
    <w:pPr>
      <w:pStyle w:val="Header"/>
      <w:tabs>
        <w:tab w:val="clear" w:pos="9360"/>
      </w:tabs>
    </w:pPr>
    <w:r>
      <w:tab/>
      <w:t>[</w:t>
    </w:r>
    <w:proofErr w:type="gramStart"/>
    <w:r>
      <w:t>t17</w:t>
    </w:r>
    <w:proofErr w:type="gramEnd"/>
    <w:r>
      <w:t>-4j][V0.5</w:t>
    </w:r>
    <w:r w:rsidRPr="00976510">
      <w: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4"/>
  </w:num>
  <w:num w:numId="5">
    <w:abstractNumId w:val="13"/>
  </w:num>
  <w:num w:numId="6">
    <w:abstractNumId w:val="18"/>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19"/>
  </w:num>
  <w:num w:numId="20">
    <w:abstractNumId w:val="20"/>
  </w:num>
  <w:num w:numId="21">
    <w:abstractNumId w:val="21"/>
  </w:num>
  <w:num w:numId="22">
    <w:abstractNumId w:val="1"/>
  </w:num>
  <w:num w:numId="23">
    <w:abstractNumId w:val="5"/>
  </w:num>
  <w:num w:numId="24">
    <w:abstractNumId w:val="12"/>
  </w:num>
  <w:num w:numId="25">
    <w:abstractNumId w:val="2"/>
  </w:num>
  <w:num w:numId="26">
    <w:abstractNumId w:val="22"/>
  </w:num>
  <w:num w:numId="27">
    <w:abstractNumId w:val="17"/>
  </w:num>
  <w:num w:numId="28">
    <w:abstractNumId w:val="15"/>
  </w:num>
  <w:num w:numId="29">
    <w:abstractNumId w:val="16"/>
  </w:num>
  <w:num w:numId="30">
    <w:abstractNumId w:val="8"/>
  </w:num>
  <w:num w:numId="31">
    <w:abstractNumId w:val="10"/>
  </w:num>
  <w:num w:numId="32">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4"/>
  <w:proofState w:grammar="clean"/>
  <w:trackRevisions/>
  <w:defaultTabStop w:val="720"/>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1807"/>
    <w:rsid w:val="00002A88"/>
    <w:rsid w:val="00013698"/>
    <w:rsid w:val="00015B49"/>
    <w:rsid w:val="00017CCA"/>
    <w:rsid w:val="00024C61"/>
    <w:rsid w:val="000321F0"/>
    <w:rsid w:val="0004188B"/>
    <w:rsid w:val="00044651"/>
    <w:rsid w:val="00050472"/>
    <w:rsid w:val="000558D3"/>
    <w:rsid w:val="00061E77"/>
    <w:rsid w:val="000775B9"/>
    <w:rsid w:val="00082FE5"/>
    <w:rsid w:val="00086145"/>
    <w:rsid w:val="00092EE7"/>
    <w:rsid w:val="000933E2"/>
    <w:rsid w:val="000938FE"/>
    <w:rsid w:val="000A4731"/>
    <w:rsid w:val="000A6DEF"/>
    <w:rsid w:val="000B0CF3"/>
    <w:rsid w:val="000C0875"/>
    <w:rsid w:val="000C7304"/>
    <w:rsid w:val="000D1E74"/>
    <w:rsid w:val="000E48C1"/>
    <w:rsid w:val="000E7DC9"/>
    <w:rsid w:val="000F3123"/>
    <w:rsid w:val="000F4480"/>
    <w:rsid w:val="000F5FA9"/>
    <w:rsid w:val="00105273"/>
    <w:rsid w:val="001102C8"/>
    <w:rsid w:val="0011373D"/>
    <w:rsid w:val="001205C7"/>
    <w:rsid w:val="001233F1"/>
    <w:rsid w:val="001277ED"/>
    <w:rsid w:val="0013351C"/>
    <w:rsid w:val="00141139"/>
    <w:rsid w:val="00141CCE"/>
    <w:rsid w:val="00154C9D"/>
    <w:rsid w:val="00177EE4"/>
    <w:rsid w:val="00187422"/>
    <w:rsid w:val="001A1D5B"/>
    <w:rsid w:val="001A1F93"/>
    <w:rsid w:val="001A4630"/>
    <w:rsid w:val="001B3098"/>
    <w:rsid w:val="001B3CD3"/>
    <w:rsid w:val="001B69B5"/>
    <w:rsid w:val="001B776D"/>
    <w:rsid w:val="001C0D7E"/>
    <w:rsid w:val="001C5E26"/>
    <w:rsid w:val="001F0970"/>
    <w:rsid w:val="002117C0"/>
    <w:rsid w:val="002369DC"/>
    <w:rsid w:val="002405CF"/>
    <w:rsid w:val="002419D5"/>
    <w:rsid w:val="00242FCB"/>
    <w:rsid w:val="002432F0"/>
    <w:rsid w:val="00252BBC"/>
    <w:rsid w:val="00257675"/>
    <w:rsid w:val="002647DC"/>
    <w:rsid w:val="002719CD"/>
    <w:rsid w:val="0028376C"/>
    <w:rsid w:val="00290075"/>
    <w:rsid w:val="00290D58"/>
    <w:rsid w:val="002912BB"/>
    <w:rsid w:val="002A332C"/>
    <w:rsid w:val="002B018F"/>
    <w:rsid w:val="002B3DDF"/>
    <w:rsid w:val="002C7A87"/>
    <w:rsid w:val="002C7B78"/>
    <w:rsid w:val="002C7C56"/>
    <w:rsid w:val="002D0F94"/>
    <w:rsid w:val="002D552A"/>
    <w:rsid w:val="002D6896"/>
    <w:rsid w:val="002E5132"/>
    <w:rsid w:val="002F4685"/>
    <w:rsid w:val="002F4F84"/>
    <w:rsid w:val="00302989"/>
    <w:rsid w:val="00336288"/>
    <w:rsid w:val="003418D9"/>
    <w:rsid w:val="003512B0"/>
    <w:rsid w:val="003518CA"/>
    <w:rsid w:val="00352D50"/>
    <w:rsid w:val="00387117"/>
    <w:rsid w:val="00396128"/>
    <w:rsid w:val="00396506"/>
    <w:rsid w:val="003A7D6F"/>
    <w:rsid w:val="003B55EF"/>
    <w:rsid w:val="003C0AB9"/>
    <w:rsid w:val="003C37A5"/>
    <w:rsid w:val="003C556B"/>
    <w:rsid w:val="003D290C"/>
    <w:rsid w:val="003E17B6"/>
    <w:rsid w:val="003F04B0"/>
    <w:rsid w:val="003F62B7"/>
    <w:rsid w:val="004157F2"/>
    <w:rsid w:val="00426548"/>
    <w:rsid w:val="0042742F"/>
    <w:rsid w:val="00432946"/>
    <w:rsid w:val="004348B3"/>
    <w:rsid w:val="00444277"/>
    <w:rsid w:val="004448BF"/>
    <w:rsid w:val="00445045"/>
    <w:rsid w:val="004458D6"/>
    <w:rsid w:val="0045694F"/>
    <w:rsid w:val="00464488"/>
    <w:rsid w:val="00472967"/>
    <w:rsid w:val="00482CAE"/>
    <w:rsid w:val="00491C6A"/>
    <w:rsid w:val="0049719F"/>
    <w:rsid w:val="004A0C52"/>
    <w:rsid w:val="004A5E58"/>
    <w:rsid w:val="004B0A05"/>
    <w:rsid w:val="004B5D81"/>
    <w:rsid w:val="004C4690"/>
    <w:rsid w:val="004C7A5C"/>
    <w:rsid w:val="004C7CEE"/>
    <w:rsid w:val="004C7FE1"/>
    <w:rsid w:val="004D5C50"/>
    <w:rsid w:val="004E02D8"/>
    <w:rsid w:val="004E2672"/>
    <w:rsid w:val="004E5140"/>
    <w:rsid w:val="004E7EE3"/>
    <w:rsid w:val="004F17B3"/>
    <w:rsid w:val="004F4205"/>
    <w:rsid w:val="004F7707"/>
    <w:rsid w:val="00513EE5"/>
    <w:rsid w:val="00516114"/>
    <w:rsid w:val="0052299C"/>
    <w:rsid w:val="00526C61"/>
    <w:rsid w:val="005302FA"/>
    <w:rsid w:val="005321A4"/>
    <w:rsid w:val="00533E26"/>
    <w:rsid w:val="00540F5C"/>
    <w:rsid w:val="00550705"/>
    <w:rsid w:val="00552328"/>
    <w:rsid w:val="00552B2B"/>
    <w:rsid w:val="005634FA"/>
    <w:rsid w:val="0057190C"/>
    <w:rsid w:val="00572489"/>
    <w:rsid w:val="0057528B"/>
    <w:rsid w:val="00576AE8"/>
    <w:rsid w:val="00590AC0"/>
    <w:rsid w:val="00597BF3"/>
    <w:rsid w:val="005C3E15"/>
    <w:rsid w:val="005D3AAC"/>
    <w:rsid w:val="005D4AD9"/>
    <w:rsid w:val="005E2205"/>
    <w:rsid w:val="005E3124"/>
    <w:rsid w:val="005E4196"/>
    <w:rsid w:val="005E4D9A"/>
    <w:rsid w:val="005E52B9"/>
    <w:rsid w:val="005E56FA"/>
    <w:rsid w:val="005F208F"/>
    <w:rsid w:val="005F28FB"/>
    <w:rsid w:val="005F341C"/>
    <w:rsid w:val="005F52C7"/>
    <w:rsid w:val="005F5757"/>
    <w:rsid w:val="005F6040"/>
    <w:rsid w:val="005F7C19"/>
    <w:rsid w:val="00617359"/>
    <w:rsid w:val="00621221"/>
    <w:rsid w:val="0062694D"/>
    <w:rsid w:val="00633CB1"/>
    <w:rsid w:val="00634264"/>
    <w:rsid w:val="00634D11"/>
    <w:rsid w:val="00635B72"/>
    <w:rsid w:val="00643E82"/>
    <w:rsid w:val="006440D9"/>
    <w:rsid w:val="00644A70"/>
    <w:rsid w:val="00647B89"/>
    <w:rsid w:val="0065008F"/>
    <w:rsid w:val="006515D9"/>
    <w:rsid w:val="00661A71"/>
    <w:rsid w:val="00661D54"/>
    <w:rsid w:val="006724B5"/>
    <w:rsid w:val="006777FD"/>
    <w:rsid w:val="00680C84"/>
    <w:rsid w:val="0068402C"/>
    <w:rsid w:val="00692B89"/>
    <w:rsid w:val="006A6F7D"/>
    <w:rsid w:val="006A7EAA"/>
    <w:rsid w:val="006B1713"/>
    <w:rsid w:val="006C1E2A"/>
    <w:rsid w:val="006C2BF4"/>
    <w:rsid w:val="006C466A"/>
    <w:rsid w:val="006E2C4F"/>
    <w:rsid w:val="006E31F7"/>
    <w:rsid w:val="006F7ADB"/>
    <w:rsid w:val="007041E1"/>
    <w:rsid w:val="00705B63"/>
    <w:rsid w:val="0071287E"/>
    <w:rsid w:val="00724014"/>
    <w:rsid w:val="00725266"/>
    <w:rsid w:val="007418A7"/>
    <w:rsid w:val="00745BF9"/>
    <w:rsid w:val="0074746B"/>
    <w:rsid w:val="007555B8"/>
    <w:rsid w:val="00761254"/>
    <w:rsid w:val="00762ECE"/>
    <w:rsid w:val="00764EE5"/>
    <w:rsid w:val="00773751"/>
    <w:rsid w:val="00787761"/>
    <w:rsid w:val="007914FB"/>
    <w:rsid w:val="00795501"/>
    <w:rsid w:val="007958DE"/>
    <w:rsid w:val="00796F11"/>
    <w:rsid w:val="007974E7"/>
    <w:rsid w:val="007A3747"/>
    <w:rsid w:val="007B1309"/>
    <w:rsid w:val="007B4A28"/>
    <w:rsid w:val="007B7679"/>
    <w:rsid w:val="007E4E47"/>
    <w:rsid w:val="007F02B6"/>
    <w:rsid w:val="007F1FE9"/>
    <w:rsid w:val="007F3112"/>
    <w:rsid w:val="008041F1"/>
    <w:rsid w:val="00810439"/>
    <w:rsid w:val="00814C5E"/>
    <w:rsid w:val="0082401C"/>
    <w:rsid w:val="00825A07"/>
    <w:rsid w:val="00826316"/>
    <w:rsid w:val="00826AEF"/>
    <w:rsid w:val="00826D3E"/>
    <w:rsid w:val="00830ACC"/>
    <w:rsid w:val="00834103"/>
    <w:rsid w:val="00835835"/>
    <w:rsid w:val="00836B90"/>
    <w:rsid w:val="00837FAF"/>
    <w:rsid w:val="00844214"/>
    <w:rsid w:val="008446BE"/>
    <w:rsid w:val="00847917"/>
    <w:rsid w:val="00851C98"/>
    <w:rsid w:val="00857718"/>
    <w:rsid w:val="008627BA"/>
    <w:rsid w:val="00863294"/>
    <w:rsid w:val="00863776"/>
    <w:rsid w:val="00872ADC"/>
    <w:rsid w:val="008810DA"/>
    <w:rsid w:val="008909A9"/>
    <w:rsid w:val="00890AD1"/>
    <w:rsid w:val="00890FE4"/>
    <w:rsid w:val="00892ADF"/>
    <w:rsid w:val="008A19ED"/>
    <w:rsid w:val="008A26BB"/>
    <w:rsid w:val="008B5A68"/>
    <w:rsid w:val="008B7A96"/>
    <w:rsid w:val="008C1C0B"/>
    <w:rsid w:val="008C2A80"/>
    <w:rsid w:val="008E1937"/>
    <w:rsid w:val="008F1566"/>
    <w:rsid w:val="00903831"/>
    <w:rsid w:val="00903E06"/>
    <w:rsid w:val="00911C16"/>
    <w:rsid w:val="00913470"/>
    <w:rsid w:val="0092526E"/>
    <w:rsid w:val="00936E58"/>
    <w:rsid w:val="009373E0"/>
    <w:rsid w:val="0094312E"/>
    <w:rsid w:val="00944F65"/>
    <w:rsid w:val="00947D95"/>
    <w:rsid w:val="009527D7"/>
    <w:rsid w:val="00954EF0"/>
    <w:rsid w:val="00956AF9"/>
    <w:rsid w:val="00956F5A"/>
    <w:rsid w:val="00966F7A"/>
    <w:rsid w:val="009678C8"/>
    <w:rsid w:val="00970223"/>
    <w:rsid w:val="00975C13"/>
    <w:rsid w:val="00976510"/>
    <w:rsid w:val="00977D0A"/>
    <w:rsid w:val="009878A1"/>
    <w:rsid w:val="009915CD"/>
    <w:rsid w:val="0099315B"/>
    <w:rsid w:val="00997440"/>
    <w:rsid w:val="009A1B71"/>
    <w:rsid w:val="009B09F0"/>
    <w:rsid w:val="009B12BD"/>
    <w:rsid w:val="009B7DF9"/>
    <w:rsid w:val="009C06CC"/>
    <w:rsid w:val="009C0BF7"/>
    <w:rsid w:val="009C15E8"/>
    <w:rsid w:val="009C73CF"/>
    <w:rsid w:val="009D0256"/>
    <w:rsid w:val="009D1D84"/>
    <w:rsid w:val="009D2113"/>
    <w:rsid w:val="009D3E48"/>
    <w:rsid w:val="009D687B"/>
    <w:rsid w:val="009E298B"/>
    <w:rsid w:val="009E4806"/>
    <w:rsid w:val="009E57EF"/>
    <w:rsid w:val="009F4471"/>
    <w:rsid w:val="00A07B65"/>
    <w:rsid w:val="00A10E61"/>
    <w:rsid w:val="00A13DB4"/>
    <w:rsid w:val="00A13EA7"/>
    <w:rsid w:val="00A1674C"/>
    <w:rsid w:val="00A225AC"/>
    <w:rsid w:val="00A37AE1"/>
    <w:rsid w:val="00A70E31"/>
    <w:rsid w:val="00A72F09"/>
    <w:rsid w:val="00A7395C"/>
    <w:rsid w:val="00A86A40"/>
    <w:rsid w:val="00A94126"/>
    <w:rsid w:val="00A94523"/>
    <w:rsid w:val="00AB1B8F"/>
    <w:rsid w:val="00AC6878"/>
    <w:rsid w:val="00AC79F9"/>
    <w:rsid w:val="00AD065A"/>
    <w:rsid w:val="00AD1104"/>
    <w:rsid w:val="00AF68D7"/>
    <w:rsid w:val="00B0081C"/>
    <w:rsid w:val="00B05F25"/>
    <w:rsid w:val="00B103A6"/>
    <w:rsid w:val="00B10E9C"/>
    <w:rsid w:val="00B16D46"/>
    <w:rsid w:val="00B2107C"/>
    <w:rsid w:val="00B253F5"/>
    <w:rsid w:val="00B42EFF"/>
    <w:rsid w:val="00B42F97"/>
    <w:rsid w:val="00B5103C"/>
    <w:rsid w:val="00B518DD"/>
    <w:rsid w:val="00B57BD3"/>
    <w:rsid w:val="00B6342D"/>
    <w:rsid w:val="00B63B97"/>
    <w:rsid w:val="00B665B4"/>
    <w:rsid w:val="00B767E4"/>
    <w:rsid w:val="00B82BA3"/>
    <w:rsid w:val="00B86373"/>
    <w:rsid w:val="00B955B4"/>
    <w:rsid w:val="00BA3221"/>
    <w:rsid w:val="00BA3AC8"/>
    <w:rsid w:val="00BB27B4"/>
    <w:rsid w:val="00BC1042"/>
    <w:rsid w:val="00BC1237"/>
    <w:rsid w:val="00BC3E78"/>
    <w:rsid w:val="00BC6930"/>
    <w:rsid w:val="00BD7C67"/>
    <w:rsid w:val="00BD7F61"/>
    <w:rsid w:val="00BE28BB"/>
    <w:rsid w:val="00BE57E7"/>
    <w:rsid w:val="00BE67CB"/>
    <w:rsid w:val="00BF5CD9"/>
    <w:rsid w:val="00C0755F"/>
    <w:rsid w:val="00C24663"/>
    <w:rsid w:val="00C320EA"/>
    <w:rsid w:val="00C350DE"/>
    <w:rsid w:val="00C55401"/>
    <w:rsid w:val="00C67180"/>
    <w:rsid w:val="00C72E04"/>
    <w:rsid w:val="00C82A65"/>
    <w:rsid w:val="00CA7707"/>
    <w:rsid w:val="00CB5D22"/>
    <w:rsid w:val="00CC494D"/>
    <w:rsid w:val="00CD587E"/>
    <w:rsid w:val="00CF2E76"/>
    <w:rsid w:val="00D10C5A"/>
    <w:rsid w:val="00D126AB"/>
    <w:rsid w:val="00D23816"/>
    <w:rsid w:val="00D25D4F"/>
    <w:rsid w:val="00D310F3"/>
    <w:rsid w:val="00D317B9"/>
    <w:rsid w:val="00D3363D"/>
    <w:rsid w:val="00D45E3B"/>
    <w:rsid w:val="00D56D31"/>
    <w:rsid w:val="00D573AE"/>
    <w:rsid w:val="00D57686"/>
    <w:rsid w:val="00D6615C"/>
    <w:rsid w:val="00D66A19"/>
    <w:rsid w:val="00D67F24"/>
    <w:rsid w:val="00D74FDE"/>
    <w:rsid w:val="00D8571A"/>
    <w:rsid w:val="00D9012A"/>
    <w:rsid w:val="00D9571D"/>
    <w:rsid w:val="00DA0E52"/>
    <w:rsid w:val="00DA29CB"/>
    <w:rsid w:val="00DA539C"/>
    <w:rsid w:val="00DB56F0"/>
    <w:rsid w:val="00DB7D93"/>
    <w:rsid w:val="00DC0DC4"/>
    <w:rsid w:val="00DC5A90"/>
    <w:rsid w:val="00DD0BBB"/>
    <w:rsid w:val="00DD17A6"/>
    <w:rsid w:val="00DD3ABA"/>
    <w:rsid w:val="00DD5B36"/>
    <w:rsid w:val="00DD7570"/>
    <w:rsid w:val="00DD79E6"/>
    <w:rsid w:val="00DE0C49"/>
    <w:rsid w:val="00DE175C"/>
    <w:rsid w:val="00DE3BFC"/>
    <w:rsid w:val="00DF1EF9"/>
    <w:rsid w:val="00DF4163"/>
    <w:rsid w:val="00E02B6E"/>
    <w:rsid w:val="00E02FC6"/>
    <w:rsid w:val="00E153BB"/>
    <w:rsid w:val="00E204C6"/>
    <w:rsid w:val="00E206CA"/>
    <w:rsid w:val="00E378DB"/>
    <w:rsid w:val="00E40D92"/>
    <w:rsid w:val="00E50534"/>
    <w:rsid w:val="00E64986"/>
    <w:rsid w:val="00E70F89"/>
    <w:rsid w:val="00E731A2"/>
    <w:rsid w:val="00E74782"/>
    <w:rsid w:val="00E81452"/>
    <w:rsid w:val="00E8247D"/>
    <w:rsid w:val="00E84C1A"/>
    <w:rsid w:val="00E97586"/>
    <w:rsid w:val="00EA0A99"/>
    <w:rsid w:val="00EA1D03"/>
    <w:rsid w:val="00EA4D92"/>
    <w:rsid w:val="00EA6452"/>
    <w:rsid w:val="00EA6F5F"/>
    <w:rsid w:val="00EA7A3B"/>
    <w:rsid w:val="00EB14EE"/>
    <w:rsid w:val="00EB2B04"/>
    <w:rsid w:val="00EB588A"/>
    <w:rsid w:val="00EB6A5E"/>
    <w:rsid w:val="00EC7AFC"/>
    <w:rsid w:val="00ED0796"/>
    <w:rsid w:val="00ED57C3"/>
    <w:rsid w:val="00ED73D8"/>
    <w:rsid w:val="00EE1CFF"/>
    <w:rsid w:val="00EE27A2"/>
    <w:rsid w:val="00F06B49"/>
    <w:rsid w:val="00F12E0B"/>
    <w:rsid w:val="00F167B4"/>
    <w:rsid w:val="00F21CCD"/>
    <w:rsid w:val="00F21E21"/>
    <w:rsid w:val="00F23855"/>
    <w:rsid w:val="00F25FB4"/>
    <w:rsid w:val="00F26A3C"/>
    <w:rsid w:val="00F321E7"/>
    <w:rsid w:val="00F45E9E"/>
    <w:rsid w:val="00F50987"/>
    <w:rsid w:val="00F54974"/>
    <w:rsid w:val="00F576A2"/>
    <w:rsid w:val="00F67B9F"/>
    <w:rsid w:val="00F67F9E"/>
    <w:rsid w:val="00F71EE2"/>
    <w:rsid w:val="00F76F44"/>
    <w:rsid w:val="00F8734D"/>
    <w:rsid w:val="00F91C44"/>
    <w:rsid w:val="00FC10EA"/>
    <w:rsid w:val="00FC677C"/>
    <w:rsid w:val="00FD4795"/>
    <w:rsid w:val="00FE0E19"/>
    <w:rsid w:val="00FE26CD"/>
    <w:rsid w:val="00FE32C8"/>
    <w:rsid w:val="00FE6BFF"/>
    <w:rsid w:val="00FF42E7"/>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o:shapedefaults>
    <o:shapelayout v:ext="edit">
      <o:idmap v:ext="edit" data="1"/>
    </o:shapelayout>
  </w:shapeDefaults>
  <w:decimalSymbol w:val="."/>
  <w:listSeparator w:val=","/>
  <w14:docId w14:val="45FB9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1" w:unhideWhenUsed="0" w:qFormat="1"/>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41" w:unhideWhenUsed="0"/>
    <w:lsdException w:name="Colorful Grid Accent 6" w:semiHidden="0" w:uiPriority="42"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semiHidden="0" w:uiPriority="47" w:unhideWhenUsed="0"/>
    <w:lsdException w:name="TOC Heading" w:semiHidden="0" w:uiPriority="39" w:unhideWhenUsed="0" w:qFormat="1"/>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customStyle="1" w:styleId="ListTable4Accent1">
    <w:name w:val="List Table 4 Accent 1"/>
    <w:basedOn w:val="TableNormal"/>
    <w:uiPriority w:val="49"/>
    <w:rsid w:val="00D3363D"/>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
    <w:name w:val="Grid Table 4 Accent 1"/>
    <w:basedOn w:val="TableNormal"/>
    <w:uiPriority w:val="49"/>
    <w:rsid w:val="001A1F93"/>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customStyle="1" w:styleId="GridTable5DarkAccent5">
    <w:name w:val="Grid Table 5 Dark Accent 5"/>
    <w:basedOn w:val="TableNormal"/>
    <w:uiPriority w:val="50"/>
    <w:rsid w:val="0033628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4Accent5">
    <w:name w:val="Grid Table 4 Accent 5"/>
    <w:basedOn w:val="TableNormal"/>
    <w:uiPriority w:val="49"/>
    <w:rsid w:val="00336288"/>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1" w:unhideWhenUsed="0" w:qFormat="1"/>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41" w:unhideWhenUsed="0"/>
    <w:lsdException w:name="Colorful Grid Accent 6" w:semiHidden="0" w:uiPriority="42"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semiHidden="0" w:uiPriority="47" w:unhideWhenUsed="0"/>
    <w:lsdException w:name="TOC Heading" w:semiHidden="0" w:uiPriority="39" w:unhideWhenUsed="0" w:qFormat="1"/>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customStyle="1" w:styleId="ListTable4Accent1">
    <w:name w:val="List Table 4 Accent 1"/>
    <w:basedOn w:val="TableNormal"/>
    <w:uiPriority w:val="49"/>
    <w:rsid w:val="00D3363D"/>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
    <w:name w:val="Grid Table 4 Accent 1"/>
    <w:basedOn w:val="TableNormal"/>
    <w:uiPriority w:val="49"/>
    <w:rsid w:val="001A1F93"/>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customStyle="1" w:styleId="GridTable5DarkAccent5">
    <w:name w:val="Grid Table 5 Dark Accent 5"/>
    <w:basedOn w:val="TableNormal"/>
    <w:uiPriority w:val="50"/>
    <w:rsid w:val="0033628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4Accent5">
    <w:name w:val="Grid Table 4 Accent 5"/>
    <w:basedOn w:val="TableNormal"/>
    <w:uiPriority w:val="49"/>
    <w:rsid w:val="00336288"/>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header" Target="header1.xm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package" Target="embeddings/Microsoft_Visio_Drawing33.vsdx"/><Relationship Id="rId51" Type="http://schemas.openxmlformats.org/officeDocument/2006/relationships/image" Target="media/image39.emf"/><Relationship Id="rId52" Type="http://schemas.openxmlformats.org/officeDocument/2006/relationships/package" Target="embeddings/Microsoft_Visio_Drawing44.vsdx"/><Relationship Id="rId53" Type="http://schemas.openxmlformats.org/officeDocument/2006/relationships/image" Target="media/image40.emf"/><Relationship Id="rId54" Type="http://schemas.openxmlformats.org/officeDocument/2006/relationships/package" Target="embeddings/Microsoft_Visio_Drawing55.vsdx"/><Relationship Id="rId55" Type="http://schemas.openxmlformats.org/officeDocument/2006/relationships/image" Target="media/image41.emf"/><Relationship Id="rId56" Type="http://schemas.openxmlformats.org/officeDocument/2006/relationships/package" Target="embeddings/Microsoft_Visio_Drawing66.vsdx"/><Relationship Id="rId57" Type="http://schemas.openxmlformats.org/officeDocument/2006/relationships/image" Target="media/image42.emf"/><Relationship Id="rId58" Type="http://schemas.openxmlformats.org/officeDocument/2006/relationships/package" Target="embeddings/Microsoft_Visio_Drawing77.vsdx"/><Relationship Id="rId59" Type="http://schemas.openxmlformats.org/officeDocument/2006/relationships/image" Target="media/image43.emf"/><Relationship Id="rId70" Type="http://schemas.openxmlformats.org/officeDocument/2006/relationships/package" Target="embeddings/Microsoft_Visio_Drawing1313.vsdx"/><Relationship Id="rId71" Type="http://schemas.openxmlformats.org/officeDocument/2006/relationships/image" Target="media/image49.emf"/><Relationship Id="rId72" Type="http://schemas.openxmlformats.org/officeDocument/2006/relationships/package" Target="embeddings/Microsoft_Visio_Drawing1414.vsdx"/><Relationship Id="rId73" Type="http://schemas.openxmlformats.org/officeDocument/2006/relationships/image" Target="media/image50.emf"/><Relationship Id="rId74" Type="http://schemas.openxmlformats.org/officeDocument/2006/relationships/package" Target="embeddings/Microsoft_Visio_Drawing1515.vsdx"/><Relationship Id="rId75" Type="http://schemas.openxmlformats.org/officeDocument/2006/relationships/image" Target="media/image51.emf"/><Relationship Id="rId76" Type="http://schemas.openxmlformats.org/officeDocument/2006/relationships/package" Target="embeddings/Microsoft_Visio_Drawing1616.vsdx"/><Relationship Id="rId77" Type="http://schemas.openxmlformats.org/officeDocument/2006/relationships/image" Target="media/image52.emf"/><Relationship Id="rId78" Type="http://schemas.openxmlformats.org/officeDocument/2006/relationships/package" Target="embeddings/Microsoft_Visio_Drawing1717.vsdx"/><Relationship Id="rId79" Type="http://schemas.openxmlformats.org/officeDocument/2006/relationships/hyperlink" Target="http://agiledata.org/essays/tdd.html"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emf"/><Relationship Id="rId46" Type="http://schemas.openxmlformats.org/officeDocument/2006/relationships/package" Target="embeddings/Microsoft_Visio_Drawing11.vsdx"/><Relationship Id="rId47" Type="http://schemas.openxmlformats.org/officeDocument/2006/relationships/image" Target="media/image37.emf"/><Relationship Id="rId48" Type="http://schemas.openxmlformats.org/officeDocument/2006/relationships/package" Target="embeddings/Microsoft_Visio_Drawing22.vsdx"/><Relationship Id="rId49" Type="http://schemas.openxmlformats.org/officeDocument/2006/relationships/image" Target="media/image38.emf"/><Relationship Id="rId60" Type="http://schemas.openxmlformats.org/officeDocument/2006/relationships/package" Target="embeddings/Microsoft_Visio_Drawing88.vsdx"/><Relationship Id="rId61" Type="http://schemas.openxmlformats.org/officeDocument/2006/relationships/image" Target="media/image44.emf"/><Relationship Id="rId62" Type="http://schemas.openxmlformats.org/officeDocument/2006/relationships/package" Target="embeddings/Microsoft_Visio_Drawing99.vsdx"/><Relationship Id="rId63" Type="http://schemas.openxmlformats.org/officeDocument/2006/relationships/image" Target="media/image45.emf"/><Relationship Id="rId64" Type="http://schemas.openxmlformats.org/officeDocument/2006/relationships/package" Target="embeddings/Microsoft_Visio_Drawing1010.vsdx"/><Relationship Id="rId65" Type="http://schemas.openxmlformats.org/officeDocument/2006/relationships/image" Target="media/image46.emf"/><Relationship Id="rId66" Type="http://schemas.openxmlformats.org/officeDocument/2006/relationships/package" Target="embeddings/Microsoft_Visio_Drawing1111.vsdx"/><Relationship Id="rId67" Type="http://schemas.openxmlformats.org/officeDocument/2006/relationships/image" Target="media/image47.emf"/><Relationship Id="rId68" Type="http://schemas.openxmlformats.org/officeDocument/2006/relationships/package" Target="embeddings/Microsoft_Visio_Drawing1212.vsdx"/><Relationship Id="rId69" Type="http://schemas.openxmlformats.org/officeDocument/2006/relationships/image" Target="media/image48.emf"/><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footer" Target="footer1.xml"/><Relationship Id="rId85" Type="http://schemas.openxmlformats.org/officeDocument/2006/relationships/fontTable" Target="fontTable.xml"/><Relationship Id="rId86" Type="http://schemas.openxmlformats.org/officeDocument/2006/relationships/theme" Target="theme/theme1.xml"/><Relationship Id="rId8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654742-915F-444D-8E14-BBB859FBA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TotalTime>
  <Pages>45</Pages>
  <Words>5026</Words>
  <Characters>28649</Characters>
  <Application>Microsoft Macintosh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33608</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Lin Xiuqing</cp:lastModifiedBy>
  <cp:revision>235</cp:revision>
  <dcterms:created xsi:type="dcterms:W3CDTF">2014-11-08T06:27:00Z</dcterms:created>
  <dcterms:modified xsi:type="dcterms:W3CDTF">2014-11-09T03:12:00Z</dcterms:modified>
</cp:coreProperties>
</file>