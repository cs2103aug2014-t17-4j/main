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6D19C71D" w14:textId="77777777" w:rsidR="00D317B9" w:rsidRDefault="0092526E">
          <w:pPr>
            <w:pStyle w:val="TOC1"/>
            <w:tabs>
              <w:tab w:val="right" w:leader="dot" w:pos="9350"/>
            </w:tabs>
            <w:rPr>
              <w:ins w:id="7" w:author="Kelvin Ang" w:date="2014-11-09T07:59:00Z"/>
              <w:noProof/>
            </w:rPr>
          </w:pPr>
          <w:r>
            <w:fldChar w:fldCharType="begin"/>
          </w:r>
          <w:r>
            <w:instrText xml:space="preserve"> TOC \o "1-3" \h \z \u </w:instrText>
          </w:r>
          <w:r>
            <w:fldChar w:fldCharType="separate"/>
          </w:r>
          <w:ins w:id="8" w:author="Kelvin Ang" w:date="2014-11-09T07:59:00Z">
            <w:r w:rsidR="00D317B9" w:rsidRPr="00752639">
              <w:rPr>
                <w:rStyle w:val="Hyperlink"/>
                <w:noProof/>
              </w:rPr>
              <w:fldChar w:fldCharType="begin"/>
            </w:r>
            <w:r w:rsidR="00D317B9" w:rsidRPr="00752639">
              <w:rPr>
                <w:rStyle w:val="Hyperlink"/>
                <w:noProof/>
              </w:rPr>
              <w:instrText xml:space="preserve"> </w:instrText>
            </w:r>
            <w:r w:rsidR="00D317B9">
              <w:rPr>
                <w:noProof/>
              </w:rPr>
              <w:instrText>HYPERLINK \l "_Toc403283312"</w:instrText>
            </w:r>
            <w:r w:rsidR="00D317B9" w:rsidRPr="00752639">
              <w:rPr>
                <w:rStyle w:val="Hyperlink"/>
                <w:noProof/>
              </w:rPr>
              <w:instrText xml:space="preserve"> </w:instrText>
            </w:r>
            <w:r w:rsidR="00D317B9" w:rsidRPr="00752639">
              <w:rPr>
                <w:rStyle w:val="Hyperlink"/>
                <w:noProof/>
              </w:rPr>
            </w:r>
            <w:r w:rsidR="00D317B9" w:rsidRPr="00752639">
              <w:rPr>
                <w:rStyle w:val="Hyperlink"/>
                <w:noProof/>
              </w:rPr>
              <w:fldChar w:fldCharType="separate"/>
            </w:r>
            <w:r w:rsidR="00D317B9" w:rsidRPr="00752639">
              <w:rPr>
                <w:rStyle w:val="Hyperlink"/>
                <w:noProof/>
              </w:rPr>
              <w:t>1. User Guide</w:t>
            </w:r>
            <w:r w:rsidR="00D317B9">
              <w:rPr>
                <w:noProof/>
                <w:webHidden/>
              </w:rPr>
              <w:tab/>
            </w:r>
            <w:r w:rsidR="00D317B9">
              <w:rPr>
                <w:noProof/>
                <w:webHidden/>
              </w:rPr>
              <w:fldChar w:fldCharType="begin"/>
            </w:r>
            <w:r w:rsidR="00D317B9">
              <w:rPr>
                <w:noProof/>
                <w:webHidden/>
              </w:rPr>
              <w:instrText xml:space="preserve"> PAGEREF _Toc403283312 \h </w:instrText>
            </w:r>
            <w:r w:rsidR="00D317B9">
              <w:rPr>
                <w:noProof/>
                <w:webHidden/>
              </w:rPr>
            </w:r>
          </w:ins>
          <w:r w:rsidR="00D317B9">
            <w:rPr>
              <w:noProof/>
              <w:webHidden/>
            </w:rPr>
            <w:fldChar w:fldCharType="separate"/>
          </w:r>
          <w:ins w:id="9" w:author="Kelvin Ang" w:date="2014-11-09T07:59:00Z">
            <w:r w:rsidR="00D317B9">
              <w:rPr>
                <w:noProof/>
                <w:webHidden/>
              </w:rPr>
              <w:t>2</w:t>
            </w:r>
            <w:r w:rsidR="00D317B9">
              <w:rPr>
                <w:noProof/>
                <w:webHidden/>
              </w:rPr>
              <w:fldChar w:fldCharType="end"/>
            </w:r>
            <w:r w:rsidR="00D317B9" w:rsidRPr="00752639">
              <w:rPr>
                <w:rStyle w:val="Hyperlink"/>
                <w:noProof/>
              </w:rPr>
              <w:fldChar w:fldCharType="end"/>
            </w:r>
          </w:ins>
        </w:p>
        <w:p w14:paraId="10F889AA" w14:textId="77777777" w:rsidR="00D317B9" w:rsidRDefault="00D317B9">
          <w:pPr>
            <w:pStyle w:val="TOC1"/>
            <w:tabs>
              <w:tab w:val="right" w:leader="dot" w:pos="9350"/>
            </w:tabs>
            <w:rPr>
              <w:ins w:id="10" w:author="Kelvin Ang" w:date="2014-11-09T07:59:00Z"/>
              <w:noProof/>
            </w:rPr>
          </w:pPr>
          <w:ins w:id="11"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"_Toc403283313"</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2. Developer’s Guide Introduction</w:t>
            </w:r>
            <w:r>
              <w:rPr>
                <w:noProof/>
                <w:webHidden/>
              </w:rPr>
              <w:tab/>
            </w:r>
            <w:r>
              <w:rPr>
                <w:noProof/>
                <w:webHidden/>
              </w:rPr>
              <w:fldChar w:fldCharType="begin"/>
            </w:r>
            <w:r>
              <w:rPr>
                <w:noProof/>
                <w:webHidden/>
              </w:rPr>
              <w:instrText xml:space="preserve"> PAGEREF _Toc403283313 \h </w:instrText>
            </w:r>
            <w:r>
              <w:rPr>
                <w:noProof/>
                <w:webHidden/>
              </w:rPr>
            </w:r>
          </w:ins>
          <w:r>
            <w:rPr>
              <w:noProof/>
              <w:webHidden/>
            </w:rPr>
            <w:fldChar w:fldCharType="separate"/>
          </w:r>
          <w:ins w:id="12" w:author="Kelvin Ang" w:date="2014-11-09T07:59:00Z">
            <w:r>
              <w:rPr>
                <w:noProof/>
                <w:webHidden/>
              </w:rPr>
              <w:t>19</w:t>
            </w:r>
            <w:r>
              <w:rPr>
                <w:noProof/>
                <w:webHidden/>
              </w:rPr>
              <w:fldChar w:fldCharType="end"/>
            </w:r>
            <w:r w:rsidRPr="00752639">
              <w:rPr>
                <w:rStyle w:val="Hyperlink"/>
                <w:noProof/>
              </w:rPr>
              <w:fldChar w:fldCharType="end"/>
            </w:r>
          </w:ins>
        </w:p>
        <w:p w14:paraId="29C6086A" w14:textId="77777777" w:rsidR="00D317B9" w:rsidRDefault="00D317B9">
          <w:pPr>
            <w:pStyle w:val="TOC1"/>
            <w:tabs>
              <w:tab w:val="right" w:leader="dot" w:pos="9350"/>
            </w:tabs>
            <w:rPr>
              <w:ins w:id="13" w:author="Kelvin Ang" w:date="2014-11-09T07:59:00Z"/>
              <w:noProof/>
            </w:rPr>
          </w:pPr>
          <w:ins w:id="14"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"_Toc403283314"</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3. Defining the Architecture</w:t>
            </w:r>
            <w:r>
              <w:rPr>
                <w:noProof/>
                <w:webHidden/>
              </w:rPr>
              <w:tab/>
            </w:r>
            <w:r>
              <w:rPr>
                <w:noProof/>
                <w:webHidden/>
              </w:rPr>
              <w:fldChar w:fldCharType="begin"/>
            </w:r>
            <w:r>
              <w:rPr>
                <w:noProof/>
                <w:webHidden/>
              </w:rPr>
              <w:instrText xml:space="preserve"> PAGEREF _Toc403283314 \h </w:instrText>
            </w:r>
            <w:r>
              <w:rPr>
                <w:noProof/>
                <w:webHidden/>
              </w:rPr>
            </w:r>
          </w:ins>
          <w:r>
            <w:rPr>
              <w:noProof/>
              <w:webHidden/>
            </w:rPr>
            <w:fldChar w:fldCharType="separate"/>
          </w:r>
          <w:ins w:id="15" w:author="Kelvin Ang" w:date="2014-11-09T07:59:00Z">
            <w:r>
              <w:rPr>
                <w:noProof/>
                <w:webHidden/>
              </w:rPr>
              <w:t>20</w:t>
            </w:r>
            <w:r>
              <w:rPr>
                <w:noProof/>
                <w:webHidden/>
              </w:rPr>
              <w:fldChar w:fldCharType="end"/>
            </w:r>
            <w:r w:rsidRPr="00752639">
              <w:rPr>
                <w:rStyle w:val="Hyperlink"/>
                <w:noProof/>
              </w:rPr>
              <w:fldChar w:fldCharType="end"/>
            </w:r>
          </w:ins>
        </w:p>
        <w:p w14:paraId="2D3D9331" w14:textId="77777777" w:rsidR="00D317B9" w:rsidRDefault="00D317B9">
          <w:pPr>
            <w:pStyle w:val="TOC1"/>
            <w:tabs>
              <w:tab w:val="right" w:leader="dot" w:pos="9350"/>
            </w:tabs>
            <w:rPr>
              <w:ins w:id="16" w:author="Kelvin Ang" w:date="2014-11-09T07:59:00Z"/>
              <w:noProof/>
            </w:rPr>
          </w:pPr>
          <w:ins w:id="17"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"_Toc403283315"</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 Developing the Components</w:t>
            </w:r>
            <w:r>
              <w:rPr>
                <w:noProof/>
                <w:webHidden/>
              </w:rPr>
              <w:tab/>
            </w:r>
            <w:r>
              <w:rPr>
                <w:noProof/>
                <w:webHidden/>
              </w:rPr>
              <w:fldChar w:fldCharType="begin"/>
            </w:r>
            <w:r>
              <w:rPr>
                <w:noProof/>
                <w:webHidden/>
              </w:rPr>
              <w:instrText xml:space="preserve"> PAGEREF _Toc403283315 \h </w:instrText>
            </w:r>
            <w:r>
              <w:rPr>
                <w:noProof/>
                <w:webHidden/>
              </w:rPr>
            </w:r>
          </w:ins>
          <w:r>
            <w:rPr>
              <w:noProof/>
              <w:webHidden/>
            </w:rPr>
            <w:fldChar w:fldCharType="separate"/>
          </w:r>
          <w:ins w:id="18" w:author="Kelvin Ang" w:date="2014-11-09T07:59:00Z">
            <w:r>
              <w:rPr>
                <w:noProof/>
                <w:webHidden/>
              </w:rPr>
              <w:t>21</w:t>
            </w:r>
            <w:r>
              <w:rPr>
                <w:noProof/>
                <w:webHidden/>
              </w:rPr>
              <w:fldChar w:fldCharType="end"/>
            </w:r>
            <w:r w:rsidRPr="00752639">
              <w:rPr>
                <w:rStyle w:val="Hyperlink"/>
                <w:noProof/>
              </w:rPr>
              <w:fldChar w:fldCharType="end"/>
            </w:r>
          </w:ins>
        </w:p>
        <w:p w14:paraId="2E44799F" w14:textId="77777777" w:rsidR="00D317B9" w:rsidRDefault="00D317B9">
          <w:pPr>
            <w:pStyle w:val="TOC2"/>
            <w:tabs>
              <w:tab w:val="right" w:leader="dot" w:pos="9350"/>
            </w:tabs>
            <w:rPr>
              <w:ins w:id="19" w:author="Kelvin Ang" w:date="2014-11-09T07:59:00Z"/>
              <w:noProof/>
            </w:rPr>
          </w:pPr>
          <w:ins w:id="20"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"_Toc403283316"</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4.1 Graphical User Interface</w:t>
            </w:r>
            <w:r>
              <w:rPr>
                <w:noProof/>
                <w:webHidden/>
              </w:rPr>
              <w:tab/>
            </w:r>
            <w:r>
              <w:rPr>
                <w:noProof/>
                <w:webHidden/>
              </w:rPr>
              <w:fldChar w:fldCharType="begin"/>
            </w:r>
            <w:r>
              <w:rPr>
                <w:noProof/>
                <w:webHidden/>
              </w:rPr>
              <w:instrText xml:space="preserve"> PAGEREF _Toc403283316 \h </w:instrText>
            </w:r>
            <w:r>
              <w:rPr>
                <w:noProof/>
                <w:webHidden/>
              </w:rPr>
            </w:r>
          </w:ins>
          <w:r>
            <w:rPr>
              <w:noProof/>
              <w:webHidden/>
            </w:rPr>
            <w:fldChar w:fldCharType="separate"/>
          </w:r>
          <w:ins w:id="21" w:author="Kelvin Ang" w:date="2014-11-09T07:59:00Z">
            <w:r>
              <w:rPr>
                <w:noProof/>
                <w:webHidden/>
              </w:rPr>
              <w:t>21</w:t>
            </w:r>
            <w:r>
              <w:rPr>
                <w:noProof/>
                <w:webHidden/>
              </w:rPr>
              <w:fldChar w:fldCharType="end"/>
            </w:r>
            <w:r w:rsidRPr="00752639">
              <w:rPr>
                <w:rStyle w:val="Hyperlink"/>
                <w:noProof/>
              </w:rPr>
              <w:fldChar w:fldCharType="end"/>
            </w:r>
          </w:ins>
        </w:p>
        <w:p w14:paraId="13FA92CB" w14:textId="77777777" w:rsidR="00D317B9" w:rsidRDefault="00D317B9">
          <w:pPr>
            <w:pStyle w:val="TOC2"/>
            <w:tabs>
              <w:tab w:val="right" w:leader="dot" w:pos="9350"/>
            </w:tabs>
            <w:rPr>
              <w:ins w:id="22" w:author="Kelvin Ang" w:date="2014-11-09T07:59:00Z"/>
              <w:noProof/>
            </w:rPr>
          </w:pPr>
          <w:ins w:id="23"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"_Toc403283317"</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 Logic</w:t>
            </w:r>
            <w:r>
              <w:rPr>
                <w:noProof/>
                <w:webHidden/>
              </w:rPr>
              <w:tab/>
            </w:r>
            <w:r>
              <w:rPr>
                <w:noProof/>
                <w:webHidden/>
              </w:rPr>
              <w:fldChar w:fldCharType="begin"/>
            </w:r>
            <w:r>
              <w:rPr>
                <w:noProof/>
                <w:webHidden/>
              </w:rPr>
              <w:instrText xml:space="preserve"> PAGEREF _Toc403283317 \h </w:instrText>
            </w:r>
            <w:r>
              <w:rPr>
                <w:noProof/>
                <w:webHidden/>
              </w:rPr>
            </w:r>
          </w:ins>
          <w:r>
            <w:rPr>
              <w:noProof/>
              <w:webHidden/>
            </w:rPr>
            <w:fldChar w:fldCharType="separate"/>
          </w:r>
          <w:ins w:id="24" w:author="Kelvin Ang" w:date="2014-11-09T07:59:00Z">
            <w:r>
              <w:rPr>
                <w:noProof/>
                <w:webHidden/>
              </w:rPr>
              <w:t>23</w:t>
            </w:r>
            <w:r>
              <w:rPr>
                <w:noProof/>
                <w:webHidden/>
              </w:rPr>
              <w:fldChar w:fldCharType="end"/>
            </w:r>
            <w:r w:rsidRPr="00752639">
              <w:rPr>
                <w:rStyle w:val="Hyperlink"/>
                <w:noProof/>
              </w:rPr>
              <w:fldChar w:fldCharType="end"/>
            </w:r>
          </w:ins>
        </w:p>
        <w:p w14:paraId="0EDE3AE9" w14:textId="77777777" w:rsidR="00D317B9" w:rsidRDefault="00D317B9">
          <w:pPr>
            <w:pStyle w:val="TOC3"/>
            <w:tabs>
              <w:tab w:val="right" w:leader="dot" w:pos="9350"/>
            </w:tabs>
            <w:rPr>
              <w:ins w:id="25" w:author="Kelvin Ang" w:date="2014-11-09T07:59:00Z"/>
              <w:noProof/>
            </w:rPr>
          </w:pPr>
          <w:ins w:id="26"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"_Toc403283318"</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4.2.1 Action and Hint System</w:t>
            </w:r>
            <w:r>
              <w:rPr>
                <w:noProof/>
                <w:webHidden/>
              </w:rPr>
              <w:tab/>
            </w:r>
            <w:r>
              <w:rPr>
                <w:noProof/>
                <w:webHidden/>
              </w:rPr>
              <w:fldChar w:fldCharType="begin"/>
            </w:r>
            <w:r>
              <w:rPr>
                <w:noProof/>
                <w:webHidden/>
              </w:rPr>
              <w:instrText xml:space="preserve"> PAGEREF _Toc403283318 \h </w:instrText>
            </w:r>
            <w:r>
              <w:rPr>
                <w:noProof/>
                <w:webHidden/>
              </w:rPr>
            </w:r>
          </w:ins>
          <w:r>
            <w:rPr>
              <w:noProof/>
              <w:webHidden/>
            </w:rPr>
            <w:fldChar w:fldCharType="separate"/>
          </w:r>
          <w:ins w:id="27" w:author="Kelvin Ang" w:date="2014-11-09T07:59:00Z">
            <w:r>
              <w:rPr>
                <w:noProof/>
                <w:webHidden/>
              </w:rPr>
              <w:t>24</w:t>
            </w:r>
            <w:r>
              <w:rPr>
                <w:noProof/>
                <w:webHidden/>
              </w:rPr>
              <w:fldChar w:fldCharType="end"/>
            </w:r>
            <w:r w:rsidRPr="00752639">
              <w:rPr>
                <w:rStyle w:val="Hyperlink"/>
                <w:noProof/>
              </w:rPr>
              <w:fldChar w:fldCharType="end"/>
            </w:r>
          </w:ins>
        </w:p>
        <w:p w14:paraId="7E86A2DB" w14:textId="77777777" w:rsidR="00D317B9" w:rsidRDefault="00D317B9">
          <w:pPr>
            <w:pStyle w:val="TOC3"/>
            <w:tabs>
              <w:tab w:val="right" w:leader="dot" w:pos="9350"/>
            </w:tabs>
            <w:rPr>
              <w:ins w:id="28" w:author="Kelvin Ang" w:date="2014-11-09T07:59:00Z"/>
              <w:noProof/>
            </w:rPr>
          </w:pPr>
          <w:ins w:id="29"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"_Toc403283319"</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4.2.2 Task Manager</w:t>
            </w:r>
            <w:r>
              <w:rPr>
                <w:noProof/>
                <w:webHidden/>
              </w:rPr>
              <w:tab/>
            </w:r>
            <w:r>
              <w:rPr>
                <w:noProof/>
                <w:webHidden/>
              </w:rPr>
              <w:fldChar w:fldCharType="begin"/>
            </w:r>
            <w:r>
              <w:rPr>
                <w:noProof/>
                <w:webHidden/>
              </w:rPr>
              <w:instrText xml:space="preserve"> PAGEREF _Toc403283319 \h </w:instrText>
            </w:r>
            <w:r>
              <w:rPr>
                <w:noProof/>
                <w:webHidden/>
              </w:rPr>
            </w:r>
          </w:ins>
          <w:r>
            <w:rPr>
              <w:noProof/>
              <w:webHidden/>
            </w:rPr>
            <w:fldChar w:fldCharType="separate"/>
          </w:r>
          <w:ins w:id="30" w:author="Kelvin Ang" w:date="2014-11-09T07:59:00Z">
            <w:r>
              <w:rPr>
                <w:noProof/>
                <w:webHidden/>
              </w:rPr>
              <w:t>32</w:t>
            </w:r>
            <w:r>
              <w:rPr>
                <w:noProof/>
                <w:webHidden/>
              </w:rPr>
              <w:fldChar w:fldCharType="end"/>
            </w:r>
            <w:r w:rsidRPr="00752639">
              <w:rPr>
                <w:rStyle w:val="Hyperlink"/>
                <w:noProof/>
              </w:rPr>
              <w:fldChar w:fldCharType="end"/>
            </w:r>
          </w:ins>
        </w:p>
        <w:p w14:paraId="0E229DD4" w14:textId="77777777" w:rsidR="00D317B9" w:rsidRDefault="00D317B9">
          <w:pPr>
            <w:pStyle w:val="TOC3"/>
            <w:tabs>
              <w:tab w:val="right" w:leader="dot" w:pos="9350"/>
            </w:tabs>
            <w:rPr>
              <w:ins w:id="31" w:author="Kelvin Ang" w:date="2014-11-09T07:59:00Z"/>
              <w:noProof/>
            </w:rPr>
          </w:pPr>
          <w:ins w:id="32"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"_Toc403283320"</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4.2.3 List Processor</w:t>
            </w:r>
            <w:r>
              <w:rPr>
                <w:noProof/>
                <w:webHidden/>
              </w:rPr>
              <w:tab/>
            </w:r>
            <w:r>
              <w:rPr>
                <w:noProof/>
                <w:webHidden/>
              </w:rPr>
              <w:fldChar w:fldCharType="begin"/>
            </w:r>
            <w:r>
              <w:rPr>
                <w:noProof/>
                <w:webHidden/>
              </w:rPr>
              <w:instrText xml:space="preserve"> PAGEREF _Toc403283320 \h </w:instrText>
            </w:r>
            <w:r>
              <w:rPr>
                <w:noProof/>
                <w:webHidden/>
              </w:rPr>
            </w:r>
          </w:ins>
          <w:r>
            <w:rPr>
              <w:noProof/>
              <w:webHidden/>
            </w:rPr>
            <w:fldChar w:fldCharType="separate"/>
          </w:r>
          <w:ins w:id="33" w:author="Kelvin Ang" w:date="2014-11-09T07:59:00Z">
            <w:r>
              <w:rPr>
                <w:noProof/>
                <w:webHidden/>
              </w:rPr>
              <w:t>33</w:t>
            </w:r>
            <w:r>
              <w:rPr>
                <w:noProof/>
                <w:webHidden/>
              </w:rPr>
              <w:fldChar w:fldCharType="end"/>
            </w:r>
            <w:r w:rsidRPr="00752639">
              <w:rPr>
                <w:rStyle w:val="Hyperlink"/>
                <w:noProof/>
              </w:rPr>
              <w:fldChar w:fldCharType="end"/>
            </w:r>
          </w:ins>
        </w:p>
        <w:p w14:paraId="610D81A4" w14:textId="77777777" w:rsidR="00D317B9" w:rsidRDefault="00D317B9">
          <w:pPr>
            <w:pStyle w:val="TOC2"/>
            <w:tabs>
              <w:tab w:val="right" w:leader="dot" w:pos="9350"/>
            </w:tabs>
            <w:rPr>
              <w:ins w:id="34" w:author="Kelvin Ang" w:date="2014-11-09T07:59:00Z"/>
              <w:noProof/>
            </w:rPr>
          </w:pPr>
          <w:ins w:id="35"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"_Toc403283321"</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4.3 Storage</w:t>
            </w:r>
            <w:r>
              <w:rPr>
                <w:noProof/>
                <w:webHidden/>
              </w:rPr>
              <w:tab/>
            </w:r>
            <w:r>
              <w:rPr>
                <w:noProof/>
                <w:webHidden/>
              </w:rPr>
              <w:fldChar w:fldCharType="begin"/>
            </w:r>
            <w:r>
              <w:rPr>
                <w:noProof/>
                <w:webHidden/>
              </w:rPr>
              <w:instrText xml:space="preserve"> PAGEREF _Toc403283321 \h </w:instrText>
            </w:r>
            <w:r>
              <w:rPr>
                <w:noProof/>
                <w:webHidden/>
              </w:rPr>
            </w:r>
          </w:ins>
          <w:r>
            <w:rPr>
              <w:noProof/>
              <w:webHidden/>
            </w:rPr>
            <w:fldChar w:fldCharType="separate"/>
          </w:r>
          <w:ins w:id="36" w:author="Kelvin Ang" w:date="2014-11-09T07:59:00Z">
            <w:r>
              <w:rPr>
                <w:noProof/>
                <w:webHidden/>
              </w:rPr>
              <w:t>35</w:t>
            </w:r>
            <w:r>
              <w:rPr>
                <w:noProof/>
                <w:webHidden/>
              </w:rPr>
              <w:fldChar w:fldCharType="end"/>
            </w:r>
            <w:r w:rsidRPr="00752639">
              <w:rPr>
                <w:rStyle w:val="Hyperlink"/>
                <w:noProof/>
              </w:rPr>
              <w:fldChar w:fldCharType="end"/>
            </w:r>
          </w:ins>
        </w:p>
        <w:p w14:paraId="5E33502F" w14:textId="77777777" w:rsidR="00D317B9" w:rsidRDefault="00D317B9">
          <w:pPr>
            <w:pStyle w:val="TOC1"/>
            <w:tabs>
              <w:tab w:val="right" w:leader="dot" w:pos="9350"/>
            </w:tabs>
            <w:rPr>
              <w:ins w:id="37" w:author="Kelvin Ang" w:date="2014-11-09T07:59:00Z"/>
              <w:noProof/>
            </w:rPr>
          </w:pPr>
          <w:ins w:id="38"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"_Toc403283322"</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5. Testing the System</w:t>
            </w:r>
            <w:r>
              <w:rPr>
                <w:noProof/>
                <w:webHidden/>
              </w:rPr>
              <w:tab/>
            </w:r>
            <w:r>
              <w:rPr>
                <w:noProof/>
                <w:webHidden/>
              </w:rPr>
              <w:fldChar w:fldCharType="begin"/>
            </w:r>
            <w:r>
              <w:rPr>
                <w:noProof/>
                <w:webHidden/>
              </w:rPr>
              <w:instrText xml:space="preserve"> PAGEREF _Toc403283322 \h </w:instrText>
            </w:r>
            <w:r>
              <w:rPr>
                <w:noProof/>
                <w:webHidden/>
              </w:rPr>
            </w:r>
          </w:ins>
          <w:r>
            <w:rPr>
              <w:noProof/>
              <w:webHidden/>
            </w:rPr>
            <w:fldChar w:fldCharType="separate"/>
          </w:r>
          <w:ins w:id="39" w:author="Kelvin Ang" w:date="2014-11-09T07:59:00Z">
            <w:r>
              <w:rPr>
                <w:noProof/>
                <w:webHidden/>
              </w:rPr>
              <w:t>37</w:t>
            </w:r>
            <w:r>
              <w:rPr>
                <w:noProof/>
                <w:webHidden/>
              </w:rPr>
              <w:fldChar w:fldCharType="end"/>
            </w:r>
            <w:r w:rsidRPr="00752639">
              <w:rPr>
                <w:rStyle w:val="Hyperlink"/>
                <w:noProof/>
              </w:rPr>
              <w:fldChar w:fldCharType="end"/>
            </w:r>
          </w:ins>
        </w:p>
        <w:p w14:paraId="71981295" w14:textId="77777777" w:rsidR="00D317B9" w:rsidRDefault="00D317B9">
          <w:pPr>
            <w:pStyle w:val="TOC1"/>
            <w:tabs>
              <w:tab w:val="right" w:leader="dot" w:pos="9350"/>
            </w:tabs>
            <w:rPr>
              <w:ins w:id="40" w:author="Kelvin Ang" w:date="2014-11-09T07:59:00Z"/>
              <w:noProof/>
            </w:rPr>
          </w:pPr>
          <w:ins w:id="41"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"_Toc403283323"</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 Appendix</w:t>
            </w:r>
            <w:r>
              <w:rPr>
                <w:noProof/>
                <w:webHidden/>
              </w:rPr>
              <w:tab/>
            </w:r>
            <w:r>
              <w:rPr>
                <w:noProof/>
                <w:webHidden/>
              </w:rPr>
              <w:fldChar w:fldCharType="begin"/>
            </w:r>
            <w:r>
              <w:rPr>
                <w:noProof/>
                <w:webHidden/>
              </w:rPr>
              <w:instrText xml:space="preserve"> PAGEREF _Toc403283323 \h </w:instrText>
            </w:r>
            <w:r>
              <w:rPr>
                <w:noProof/>
                <w:webHidden/>
              </w:rPr>
            </w:r>
          </w:ins>
          <w:r>
            <w:rPr>
              <w:noProof/>
              <w:webHidden/>
            </w:rPr>
            <w:fldChar w:fldCharType="separate"/>
          </w:r>
          <w:ins w:id="42" w:author="Kelvin Ang" w:date="2014-11-09T07:59:00Z">
            <w:r>
              <w:rPr>
                <w:noProof/>
                <w:webHidden/>
              </w:rPr>
              <w:t>40</w:t>
            </w:r>
            <w:r>
              <w:rPr>
                <w:noProof/>
                <w:webHidden/>
              </w:rPr>
              <w:fldChar w:fldCharType="end"/>
            </w:r>
            <w:r w:rsidRPr="00752639">
              <w:rPr>
                <w:rStyle w:val="Hyperlink"/>
                <w:noProof/>
              </w:rPr>
              <w:fldChar w:fldCharType="end"/>
            </w:r>
          </w:ins>
        </w:p>
        <w:p w14:paraId="720DD377" w14:textId="77777777" w:rsidR="00D317B9" w:rsidRDefault="00D317B9">
          <w:pPr>
            <w:pStyle w:val="TOC2"/>
            <w:tabs>
              <w:tab w:val="right" w:leader="dot" w:pos="9350"/>
            </w:tabs>
            <w:rPr>
              <w:ins w:id="43" w:author="Kelvin Ang" w:date="2014-11-09T07:59:00Z"/>
              <w:noProof/>
            </w:rPr>
          </w:pPr>
          <w:ins w:id="44"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"_Toc403283324"</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6.1 Upcoming Developments</w:t>
            </w:r>
            <w:r>
              <w:rPr>
                <w:noProof/>
                <w:webHidden/>
              </w:rPr>
              <w:tab/>
            </w:r>
            <w:r>
              <w:rPr>
                <w:noProof/>
                <w:webHidden/>
              </w:rPr>
              <w:fldChar w:fldCharType="begin"/>
            </w:r>
            <w:r>
              <w:rPr>
                <w:noProof/>
                <w:webHidden/>
              </w:rPr>
              <w:instrText xml:space="preserve"> PAGEREF _Toc403283324 \h </w:instrText>
            </w:r>
            <w:r>
              <w:rPr>
                <w:noProof/>
                <w:webHidden/>
              </w:rPr>
            </w:r>
          </w:ins>
          <w:r>
            <w:rPr>
              <w:noProof/>
              <w:webHidden/>
            </w:rPr>
            <w:fldChar w:fldCharType="separate"/>
          </w:r>
          <w:ins w:id="45" w:author="Kelvin Ang" w:date="2014-11-09T07:59:00Z">
            <w:r>
              <w:rPr>
                <w:noProof/>
                <w:webHidden/>
              </w:rPr>
              <w:t>40</w:t>
            </w:r>
            <w:r>
              <w:rPr>
                <w:noProof/>
                <w:webHidden/>
              </w:rPr>
              <w:fldChar w:fldCharType="end"/>
            </w:r>
            <w:r w:rsidRPr="00752639">
              <w:rPr>
                <w:rStyle w:val="Hyperlink"/>
                <w:noProof/>
              </w:rPr>
              <w:fldChar w:fldCharType="end"/>
            </w:r>
          </w:ins>
        </w:p>
        <w:p w14:paraId="17766775" w14:textId="77777777" w:rsidR="00D317B9" w:rsidRDefault="00D317B9">
          <w:pPr>
            <w:pStyle w:val="TOC2"/>
            <w:tabs>
              <w:tab w:val="right" w:leader="dot" w:pos="9350"/>
            </w:tabs>
            <w:rPr>
              <w:ins w:id="46" w:author="Kelvin Ang" w:date="2014-11-09T07:59:00Z"/>
              <w:noProof/>
            </w:rPr>
          </w:pPr>
          <w:ins w:id="47"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"_Toc403283325"</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6.2 Glossary</w:t>
            </w:r>
            <w:r>
              <w:rPr>
                <w:noProof/>
                <w:webHidden/>
              </w:rPr>
              <w:tab/>
            </w:r>
            <w:r>
              <w:rPr>
                <w:noProof/>
                <w:webHidden/>
              </w:rPr>
              <w:fldChar w:fldCharType="begin"/>
            </w:r>
            <w:r>
              <w:rPr>
                <w:noProof/>
                <w:webHidden/>
              </w:rPr>
              <w:instrText xml:space="preserve"> PAGEREF _Toc403283325 \h </w:instrText>
            </w:r>
            <w:r>
              <w:rPr>
                <w:noProof/>
                <w:webHidden/>
              </w:rPr>
            </w:r>
          </w:ins>
          <w:r>
            <w:rPr>
              <w:noProof/>
              <w:webHidden/>
            </w:rPr>
            <w:fldChar w:fldCharType="separate"/>
          </w:r>
          <w:ins w:id="48" w:author="Kelvin Ang" w:date="2014-11-09T07:59:00Z">
            <w:r>
              <w:rPr>
                <w:noProof/>
                <w:webHidden/>
              </w:rPr>
              <w:t>41</w:t>
            </w:r>
            <w:r>
              <w:rPr>
                <w:noProof/>
                <w:webHidden/>
              </w:rPr>
              <w:fldChar w:fldCharType="end"/>
            </w:r>
            <w:r w:rsidRPr="00752639">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283312"/>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4544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544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#pri</w:t>
            </w:r>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#tdy</w:t>
            </w:r>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#upc</w:t>
            </w:r>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#olp</w:t>
            </w:r>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456512"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458560"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02637B7B" w:rsidR="00387117" w:rsidRDefault="00387117"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4DB5B43C" w:rsidR="00387117" w:rsidRDefault="00387117" w:rsidP="00BF5CD9">
                            <w:r>
                              <w:t xml:space="preserve">The recent added task will be highlighted in </w:t>
                            </w:r>
                            <w:r w:rsidRPr="00872ADC">
                              <w:rPr>
                                <w:color w:val="00B0F0"/>
                                <w:rPrChange w:id="168" w:author="zhen yu" w:date="2014-11-08T23:40:00Z">
                                  <w:rPr/>
                                </w:rPrChange>
                              </w:rPr>
                              <w:t>cyan</w:t>
                            </w:r>
                            <w:del w:id="169" w:author="Kelvin Ang" w:date="2014-11-09T08:06:00Z">
                              <w:r w:rsidRPr="00872ADC" w:rsidDel="00851C98">
                                <w:rPr>
                                  <w:color w:val="00B0F0"/>
                                  <w:rPrChange w:id="170" w:author="zhen yu" w:date="2014-11-08T23:40:00Z">
                                    <w:rPr/>
                                  </w:rPrChange>
                                </w:rPr>
                                <w:delText xml:space="preserve"> color</w:delText>
                              </w:r>
                            </w:del>
                            <w:r>
                              <w:t xml:space="preserve">. </w:t>
                            </w:r>
                          </w:p>
                          <w:p w14:paraId="63985CCA" w14:textId="1218258A" w:rsidR="00387117" w:rsidRDefault="00387117" w:rsidP="00BF5CD9">
                            <w:r>
                              <w:t xml:space="preserve">The </w:t>
                            </w:r>
                            <w:r w:rsidRPr="003A7D6F">
                              <w:rPr>
                                <w:b/>
                              </w:rPr>
                              <w:t>Status and Help Bar</w:t>
                            </w:r>
                            <w:r>
                              <w:t xml:space="preserve"> displays the successful message after you add a task.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02637B7B" w:rsidR="00387117" w:rsidRDefault="00387117"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4DB5B43C" w:rsidR="00387117" w:rsidRDefault="00387117" w:rsidP="00BF5CD9">
                      <w:r>
                        <w:t xml:space="preserve">The recent added task will be highlighted in </w:t>
                      </w:r>
                      <w:r w:rsidRPr="00872ADC">
                        <w:rPr>
                          <w:color w:val="00B0F0"/>
                          <w:rPrChange w:id="171" w:author="zhen yu" w:date="2014-11-08T23:40:00Z">
                            <w:rPr/>
                          </w:rPrChange>
                        </w:rPr>
                        <w:t>cyan</w:t>
                      </w:r>
                      <w:del w:id="172" w:author="Kelvin Ang" w:date="2014-11-09T08:06:00Z">
                        <w:r w:rsidRPr="00872ADC" w:rsidDel="00851C98">
                          <w:rPr>
                            <w:color w:val="00B0F0"/>
                            <w:rPrChange w:id="173" w:author="zhen yu" w:date="2014-11-08T23:40:00Z">
                              <w:rPr/>
                            </w:rPrChange>
                          </w:rPr>
                          <w:delText xml:space="preserve"> color</w:delText>
                        </w:r>
                      </w:del>
                      <w:r>
                        <w:t xml:space="preserve">. </w:t>
                      </w:r>
                    </w:p>
                    <w:p w14:paraId="63985CCA" w14:textId="1218258A" w:rsidR="00387117" w:rsidRDefault="00387117" w:rsidP="00BF5CD9">
                      <w:r>
                        <w:t xml:space="preserve">The </w:t>
                      </w:r>
                      <w:r w:rsidRPr="003A7D6F">
                        <w:rPr>
                          <w:b/>
                        </w:rPr>
                        <w:t>Status and Help Bar</w:t>
                      </w:r>
                      <w:r>
                        <w:t xml:space="preserve"> displays the successful message after you add a task. </w:t>
                      </w:r>
                    </w:p>
                  </w:txbxContent>
                </v:textbox>
                <w10:wrap type="tight"/>
              </v:shape>
            </w:pict>
          </mc:Fallback>
        </mc:AlternateContent>
      </w:r>
      <w:r w:rsidR="008C2A80">
        <w:rPr>
          <w:noProof/>
        </w:rPr>
        <mc:AlternateContent>
          <mc:Choice Requires="wpg">
            <w:drawing>
              <wp:anchor distT="0" distB="0" distL="114300" distR="114300" simplePos="0" relativeHeight="25146060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76D847E" id="Group 133" o:spid="_x0000_s1026" style="position:absolute;margin-left:0;margin-top:258.25pt;width:323.95pt;height:246.9pt;z-index:25146060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74"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75" w:author="zhen yu" w:date="2014-11-08T23:33:00Z"/>
          <w:rStyle w:val="Emphasis"/>
        </w:rPr>
      </w:pPr>
      <w:ins w:id="176" w:author="zhen yu" w:date="2014-11-08T23:33:00Z">
        <w:r>
          <w:rPr>
            <w:rStyle w:val="Emphasis"/>
          </w:rPr>
          <w:lastRenderedPageBreak/>
          <w:t xml:space="preserve">Adding </w:t>
        </w:r>
      </w:ins>
      <w:ins w:id="177" w:author="zhen yu" w:date="2014-11-08T23:34:00Z">
        <w:r>
          <w:rPr>
            <w:rStyle w:val="Emphasis"/>
          </w:rPr>
          <w:t>Deadline</w:t>
        </w:r>
      </w:ins>
      <w:ins w:id="178" w:author="zhen yu" w:date="2014-11-08T23:33:00Z">
        <w:r>
          <w:rPr>
            <w:rStyle w:val="Emphasis"/>
          </w:rPr>
          <w:t xml:space="preserve"> Tasks</w:t>
        </w:r>
      </w:ins>
    </w:p>
    <w:p w14:paraId="35AE7597" w14:textId="77442F0E" w:rsidR="00837FAF" w:rsidRDefault="00387117" w:rsidP="00837FAF">
      <w:pPr>
        <w:rPr>
          <w:ins w:id="179" w:author="zhen yu" w:date="2014-11-08T23:33:00Z"/>
        </w:rPr>
      </w:pPr>
      <w:ins w:id="180" w:author="zhen yu" w:date="2014-11-08T23:36:00Z">
        <w:r w:rsidRPr="00DD0BBB">
          <w:rPr>
            <w:rStyle w:val="Emphasis"/>
            <w:noProof/>
          </w:rPr>
          <mc:AlternateContent>
            <mc:Choice Requires="wps">
              <w:drawing>
                <wp:anchor distT="0" distB="0" distL="114300" distR="114300" simplePos="0" relativeHeight="251517952"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C07990E" w:rsidR="00387117" w:rsidRDefault="00387117" w:rsidP="00837FAF">
                              <w:ins w:id="181" w:author="zhen yu" w:date="2014-11-08T23:39:00Z">
                                <w:r>
                                  <w:t>The task will be tagged with “</w:t>
                                </w:r>
                                <w:r>
                                  <w:rPr>
                                    <w:b/>
                                  </w:rPr>
                                  <w:t>Deadline</w:t>
                                </w:r>
                                <w:r>
                                  <w:t>” icon.</w:t>
                                </w:r>
                              </w:ins>
                              <w:del w:id="182" w:author="zhen yu" w:date="2014-11-08T23:39:00Z">
                                <w:r w:rsidDel="007F02B6">
                                  <w:delText xml:space="preserve">If you </w:delText>
                                </w:r>
                              </w:del>
                              <w:del w:id="183"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C07990E" w:rsidR="00387117" w:rsidRDefault="00387117" w:rsidP="00837FAF">
                        <w:ins w:id="184" w:author="zhen yu" w:date="2014-11-08T23:39:00Z">
                          <w:r>
                            <w:t>The task will be tagged with “</w:t>
                          </w:r>
                          <w:r>
                            <w:rPr>
                              <w:b/>
                            </w:rPr>
                            <w:t>Deadline</w:t>
                          </w:r>
                          <w:r>
                            <w:t>” icon.</w:t>
                          </w:r>
                        </w:ins>
                        <w:del w:id="185" w:author="zhen yu" w:date="2014-11-08T23:39:00Z">
                          <w:r w:rsidDel="007F02B6">
                            <w:delText xml:space="preserve">If you </w:delText>
                          </w:r>
                        </w:del>
                        <w:del w:id="18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187" w:author="zhen yu" w:date="2014-11-08T23:38:00Z">
        <w:r w:rsidR="00837FAF" w:rsidRPr="00837FAF">
          <w:rPr>
            <w:noProof/>
          </w:rPr>
          <mc:AlternateContent>
            <mc:Choice Requires="wps">
              <w:drawing>
                <wp:anchor distT="0" distB="0" distL="114300" distR="114300" simplePos="0" relativeHeight="25153740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E3E7FE4" id="AutoShape 71" o:spid="_x0000_s1026" type="#_x0000_t32" style="position:absolute;margin-left:159pt;margin-top:253.65pt;width:30.75pt;height:134.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1E510D6D"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188" w:author="zhen yu" w:date="2014-11-08T23:33:00Z">
        <w:r w:rsidR="00837FAF" w:rsidRPr="00DD0BBB">
          <w:rPr>
            <w:rStyle w:val="Emphasis"/>
            <w:noProof/>
          </w:rPr>
          <mc:AlternateContent>
            <mc:Choice Requires="wps">
              <w:drawing>
                <wp:anchor distT="0" distB="0" distL="114300" distR="114300" simplePos="0" relativeHeight="25151180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189" w:author="zhen yu" w:date="2014-11-08T23:38:00Z">
                                <w:r>
                                  <w:t xml:space="preserve">need to add a task with </w:t>
                                </w:r>
                              </w:ins>
                              <w:ins w:id="190" w:author="Kelvin Ang" w:date="2014-11-09T07:46:00Z">
                                <w:r>
                                  <w:t xml:space="preserve">a </w:t>
                                </w:r>
                              </w:ins>
                              <w:ins w:id="191" w:author="zhen yu" w:date="2014-11-08T23:38:00Z">
                                <w:r>
                                  <w:t xml:space="preserve">deadline, simply </w:t>
                                </w:r>
                              </w:ins>
                              <w:ins w:id="192" w:author="zhen yu" w:date="2014-11-08T23:39:00Z">
                                <w:r>
                                  <w:t>use the keyword “</w:t>
                                </w:r>
                                <w:r w:rsidRPr="00837FAF">
                                  <w:rPr>
                                    <w:b/>
                                    <w:rPrChange w:id="193" w:author="zhen yu" w:date="2014-11-08T23:39:00Z">
                                      <w:rPr/>
                                    </w:rPrChange>
                                  </w:rPr>
                                  <w:t>by</w:t>
                                </w:r>
                                <w:r>
                                  <w:t>”.</w:t>
                                </w:r>
                              </w:ins>
                              <w:del w:id="19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195" w:author="zhen yu" w:date="2014-11-08T23:38:00Z">
                          <w:r>
                            <w:t xml:space="preserve">need to add a task with </w:t>
                          </w:r>
                        </w:ins>
                        <w:ins w:id="196" w:author="Kelvin Ang" w:date="2014-11-09T07:46:00Z">
                          <w:r>
                            <w:t xml:space="preserve">a </w:t>
                          </w:r>
                        </w:ins>
                        <w:ins w:id="197" w:author="zhen yu" w:date="2014-11-08T23:38:00Z">
                          <w:r>
                            <w:t xml:space="preserve">deadline, simply </w:t>
                          </w:r>
                        </w:ins>
                        <w:ins w:id="198" w:author="zhen yu" w:date="2014-11-08T23:39:00Z">
                          <w:r>
                            <w:t>use the keyword “</w:t>
                          </w:r>
                          <w:r w:rsidRPr="00837FAF">
                            <w:rPr>
                              <w:b/>
                              <w:rPrChange w:id="199" w:author="zhen yu" w:date="2014-11-08T23:39:00Z">
                                <w:rPr/>
                              </w:rPrChange>
                            </w:rPr>
                            <w:t>by</w:t>
                          </w:r>
                          <w:r>
                            <w:t>”.</w:t>
                          </w:r>
                        </w:ins>
                        <w:del w:id="20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0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02" w:author="zhen yu" w:date="2014-11-08T23:33:00Z"/>
          <w:rStyle w:val="Emphasis"/>
        </w:rPr>
      </w:pPr>
      <w:ins w:id="203" w:author="zhen yu" w:date="2014-11-08T23:38:00Z">
        <w:r w:rsidRPr="00837FAF">
          <w:rPr>
            <w:noProof/>
          </w:rPr>
          <mc:AlternateContent>
            <mc:Choice Requires="wps">
              <w:drawing>
                <wp:anchor distT="0" distB="0" distL="114300" distR="114300" simplePos="0" relativeHeight="25153024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8EAD919" id="Rectangle 5" o:spid="_x0000_s1026" style="position:absolute;margin-left:59.25pt;margin-top:107.4pt;width:243.75pt;height:58.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0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05" w:author="zhen yu" w:date="2014-11-08T23:33:00Z"/>
          <w:rStyle w:val="Emphasis"/>
        </w:rPr>
      </w:pPr>
      <w:ins w:id="206" w:author="zhen yu" w:date="2014-11-08T23:33:00Z">
        <w:r>
          <w:rPr>
            <w:rStyle w:val="Emphasis"/>
          </w:rPr>
          <w:br w:type="page"/>
        </w:r>
      </w:ins>
    </w:p>
    <w:p w14:paraId="72010399" w14:textId="10C2C901" w:rsidR="00432946" w:rsidRPr="00DD0BBB" w:rsidRDefault="00387117" w:rsidP="00432946">
      <w:pPr>
        <w:rPr>
          <w:ins w:id="207" w:author="zhen yu" w:date="2014-11-08T22:45:00Z"/>
          <w:rStyle w:val="Emphasis"/>
        </w:rPr>
      </w:pPr>
      <w:ins w:id="208" w:author="zhen yu" w:date="2014-11-08T22:45:00Z">
        <w:r w:rsidRPr="00DD0BBB">
          <w:rPr>
            <w:rStyle w:val="Emphasis"/>
            <w:noProof/>
          </w:rPr>
          <w:lastRenderedPageBreak/>
          <mc:AlternateContent>
            <mc:Choice Requires="wps">
              <w:drawing>
                <wp:anchor distT="0" distB="0" distL="114300" distR="114300" simplePos="0" relativeHeight="251503616"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77777777" w:rsidR="00445045" w:rsidRDefault="00387117" w:rsidP="00432946">
                              <w:pPr>
                                <w:rPr>
                                  <w:ins w:id="209" w:author="Kelvin Ang" w:date="2014-11-09T08:01:00Z"/>
                                </w:rPr>
                              </w:pPr>
                              <w:ins w:id="210" w:author="zhen yu" w:date="2014-11-08T22:46:00Z">
                                <w:r>
                                  <w:t>If you are not sure which day to enter for a task,</w:t>
                                </w:r>
                              </w:ins>
                              <w:ins w:id="211" w:author="zhen yu" w:date="2014-11-08T22:47:00Z">
                                <w:r>
                                  <w:t xml:space="preserve"> you can simply type the descriptions without </w:t>
                                </w:r>
                              </w:ins>
                              <w:ins w:id="212" w:author="Kelvin Ang" w:date="2014-11-09T08:01:00Z">
                                <w:r w:rsidR="00445045">
                                  <w:t xml:space="preserve">any </w:t>
                                </w:r>
                              </w:ins>
                              <w:ins w:id="213" w:author="zhen yu" w:date="2014-11-08T22:47:00Z">
                                <w:r>
                                  <w:t>date and time</w:t>
                                </w:r>
                              </w:ins>
                              <w:ins w:id="214" w:author="Kelvin Ang" w:date="2014-11-09T08:01:00Z">
                                <w:r w:rsidR="00445045">
                                  <w:t xml:space="preserve"> information</w:t>
                                </w:r>
                              </w:ins>
                              <w:ins w:id="215" w:author="zhen yu" w:date="2014-11-08T22:47:00Z">
                                <w:r>
                                  <w:t>.</w:t>
                                </w:r>
                              </w:ins>
                            </w:p>
                            <w:p w14:paraId="655233A8" w14:textId="4DC57060" w:rsidR="00387117" w:rsidDel="009373E0" w:rsidRDefault="00445045" w:rsidP="00432946">
                              <w:pPr>
                                <w:tabs>
                                  <w:tab w:val="left" w:pos="7305"/>
                                </w:tabs>
                                <w:rPr>
                                  <w:del w:id="216" w:author="zhen yu" w:date="2014-11-08T22:46:00Z"/>
                                </w:rPr>
                              </w:pPr>
                              <w:ins w:id="217" w:author="Kelvin Ang" w:date="2014-11-09T08:01:00Z">
                                <w:r>
                                  <w:t xml:space="preserve">These tasks will appear in the </w:t>
                                </w:r>
                              </w:ins>
                              <w:ins w:id="218" w:author="Kelvin Ang" w:date="2014-11-09T08:02:00Z">
                                <w:r w:rsidRPr="00445045">
                                  <w:rPr>
                                    <w:b/>
                                    <w:rPrChange w:id="219" w:author="Kelvin Ang" w:date="2014-11-09T08:02:00Z">
                                      <w:rPr/>
                                    </w:rPrChange>
                                  </w:rPr>
                                  <w:t>“</w:t>
                                </w:r>
                              </w:ins>
                              <w:ins w:id="220" w:author="Kelvin Ang" w:date="2014-11-09T08:01:00Z">
                                <w:r w:rsidRPr="00445045">
                                  <w:rPr>
                                    <w:b/>
                                    <w:rPrChange w:id="221" w:author="Kelvin Ang" w:date="2014-11-09T08:02:00Z">
                                      <w:rPr/>
                                    </w:rPrChange>
                                  </w:rPr>
                                  <w:t>#smd</w:t>
                                </w:r>
                              </w:ins>
                              <w:ins w:id="222" w:author="Kelvin Ang" w:date="2014-11-09T08:02:00Z">
                                <w:r w:rsidRPr="00445045">
                                  <w:rPr>
                                    <w:b/>
                                    <w:rPrChange w:id="223" w:author="Kelvin Ang" w:date="2014-11-09T08:02:00Z">
                                      <w:rPr/>
                                    </w:rPrChange>
                                  </w:rPr>
                                  <w:t>”</w:t>
                                </w:r>
                              </w:ins>
                              <w:ins w:id="224" w:author="Kelvin Ang" w:date="2014-11-09T08:01:00Z">
                                <w:r>
                                  <w:t xml:space="preserve"> category.</w:t>
                                </w:r>
                              </w:ins>
                              <w:del w:id="225"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77777777" w:rsidR="00445045" w:rsidRDefault="00387117" w:rsidP="00432946">
                        <w:pPr>
                          <w:rPr>
                            <w:ins w:id="226" w:author="Kelvin Ang" w:date="2014-11-09T08:01:00Z"/>
                          </w:rPr>
                        </w:pPr>
                        <w:ins w:id="227" w:author="zhen yu" w:date="2014-11-08T22:46:00Z">
                          <w:r>
                            <w:t>If you are not sure which day to enter for a task,</w:t>
                          </w:r>
                        </w:ins>
                        <w:ins w:id="228" w:author="zhen yu" w:date="2014-11-08T22:47:00Z">
                          <w:r>
                            <w:t xml:space="preserve"> you can simply type the descriptions without </w:t>
                          </w:r>
                        </w:ins>
                        <w:ins w:id="229" w:author="Kelvin Ang" w:date="2014-11-09T08:01:00Z">
                          <w:r w:rsidR="00445045">
                            <w:t xml:space="preserve">any </w:t>
                          </w:r>
                        </w:ins>
                        <w:ins w:id="230" w:author="zhen yu" w:date="2014-11-08T22:47:00Z">
                          <w:r>
                            <w:t>date and time</w:t>
                          </w:r>
                        </w:ins>
                        <w:ins w:id="231" w:author="Kelvin Ang" w:date="2014-11-09T08:01:00Z">
                          <w:r w:rsidR="00445045">
                            <w:t xml:space="preserve"> information</w:t>
                          </w:r>
                        </w:ins>
                        <w:ins w:id="232" w:author="zhen yu" w:date="2014-11-08T22:47:00Z">
                          <w:r>
                            <w:t>.</w:t>
                          </w:r>
                        </w:ins>
                      </w:p>
                      <w:p w14:paraId="655233A8" w14:textId="4DC57060" w:rsidR="00387117" w:rsidDel="009373E0" w:rsidRDefault="00445045" w:rsidP="00432946">
                        <w:pPr>
                          <w:tabs>
                            <w:tab w:val="left" w:pos="7305"/>
                          </w:tabs>
                          <w:rPr>
                            <w:del w:id="233" w:author="zhen yu" w:date="2014-11-08T22:46:00Z"/>
                          </w:rPr>
                        </w:pPr>
                        <w:ins w:id="234" w:author="Kelvin Ang" w:date="2014-11-09T08:01:00Z">
                          <w:r>
                            <w:t xml:space="preserve">These tasks will appear in the </w:t>
                          </w:r>
                        </w:ins>
                        <w:ins w:id="235" w:author="Kelvin Ang" w:date="2014-11-09T08:02:00Z">
                          <w:r w:rsidRPr="00445045">
                            <w:rPr>
                              <w:b/>
                              <w:rPrChange w:id="236" w:author="Kelvin Ang" w:date="2014-11-09T08:02:00Z">
                                <w:rPr/>
                              </w:rPrChange>
                            </w:rPr>
                            <w:t>“</w:t>
                          </w:r>
                        </w:ins>
                        <w:ins w:id="237" w:author="Kelvin Ang" w:date="2014-11-09T08:01:00Z">
                          <w:r w:rsidRPr="00445045">
                            <w:rPr>
                              <w:b/>
                              <w:rPrChange w:id="238" w:author="Kelvin Ang" w:date="2014-11-09T08:02:00Z">
                                <w:rPr/>
                              </w:rPrChange>
                            </w:rPr>
                            <w:t>#smd</w:t>
                          </w:r>
                        </w:ins>
                        <w:ins w:id="239" w:author="Kelvin Ang" w:date="2014-11-09T08:02:00Z">
                          <w:r w:rsidRPr="00445045">
                            <w:rPr>
                              <w:b/>
                              <w:rPrChange w:id="240" w:author="Kelvin Ang" w:date="2014-11-09T08:02:00Z">
                                <w:rPr/>
                              </w:rPrChange>
                            </w:rPr>
                            <w:t>”</w:t>
                          </w:r>
                        </w:ins>
                        <w:ins w:id="241" w:author="Kelvin Ang" w:date="2014-11-09T08:01:00Z">
                          <w:r>
                            <w:t xml:space="preserve"> category.</w:t>
                          </w:r>
                        </w:ins>
                        <w:del w:id="242"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243" w:author="zhen yu" w:date="2014-11-08T22:46:00Z">
        <w:del w:id="244" w:author="Kelvin Ang" w:date="2014-11-09T08:01:00Z">
          <w:r w:rsidR="00432946" w:rsidDel="00445045">
            <w:rPr>
              <w:rStyle w:val="Emphasis"/>
            </w:rPr>
            <w:delText>Someday</w:delText>
          </w:r>
        </w:del>
      </w:ins>
      <w:ins w:id="245" w:author="Kelvin Ang" w:date="2014-11-09T08:01:00Z">
        <w:r w:rsidR="00445045">
          <w:rPr>
            <w:rStyle w:val="Emphasis"/>
          </w:rPr>
          <w:t>Floating</w:t>
        </w:r>
      </w:ins>
      <w:ins w:id="246" w:author="zhen yu" w:date="2014-11-08T22:46:00Z">
        <w:r w:rsidR="00432946">
          <w:rPr>
            <w:rStyle w:val="Emphasis"/>
          </w:rPr>
          <w:t xml:space="preserve"> Tasks</w:t>
        </w:r>
      </w:ins>
    </w:p>
    <w:p w14:paraId="2BF3F4FA" w14:textId="4B25736C" w:rsidR="00432946" w:rsidRDefault="009373E0" w:rsidP="00432946">
      <w:pPr>
        <w:rPr>
          <w:ins w:id="247" w:author="zhen yu" w:date="2014-11-08T22:45:00Z"/>
        </w:rPr>
      </w:pPr>
      <w:ins w:id="248"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49" w:author="zhen yu" w:date="2014-11-08T22:53:00Z"/>
          <w:rStyle w:val="Emphasis"/>
        </w:rPr>
      </w:pPr>
      <w:ins w:id="250" w:author="zhen yu" w:date="2014-11-08T22:53:00Z">
        <w:r w:rsidRPr="00DD0BBB">
          <w:rPr>
            <w:rStyle w:val="Emphasis"/>
            <w:noProof/>
          </w:rPr>
          <mc:AlternateContent>
            <mc:Choice Requires="wps">
              <w:drawing>
                <wp:anchor distT="0" distB="0" distL="114300" distR="114300" simplePos="0" relativeHeight="251506688"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251" w:author="zhen yu" w:date="2014-11-08T23:18:00Z">
                                <w:r w:rsidDel="00177EE4">
                                  <w:delText>are not sure which day to enter for a task, you can simple type the descriptions without date and time.</w:delText>
                                </w:r>
                              </w:del>
                              <w:ins w:id="252" w:author="zhen yu" w:date="2014-11-09T00:14:00Z">
                                <w:r>
                                  <w:t>have an all day</w:t>
                                </w:r>
                              </w:ins>
                              <w:ins w:id="253" w:author="zhen yu" w:date="2014-11-08T23:18:00Z">
                                <w:r>
                                  <w:rPr>
                                    <w:b/>
                                  </w:rPr>
                                  <w:t xml:space="preserve"> </w:t>
                                </w:r>
                                <w:r w:rsidRPr="00177EE4">
                                  <w:rPr>
                                    <w:rPrChange w:id="254" w:author="zhen yu" w:date="2014-11-08T23:18:00Z">
                                      <w:rPr>
                                        <w:b/>
                                      </w:rPr>
                                    </w:rPrChange>
                                  </w:rPr>
                                  <w:t>event,</w:t>
                                </w:r>
                              </w:ins>
                              <w:ins w:id="255" w:author="zhen yu" w:date="2014-11-08T23:19:00Z">
                                <w:r>
                                  <w:t xml:space="preserve"> simply specify </w:t>
                                </w:r>
                              </w:ins>
                              <w:ins w:id="256" w:author="zhen yu" w:date="2014-11-08T23:31:00Z">
                                <w:r>
                                  <w:t>a</w:t>
                                </w:r>
                              </w:ins>
                              <w:ins w:id="257" w:author="zhen yu" w:date="2014-11-08T23:19:00Z">
                                <w:r>
                                  <w:t xml:space="preserve"> date without </w:t>
                                </w:r>
                              </w:ins>
                              <w:ins w:id="258" w:author="Kelvin Ang" w:date="2014-11-09T08:02:00Z">
                                <w:r w:rsidR="00445045">
                                  <w:t xml:space="preserve">the </w:t>
                                </w:r>
                              </w:ins>
                              <w:ins w:id="259"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260" w:author="zhen yu" w:date="2014-11-08T23:18:00Z">
                          <w:r w:rsidDel="00177EE4">
                            <w:delText>are not sure which day to enter for a task, you can simple type the descriptions without date and time.</w:delText>
                          </w:r>
                        </w:del>
                        <w:ins w:id="261" w:author="zhen yu" w:date="2014-11-09T00:14:00Z">
                          <w:r>
                            <w:t>have an all day</w:t>
                          </w:r>
                        </w:ins>
                        <w:ins w:id="262" w:author="zhen yu" w:date="2014-11-08T23:18:00Z">
                          <w:r>
                            <w:rPr>
                              <w:b/>
                            </w:rPr>
                            <w:t xml:space="preserve"> </w:t>
                          </w:r>
                          <w:r w:rsidRPr="00177EE4">
                            <w:rPr>
                              <w:rPrChange w:id="263" w:author="zhen yu" w:date="2014-11-08T23:18:00Z">
                                <w:rPr>
                                  <w:b/>
                                </w:rPr>
                              </w:rPrChange>
                            </w:rPr>
                            <w:t>event,</w:t>
                          </w:r>
                        </w:ins>
                        <w:ins w:id="264" w:author="zhen yu" w:date="2014-11-08T23:19:00Z">
                          <w:r>
                            <w:t xml:space="preserve"> simply specify </w:t>
                          </w:r>
                        </w:ins>
                        <w:ins w:id="265" w:author="zhen yu" w:date="2014-11-08T23:31:00Z">
                          <w:r>
                            <w:t>a</w:t>
                          </w:r>
                        </w:ins>
                        <w:ins w:id="266" w:author="zhen yu" w:date="2014-11-08T23:19:00Z">
                          <w:r>
                            <w:t xml:space="preserve"> date without </w:t>
                          </w:r>
                        </w:ins>
                        <w:ins w:id="267" w:author="Kelvin Ang" w:date="2014-11-09T08:02:00Z">
                          <w:r w:rsidR="00445045">
                            <w:t xml:space="preserve">the </w:t>
                          </w:r>
                        </w:ins>
                        <w:ins w:id="268" w:author="zhen yu" w:date="2014-11-08T23:19:00Z">
                          <w:r>
                            <w:t>time.</w:t>
                          </w:r>
                        </w:ins>
                      </w:p>
                    </w:txbxContent>
                  </v:textbox>
                  <w10:wrap type="tight"/>
                </v:shape>
              </w:pict>
            </mc:Fallback>
          </mc:AlternateContent>
        </w:r>
        <w:r w:rsidR="009373E0">
          <w:rPr>
            <w:rStyle w:val="Emphasis"/>
          </w:rPr>
          <w:t xml:space="preserve">Adding </w:t>
        </w:r>
      </w:ins>
      <w:ins w:id="269" w:author="zhen yu" w:date="2014-11-08T23:17:00Z">
        <w:r w:rsidR="00177EE4">
          <w:rPr>
            <w:rStyle w:val="Emphasis"/>
          </w:rPr>
          <w:t>All Day</w:t>
        </w:r>
      </w:ins>
      <w:ins w:id="270" w:author="zhen yu" w:date="2014-11-08T22:53:00Z">
        <w:r w:rsidR="009373E0">
          <w:rPr>
            <w:rStyle w:val="Emphasis"/>
          </w:rPr>
          <w:t xml:space="preserve"> Tasks</w:t>
        </w:r>
      </w:ins>
    </w:p>
    <w:p w14:paraId="4A34376A" w14:textId="788F4E41" w:rsidR="009373E0" w:rsidRDefault="009373E0" w:rsidP="007B7679">
      <w:pPr>
        <w:rPr>
          <w:ins w:id="271" w:author="zhen yu" w:date="2014-11-08T23:32:00Z"/>
          <w:noProof/>
          <w:lang w:eastAsia="zh-CN"/>
        </w:rPr>
      </w:pPr>
      <w:ins w:id="272" w:author="zhen yu" w:date="2014-11-08T22:53:00Z">
        <w:r w:rsidRPr="009373E0">
          <w:rPr>
            <w:noProof/>
            <w:lang w:eastAsia="zh-CN"/>
          </w:rPr>
          <w:t xml:space="preserve"> </w:t>
        </w:r>
      </w:ins>
      <w:ins w:id="273"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74" w:author="zhen yu" w:date="2014-11-08T22:53:00Z"/>
        </w:rPr>
      </w:pPr>
    </w:p>
    <w:p w14:paraId="55A08854" w14:textId="3ED2E0B4" w:rsidR="002A332C" w:rsidRPr="00DD0BBB" w:rsidRDefault="008C2A80" w:rsidP="007B7679">
      <w:pPr>
        <w:rPr>
          <w:rStyle w:val="Emphasis"/>
        </w:rPr>
      </w:pPr>
      <w:bookmarkStart w:id="275" w:name="_Toc403237662"/>
      <w:bookmarkStart w:id="276" w:name="_Toc403237706"/>
      <w:bookmarkStart w:id="277" w:name="_Toc403237870"/>
      <w:r w:rsidRPr="00DD0BBB">
        <w:rPr>
          <w:rStyle w:val="Emphasis"/>
        </w:rPr>
        <w:t>Blocking / Reserving Timeslots</w:t>
      </w:r>
      <w:bookmarkEnd w:id="275"/>
      <w:bookmarkEnd w:id="276"/>
      <w:bookmarkEnd w:id="277"/>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7084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66752"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26BC2D0" id="Group 193" o:spid="_x0000_s1026" style="position:absolute;margin-left:-.65pt;margin-top:247pt;width:310.4pt;height:146.35pt;z-index:251466752;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6470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73B3C149" w:rsidR="00387117" w:rsidRDefault="00387117" w:rsidP="00E02B6E">
                            <w:pPr>
                              <w:rPr>
                                <w:ins w:id="278" w:author="zhen yu" w:date="2014-11-08T22:53:00Z"/>
                              </w:rPr>
                            </w:pPr>
                            <w:r>
                              <w:t>The task will be tagged with “</w:t>
                            </w:r>
                            <w:r w:rsidRPr="003A7D6F">
                              <w:rPr>
                                <w:b/>
                              </w:rPr>
                              <w:t>Reserved</w:t>
                            </w:r>
                            <w:r>
                              <w:t xml:space="preserve">” icon. </w:t>
                            </w:r>
                          </w:p>
                          <w:p w14:paraId="2994D647" w14:textId="40A26972" w:rsidR="00387117" w:rsidRPr="00A94126" w:rsidRDefault="00387117" w:rsidP="00E02B6E">
                            <w:ins w:id="279" w:author="zhen yu" w:date="2014-11-08T22:53:00Z">
                              <w:del w:id="280" w:author="Kelvin Ang" w:date="2014-11-09T07:49:00Z">
                                <w:r w:rsidDel="00387117">
                                  <w:delText>Note:</w:delText>
                                </w:r>
                              </w:del>
                              <w:del w:id="281" w:author="Kelvin Ang" w:date="2014-11-09T07:48:00Z">
                                <w:r w:rsidDel="00387117">
                                  <w:delText xml:space="preserve"> </w:delText>
                                </w:r>
                              </w:del>
                            </w:ins>
                            <w:ins w:id="282" w:author="Kelvin Ang" w:date="2014-11-09T07:48:00Z">
                              <w:r>
                                <w:t xml:space="preserve">The task will be automatically shifted to the next </w:t>
                              </w:r>
                            </w:ins>
                            <w:ins w:id="283" w:author="Kelvin Ang" w:date="2014-11-09T08:03:00Z">
                              <w:r w:rsidR="00787761">
                                <w:t>specified</w:t>
                              </w:r>
                            </w:ins>
                            <w:ins w:id="284" w:author="Kelvin Ang" w:date="2014-11-09T07:48:00Z">
                              <w:r w:rsidR="00787761">
                                <w:t xml:space="preserve"> timing until you confirm or complete it</w:t>
                              </w:r>
                            </w:ins>
                            <w:ins w:id="285" w:author="zhen yu" w:date="2014-11-08T22:53:00Z">
                              <w:del w:id="286" w:author="Kelvin Ang" w:date="2014-11-09T07:48:00Z">
                                <w:r w:rsidDel="00387117">
                                  <w:delText xml:space="preserve">The time displayed </w:delText>
                                </w:r>
                              </w:del>
                            </w:ins>
                            <w:ins w:id="287" w:author="zhen yu" w:date="2014-11-08T22:54:00Z">
                              <w:del w:id="288" w:author="Kelvin Ang" w:date="2014-11-09T07:48:00Z">
                                <w:r w:rsidDel="00387117">
                                  <w:delText>on the task will change</w:delText>
                                </w:r>
                              </w:del>
                            </w:ins>
                            <w:ins w:id="289" w:author="zhen yu" w:date="2014-11-08T22:59:00Z">
                              <w:del w:id="290" w:author="Kelvin Ang" w:date="2014-11-09T07:48:00Z">
                                <w:r w:rsidDel="00387117">
                                  <w:delText>,</w:delText>
                                </w:r>
                              </w:del>
                            </w:ins>
                            <w:ins w:id="291" w:author="zhen yu" w:date="2014-11-08T22:54:00Z">
                              <w:del w:id="292" w:author="Kelvin Ang" w:date="2014-11-09T07:48:00Z">
                                <w:r w:rsidDel="00387117">
                                  <w:delText xml:space="preserve"> </w:delText>
                                </w:r>
                              </w:del>
                            </w:ins>
                            <w:ins w:id="293" w:author="zhen yu" w:date="2014-11-08T22:58:00Z">
                              <w:del w:id="294" w:author="Kelvin Ang" w:date="2014-11-09T07:48:00Z">
                                <w:r w:rsidDel="00387117">
                                  <w:delText>due to</w:delText>
                                </w:r>
                              </w:del>
                            </w:ins>
                            <w:ins w:id="295" w:author="zhen yu" w:date="2014-11-08T22:54:00Z">
                              <w:del w:id="296" w:author="Kelvin Ang" w:date="2014-11-09T07:48:00Z">
                                <w:r w:rsidDel="00387117">
                                  <w:delText xml:space="preserve"> today’s date and time</w:delText>
                                </w:r>
                              </w:del>
                            </w:ins>
                            <w:ins w:id="297" w:author="zhen yu" w:date="2014-11-08T22:55:00Z">
                              <w:r>
                                <w:t>.</w:t>
                              </w:r>
                            </w:ins>
                            <w:ins w:id="298" w:author="zhen yu" w:date="2014-11-08T22:56:00Z">
                              <w:del w:id="299" w:author="Kelvin Ang" w:date="2014-11-09T07:49:00Z">
                                <w:r w:rsidDel="00387117">
                                  <w:delText xml:space="preserve"> For example, if today is 10 Nov 8:00 AM, the time will change from 7:00 AM to 8:00</w:delText>
                                </w:r>
                              </w:del>
                            </w:ins>
                            <w:ins w:id="300" w:author="zhen yu" w:date="2014-11-08T22:57:00Z">
                              <w:del w:id="301" w:author="Kelvin Ang" w:date="2014-11-09T07:49:00Z">
                                <w:r w:rsidDel="00387117">
                                  <w:delText xml:space="preserve"> AM. In addition, the </w:delText>
                                </w:r>
                                <w:r w:rsidRPr="00A94126" w:rsidDel="00387117">
                                  <w:rPr>
                                    <w:b/>
                                    <w:rPrChange w:id="302" w:author="zhen yu" w:date="2014-11-08T22:57:00Z">
                                      <w:rPr/>
                                    </w:rPrChange>
                                  </w:rPr>
                                  <w:delText>Alternate timing</w:delText>
                                </w:r>
                                <w:r w:rsidDel="00387117">
                                  <w:rPr>
                                    <w:b/>
                                  </w:rPr>
                                  <w:delText xml:space="preserve"> </w:delText>
                                </w:r>
                                <w:r w:rsidRPr="00A94126" w:rsidDel="00387117">
                                  <w:rPr>
                                    <w:rPrChange w:id="303" w:author="zhen yu" w:date="2014-11-08T22:57:00Z">
                                      <w:rPr>
                                        <w:b/>
                                      </w:rPr>
                                    </w:rPrChange>
                                  </w:rPr>
                                  <w:delText xml:space="preserve">will </w:delText>
                                </w:r>
                                <w:r w:rsidDel="00387117">
                                  <w:delText>only display 10 Nov 9:00</w:delText>
                                </w:r>
                              </w:del>
                            </w:ins>
                            <w:ins w:id="304" w:author="zhen yu" w:date="2014-11-08T22:58:00Z">
                              <w:del w:id="305"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73B3C149" w:rsidR="00387117" w:rsidRDefault="00387117" w:rsidP="00E02B6E">
                      <w:pPr>
                        <w:rPr>
                          <w:ins w:id="306" w:author="zhen yu" w:date="2014-11-08T22:53:00Z"/>
                        </w:rPr>
                      </w:pPr>
                      <w:r>
                        <w:t>The task will be tagged with “</w:t>
                      </w:r>
                      <w:r w:rsidRPr="003A7D6F">
                        <w:rPr>
                          <w:b/>
                        </w:rPr>
                        <w:t>Reserved</w:t>
                      </w:r>
                      <w:r>
                        <w:t xml:space="preserve">” icon. </w:t>
                      </w:r>
                    </w:p>
                    <w:p w14:paraId="2994D647" w14:textId="40A26972" w:rsidR="00387117" w:rsidRPr="00A94126" w:rsidRDefault="00387117" w:rsidP="00E02B6E">
                      <w:ins w:id="307" w:author="zhen yu" w:date="2014-11-08T22:53:00Z">
                        <w:del w:id="308" w:author="Kelvin Ang" w:date="2014-11-09T07:49:00Z">
                          <w:r w:rsidDel="00387117">
                            <w:delText>Note:</w:delText>
                          </w:r>
                        </w:del>
                        <w:del w:id="309" w:author="Kelvin Ang" w:date="2014-11-09T07:48:00Z">
                          <w:r w:rsidDel="00387117">
                            <w:delText xml:space="preserve"> </w:delText>
                          </w:r>
                        </w:del>
                      </w:ins>
                      <w:ins w:id="310" w:author="Kelvin Ang" w:date="2014-11-09T07:48:00Z">
                        <w:r>
                          <w:t xml:space="preserve">The task will be automatically shifted to the next </w:t>
                        </w:r>
                      </w:ins>
                      <w:ins w:id="311" w:author="Kelvin Ang" w:date="2014-11-09T08:03:00Z">
                        <w:r w:rsidR="00787761">
                          <w:t>specified</w:t>
                        </w:r>
                      </w:ins>
                      <w:ins w:id="312" w:author="Kelvin Ang" w:date="2014-11-09T07:48:00Z">
                        <w:r w:rsidR="00787761">
                          <w:t xml:space="preserve"> timing until you confirm or complete it</w:t>
                        </w:r>
                      </w:ins>
                      <w:ins w:id="313" w:author="zhen yu" w:date="2014-11-08T22:53:00Z">
                        <w:del w:id="314" w:author="Kelvin Ang" w:date="2014-11-09T07:48:00Z">
                          <w:r w:rsidDel="00387117">
                            <w:delText xml:space="preserve">The time displayed </w:delText>
                          </w:r>
                        </w:del>
                      </w:ins>
                      <w:ins w:id="315" w:author="zhen yu" w:date="2014-11-08T22:54:00Z">
                        <w:del w:id="316" w:author="Kelvin Ang" w:date="2014-11-09T07:48:00Z">
                          <w:r w:rsidDel="00387117">
                            <w:delText>on the task will change</w:delText>
                          </w:r>
                        </w:del>
                      </w:ins>
                      <w:ins w:id="317" w:author="zhen yu" w:date="2014-11-08T22:59:00Z">
                        <w:del w:id="318" w:author="Kelvin Ang" w:date="2014-11-09T07:48:00Z">
                          <w:r w:rsidDel="00387117">
                            <w:delText>,</w:delText>
                          </w:r>
                        </w:del>
                      </w:ins>
                      <w:ins w:id="319" w:author="zhen yu" w:date="2014-11-08T22:54:00Z">
                        <w:del w:id="320" w:author="Kelvin Ang" w:date="2014-11-09T07:48:00Z">
                          <w:r w:rsidDel="00387117">
                            <w:delText xml:space="preserve"> </w:delText>
                          </w:r>
                        </w:del>
                      </w:ins>
                      <w:ins w:id="321" w:author="zhen yu" w:date="2014-11-08T22:58:00Z">
                        <w:del w:id="322" w:author="Kelvin Ang" w:date="2014-11-09T07:48:00Z">
                          <w:r w:rsidDel="00387117">
                            <w:delText>due to</w:delText>
                          </w:r>
                        </w:del>
                      </w:ins>
                      <w:ins w:id="323" w:author="zhen yu" w:date="2014-11-08T22:54:00Z">
                        <w:del w:id="324" w:author="Kelvin Ang" w:date="2014-11-09T07:48:00Z">
                          <w:r w:rsidDel="00387117">
                            <w:delText xml:space="preserve"> today’s date and time</w:delText>
                          </w:r>
                        </w:del>
                      </w:ins>
                      <w:ins w:id="325" w:author="zhen yu" w:date="2014-11-08T22:55:00Z">
                        <w:r>
                          <w:t>.</w:t>
                        </w:r>
                      </w:ins>
                      <w:ins w:id="326" w:author="zhen yu" w:date="2014-11-08T22:56:00Z">
                        <w:del w:id="327" w:author="Kelvin Ang" w:date="2014-11-09T07:49:00Z">
                          <w:r w:rsidDel="00387117">
                            <w:delText xml:space="preserve"> For example, if today is 10 Nov 8:00 AM, the time will change from 7:00 AM to 8:00</w:delText>
                          </w:r>
                        </w:del>
                      </w:ins>
                      <w:ins w:id="328" w:author="zhen yu" w:date="2014-11-08T22:57:00Z">
                        <w:del w:id="329" w:author="Kelvin Ang" w:date="2014-11-09T07:49:00Z">
                          <w:r w:rsidDel="00387117">
                            <w:delText xml:space="preserve"> AM. In addition, the </w:delText>
                          </w:r>
                          <w:r w:rsidRPr="00A94126" w:rsidDel="00387117">
                            <w:rPr>
                              <w:b/>
                              <w:rPrChange w:id="330" w:author="zhen yu" w:date="2014-11-08T22:57:00Z">
                                <w:rPr/>
                              </w:rPrChange>
                            </w:rPr>
                            <w:delText>Alternate timing</w:delText>
                          </w:r>
                          <w:r w:rsidDel="00387117">
                            <w:rPr>
                              <w:b/>
                            </w:rPr>
                            <w:delText xml:space="preserve"> </w:delText>
                          </w:r>
                          <w:r w:rsidRPr="00A94126" w:rsidDel="00387117">
                            <w:rPr>
                              <w:rPrChange w:id="331" w:author="zhen yu" w:date="2014-11-08T22:57:00Z">
                                <w:rPr>
                                  <w:b/>
                                </w:rPr>
                              </w:rPrChange>
                            </w:rPr>
                            <w:delText xml:space="preserve">will </w:delText>
                          </w:r>
                          <w:r w:rsidDel="00387117">
                            <w:delText>only display 10 Nov 9:00</w:delText>
                          </w:r>
                        </w:del>
                      </w:ins>
                      <w:ins w:id="332" w:author="zhen yu" w:date="2014-11-08T22:58:00Z">
                        <w:del w:id="333"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34" w:name="_Toc403237663"/>
      <w:bookmarkStart w:id="335" w:name="_Toc403237707"/>
      <w:bookmarkStart w:id="336" w:name="_Toc403237871"/>
      <w:r w:rsidRPr="00DD0BBB">
        <w:rPr>
          <w:rStyle w:val="Emphasis"/>
        </w:rPr>
        <w:lastRenderedPageBreak/>
        <w:t>Tasks with Multiple Recurrences</w:t>
      </w:r>
      <w:bookmarkEnd w:id="334"/>
      <w:bookmarkEnd w:id="335"/>
      <w:bookmarkEnd w:id="336"/>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841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49194A0" id="AutoShape 71" o:spid="_x0000_s1026" type="#_x0000_t32" style="position:absolute;margin-left:165.7pt;margin-top:261.55pt;width:3.6pt;height:247.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7494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4BE9E4E" id="AutoShape 71" o:spid="_x0000_s1026" type="#_x0000_t32" style="position:absolute;margin-left:126.7pt;margin-top:260.4pt;width:3.6pt;height:155.3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94400"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68800"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412E498" id="Group 197" o:spid="_x0000_s1026" style="position:absolute;margin-left:.05pt;margin-top:244.3pt;width:311.7pt;height:115.75pt;z-index:251468800;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37" w:author="zhen yu" w:date="2014-11-08T22:16:00Z"/>
        </w:rPr>
      </w:pPr>
      <w:r>
        <w:rPr>
          <w:noProof/>
        </w:rPr>
        <mc:AlternateContent>
          <mc:Choice Requires="wps">
            <w:drawing>
              <wp:anchor distT="0" distB="0" distL="114300" distR="114300" simplePos="0" relativeHeight="251479040"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8620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9D19270" id="Rectangle 5" o:spid="_x0000_s1026" style="position:absolute;margin-left:64.55pt;margin-top:215.15pt;width:236.4pt;height:28.5pt;z-index:25148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81088"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00D810C" id="Rectangle 5" o:spid="_x0000_s1026" style="position:absolute;margin-left:65.9pt;margin-top:124.15pt;width:233pt;height:28.5pt;z-index:25148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38" w:author="zhen yu" w:date="2014-11-08T22:16:00Z">
        <w:r>
          <w:br w:type="page"/>
        </w:r>
      </w:ins>
    </w:p>
    <w:p w14:paraId="088217E6" w14:textId="7C0C2DBE" w:rsidR="00B05F25" w:rsidRPr="00DD0BBB" w:rsidRDefault="00A13EA7" w:rsidP="007B7679">
      <w:pPr>
        <w:rPr>
          <w:rStyle w:val="Emphasis"/>
        </w:rPr>
      </w:pPr>
      <w:bookmarkStart w:id="339" w:name="_Toc403237664"/>
      <w:bookmarkStart w:id="340" w:name="_Toc403237708"/>
      <w:bookmarkStart w:id="341" w:name="_Toc403237872"/>
      <w:r w:rsidRPr="00DD0BBB">
        <w:rPr>
          <w:rStyle w:val="Emphasis"/>
          <w:noProof/>
        </w:rPr>
        <w:lastRenderedPageBreak/>
        <mc:AlternateContent>
          <mc:Choice Requires="wps">
            <w:drawing>
              <wp:anchor distT="0" distB="0" distL="114300" distR="114300" simplePos="0" relativeHeight="25148825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342"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343" w:author="zhen yu" w:date="2014-11-08T23:09:00Z"/>
                              </w:rPr>
                            </w:pPr>
                            <w:ins w:id="344" w:author="zhen yu" w:date="2014-11-09T00:15:00Z">
                              <w:r>
                                <w:t>In addition</w:t>
                              </w:r>
                            </w:ins>
                            <w:ins w:id="345" w:author="zhen yu" w:date="2014-11-08T22:24:00Z">
                              <w:r>
                                <w:t>, you can also use</w:t>
                              </w:r>
                            </w:ins>
                            <w:ins w:id="346" w:author="zhen yu" w:date="2014-11-08T23:28:00Z">
                              <w:r>
                                <w:t xml:space="preserve"> </w:t>
                              </w:r>
                            </w:ins>
                            <w:ins w:id="347" w:author="zhen yu" w:date="2014-11-08T22:24:00Z">
                              <w:r w:rsidRPr="009D3E48">
                                <w:rPr>
                                  <w:b/>
                                  <w:rPrChange w:id="348" w:author="zhen yu" w:date="2014-11-08T22:26:00Z">
                                    <w:rPr/>
                                  </w:rPrChange>
                                </w:rPr>
                                <w:t>A</w:t>
                              </w:r>
                            </w:ins>
                            <w:ins w:id="349" w:author="Kelvin Ang" w:date="2014-11-09T07:50:00Z">
                              <w:r>
                                <w:rPr>
                                  <w:b/>
                                </w:rPr>
                                <w:t>lt</w:t>
                              </w:r>
                            </w:ins>
                            <w:ins w:id="350" w:author="zhen yu" w:date="2014-11-08T22:24:00Z">
                              <w:del w:id="351" w:author="Kelvin Ang" w:date="2014-11-09T07:50:00Z">
                                <w:r w:rsidRPr="009D3E48" w:rsidDel="00387117">
                                  <w:rPr>
                                    <w:b/>
                                    <w:rPrChange w:id="352" w:author="zhen yu" w:date="2014-11-08T22:26:00Z">
                                      <w:rPr/>
                                    </w:rPrChange>
                                  </w:rPr>
                                  <w:delText>LT</w:delText>
                                </w:r>
                              </w:del>
                            </w:ins>
                            <w:ins w:id="353" w:author="zhen yu" w:date="2014-11-08T22:25:00Z">
                              <w:r>
                                <w:rPr>
                                  <w:b/>
                                </w:rPr>
                                <w:t xml:space="preserve"> + </w:t>
                              </w:r>
                            </w:ins>
                            <w:ins w:id="354" w:author="zhen yu" w:date="2014-11-08T23:29:00Z">
                              <w:del w:id="355" w:author="Kelvin Ang" w:date="2014-11-09T07:50:00Z">
                                <w:r w:rsidDel="00387117">
                                  <w:rPr>
                                    <w:b/>
                                  </w:rPr>
                                  <w:delText>UP</w:delText>
                                </w:r>
                              </w:del>
                            </w:ins>
                            <w:ins w:id="356" w:author="Kelvin Ang" w:date="2014-11-09T07:50:00Z">
                              <w:r>
                                <w:rPr>
                                  <w:b/>
                                </w:rPr>
                                <w:t>Up</w:t>
                              </w:r>
                            </w:ins>
                            <w:ins w:id="357" w:author="zhen yu" w:date="2014-11-08T23:28:00Z">
                              <w:r>
                                <w:rPr>
                                  <w:b/>
                                </w:rPr>
                                <w:t>/</w:t>
                              </w:r>
                            </w:ins>
                            <w:ins w:id="358" w:author="zhen yu" w:date="2014-11-08T23:29:00Z">
                              <w:del w:id="359" w:author="Kelvin Ang" w:date="2014-11-09T07:50:00Z">
                                <w:r w:rsidDel="00387117">
                                  <w:rPr>
                                    <w:b/>
                                  </w:rPr>
                                  <w:delText>DOWN</w:delText>
                                </w:r>
                              </w:del>
                            </w:ins>
                            <w:ins w:id="360" w:author="zhen yu" w:date="2014-11-08T22:25:00Z">
                              <w:del w:id="361" w:author="Kelvin Ang" w:date="2014-11-09T07:50:00Z">
                                <w:r w:rsidRPr="009D3E48" w:rsidDel="00387117">
                                  <w:rPr>
                                    <w:b/>
                                    <w:rPrChange w:id="362" w:author="zhen yu" w:date="2014-11-08T22:26:00Z">
                                      <w:rPr/>
                                    </w:rPrChange>
                                  </w:rPr>
                                  <w:delText xml:space="preserve"> </w:delText>
                                </w:r>
                              </w:del>
                            </w:ins>
                            <w:ins w:id="363" w:author="Kelvin Ang" w:date="2014-11-09T07:50:00Z">
                              <w:r>
                                <w:rPr>
                                  <w:b/>
                                </w:rPr>
                                <w:t xml:space="preserve">Down </w:t>
                              </w:r>
                            </w:ins>
                            <w:ins w:id="364" w:author="zhen yu" w:date="2014-11-08T23:29:00Z">
                              <w:r w:rsidRPr="00872ADC">
                                <w:t>hotkey</w:t>
                              </w:r>
                            </w:ins>
                            <w:ins w:id="365" w:author="Kelvin Ang" w:date="2014-11-09T07:50:00Z">
                              <w:r>
                                <w:t>s</w:t>
                              </w:r>
                            </w:ins>
                            <w:ins w:id="366" w:author="zhen yu" w:date="2014-11-08T22:25:00Z">
                              <w:r>
                                <w:t xml:space="preserve"> to navigate through </w:t>
                              </w:r>
                            </w:ins>
                            <w:ins w:id="367"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368"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387117" w:rsidRDefault="00387117" w:rsidP="00B05F25"/>
                  </w:txbxContent>
                </v:textbox>
                <w10:wrap type="tight"/>
              </v:shape>
            </w:pict>
          </mc:Fallback>
        </mc:AlternateContent>
      </w:r>
      <w:del w:id="394" w:author="zhen yu" w:date="2014-11-08T22:16:00Z">
        <w:r w:rsidR="00472967" w:rsidRPr="00DD0BBB" w:rsidDel="001B776D">
          <w:rPr>
            <w:rStyle w:val="Emphasis"/>
          </w:rPr>
          <w:delText>Working with</w:delText>
        </w:r>
      </w:del>
      <w:ins w:id="395" w:author="zhen yu" w:date="2014-11-08T22:16:00Z">
        <w:r w:rsidR="001B776D">
          <w:rPr>
            <w:rStyle w:val="Emphasis"/>
          </w:rPr>
          <w:t>Viewing Custom</w:t>
        </w:r>
      </w:ins>
      <w:r w:rsidR="00472967" w:rsidRPr="00DD0BBB">
        <w:rPr>
          <w:rStyle w:val="Emphasis"/>
        </w:rPr>
        <w:t xml:space="preserve"> Hashtags</w:t>
      </w:r>
      <w:bookmarkEnd w:id="339"/>
      <w:bookmarkEnd w:id="340"/>
      <w:bookmarkEnd w:id="341"/>
    </w:p>
    <w:p w14:paraId="01DB977E" w14:textId="5933DC9B" w:rsidR="00B05F25" w:rsidRDefault="00A13EA7" w:rsidP="007B7679">
      <w:r>
        <w:rPr>
          <w:noProof/>
        </w:rPr>
        <mc:AlternateContent>
          <mc:Choice Requires="wpg">
            <w:drawing>
              <wp:anchor distT="0" distB="0" distL="114300" distR="114300" simplePos="0" relativeHeight="251490304"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FA54F3" id="Group 134" o:spid="_x0000_s1026" style="position:absolute;margin-left:0;margin-top:250.4pt;width:312.95pt;height:177.9pt;z-index:251490304;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7699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396"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397" w:author="zhen yu" w:date="2014-11-08T22:23:00Z"/>
          <w:b/>
          <w:i/>
        </w:rPr>
      </w:pPr>
    </w:p>
    <w:p w14:paraId="478D3B11" w14:textId="77777777" w:rsidR="001B776D" w:rsidRPr="00DD0BBB" w:rsidRDefault="001B776D" w:rsidP="001B776D">
      <w:pPr>
        <w:rPr>
          <w:ins w:id="398" w:author="zhen yu" w:date="2014-11-08T22:23:00Z"/>
          <w:rStyle w:val="Emphasis"/>
        </w:rPr>
      </w:pPr>
      <w:ins w:id="399" w:author="zhen yu" w:date="2014-11-08T22:23:00Z">
        <w:r w:rsidRPr="00DD0BBB">
          <w:rPr>
            <w:rStyle w:val="Emphasis"/>
            <w:noProof/>
          </w:rPr>
          <w:lastRenderedPageBreak/>
          <mc:AlternateContent>
            <mc:Choice Requires="wps">
              <w:drawing>
                <wp:anchor distT="0" distB="0" distL="114300" distR="114300" simplePos="0" relativeHeight="25149644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1BBA93D4" w:rsidR="00387117" w:rsidRDefault="00387117" w:rsidP="001B776D">
                              <w:pPr>
                                <w:rPr>
                                  <w:ins w:id="400" w:author="zhen yu" w:date="2014-11-08T22:29:00Z"/>
                                </w:rPr>
                              </w:pPr>
                              <w:r>
                                <w:t xml:space="preserve">You can </w:t>
                              </w:r>
                              <w:del w:id="401" w:author="zhen yu" w:date="2014-11-08T22:29:00Z">
                                <w:r w:rsidDel="009D3E48">
                                  <w:delText>quickly navigate through categories or custom hashtags simply by typing the hashtag in the command bar.</w:delText>
                                </w:r>
                              </w:del>
                              <w:ins w:id="402" w:author="zhen yu" w:date="2014-11-08T22:29:00Z">
                                <w:r>
                                  <w:t xml:space="preserve">view </w:t>
                                </w:r>
                              </w:ins>
                              <w:ins w:id="403" w:author="zhen yu" w:date="2014-11-08T22:36:00Z">
                                <w:r>
                                  <w:t>o</w:t>
                                </w:r>
                              </w:ins>
                              <w:ins w:id="404" w:author="zhen yu" w:date="2014-11-08T22:29:00Z">
                                <w:r>
                                  <w:t>verdue tasks by typing “</w:t>
                                </w:r>
                                <w:r w:rsidRPr="009D3E48">
                                  <w:rPr>
                                    <w:b/>
                                    <w:rPrChange w:id="405" w:author="zhen yu" w:date="2014-11-08T22:29:00Z">
                                      <w:rPr/>
                                    </w:rPrChange>
                                  </w:rPr>
                                  <w:t>#ovd</w:t>
                                </w:r>
                                <w:r>
                                  <w:t>”.</w:t>
                                </w:r>
                              </w:ins>
                            </w:p>
                            <w:p w14:paraId="7591F49D" w14:textId="5A251665" w:rsidR="00387117" w:rsidRDefault="00387117" w:rsidP="001B776D">
                              <w:ins w:id="406" w:author="zhen yu" w:date="2014-11-08T22:29:00Z">
                                <w:r>
                                  <w:t>O</w:t>
                                </w:r>
                              </w:ins>
                              <w:ins w:id="407" w:author="zhen yu" w:date="2014-11-08T22:30:00Z">
                                <w:r>
                                  <w:t xml:space="preserve">verdue tasks </w:t>
                                </w:r>
                              </w:ins>
                              <w:ins w:id="408" w:author="Kelvin Ang" w:date="2014-11-09T07:53:00Z">
                                <w:r>
                                  <w:t>are</w:t>
                                </w:r>
                              </w:ins>
                              <w:ins w:id="409" w:author="zhen yu" w:date="2014-11-08T22:30:00Z">
                                <w:del w:id="410" w:author="Kelvin Ang" w:date="2014-11-09T07:53:00Z">
                                  <w:r w:rsidDel="00387117">
                                    <w:delText>is</w:delText>
                                  </w:r>
                                </w:del>
                                <w:r>
                                  <w:t xml:space="preserve"> tagged with an “</w:t>
                                </w:r>
                                <w:r w:rsidRPr="009D3E48">
                                  <w:rPr>
                                    <w:b/>
                                    <w:rPrChange w:id="411"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1BBA93D4" w:rsidR="00387117" w:rsidRDefault="00387117" w:rsidP="001B776D">
                        <w:pPr>
                          <w:rPr>
                            <w:ins w:id="412" w:author="zhen yu" w:date="2014-11-08T22:29:00Z"/>
                          </w:rPr>
                        </w:pPr>
                        <w:r>
                          <w:t xml:space="preserve">You can </w:t>
                        </w:r>
                        <w:del w:id="413" w:author="zhen yu" w:date="2014-11-08T22:29:00Z">
                          <w:r w:rsidDel="009D3E48">
                            <w:delText>quickly navigate through categories or custom hashtags simply by typing the hashtag in the command bar.</w:delText>
                          </w:r>
                        </w:del>
                        <w:ins w:id="414" w:author="zhen yu" w:date="2014-11-08T22:29:00Z">
                          <w:r>
                            <w:t xml:space="preserve">view </w:t>
                          </w:r>
                        </w:ins>
                        <w:ins w:id="415" w:author="zhen yu" w:date="2014-11-08T22:36:00Z">
                          <w:r>
                            <w:t>o</w:t>
                          </w:r>
                        </w:ins>
                        <w:ins w:id="416" w:author="zhen yu" w:date="2014-11-08T22:29:00Z">
                          <w:r>
                            <w:t>verdue tasks by typing “</w:t>
                          </w:r>
                          <w:r w:rsidRPr="009D3E48">
                            <w:rPr>
                              <w:b/>
                              <w:rPrChange w:id="417" w:author="zhen yu" w:date="2014-11-08T22:29:00Z">
                                <w:rPr/>
                              </w:rPrChange>
                            </w:rPr>
                            <w:t>#ovd</w:t>
                          </w:r>
                          <w:r>
                            <w:t>”.</w:t>
                          </w:r>
                        </w:ins>
                      </w:p>
                      <w:p w14:paraId="7591F49D" w14:textId="5A251665" w:rsidR="00387117" w:rsidRDefault="00387117" w:rsidP="001B776D">
                        <w:ins w:id="418" w:author="zhen yu" w:date="2014-11-08T22:29:00Z">
                          <w:r>
                            <w:t>O</w:t>
                          </w:r>
                        </w:ins>
                        <w:ins w:id="419" w:author="zhen yu" w:date="2014-11-08T22:30:00Z">
                          <w:r>
                            <w:t xml:space="preserve">verdue tasks </w:t>
                          </w:r>
                        </w:ins>
                        <w:ins w:id="420" w:author="Kelvin Ang" w:date="2014-11-09T07:53:00Z">
                          <w:r>
                            <w:t>are</w:t>
                          </w:r>
                        </w:ins>
                        <w:ins w:id="421" w:author="zhen yu" w:date="2014-11-08T22:30:00Z">
                          <w:del w:id="422" w:author="Kelvin Ang" w:date="2014-11-09T07:53:00Z">
                            <w:r w:rsidDel="00387117">
                              <w:delText>is</w:delText>
                            </w:r>
                          </w:del>
                          <w:r>
                            <w:t xml:space="preserve"> tagged with an “</w:t>
                          </w:r>
                          <w:r w:rsidRPr="009D3E48">
                            <w:rPr>
                              <w:b/>
                              <w:rPrChange w:id="423"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24" w:author="zhen yu" w:date="2014-11-08T22:31:00Z"/>
        </w:rPr>
      </w:pPr>
      <w:ins w:id="425"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26" w:author="zhen yu" w:date="2014-11-08T22:31:00Z"/>
          <w:rStyle w:val="Emphasis"/>
        </w:rPr>
      </w:pPr>
      <w:ins w:id="427" w:author="zhen yu" w:date="2014-11-08T22:31:00Z">
        <w:r w:rsidRPr="00DD0BBB">
          <w:rPr>
            <w:rStyle w:val="Emphasis"/>
            <w:noProof/>
          </w:rPr>
          <mc:AlternateContent>
            <mc:Choice Requires="wps">
              <w:drawing>
                <wp:anchor distT="0" distB="0" distL="114300" distR="114300" simplePos="0" relativeHeight="2514984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428" w:author="zhen yu" w:date="2014-11-08T22:39:00Z"/>
                                </w:rPr>
                              </w:pPr>
                            </w:p>
                            <w:p w14:paraId="4A7BC056" w14:textId="57F2A88C" w:rsidR="00387117" w:rsidDel="00432946" w:rsidRDefault="00387117" w:rsidP="009D3E48">
                              <w:pPr>
                                <w:rPr>
                                  <w:del w:id="429" w:author="zhen yu" w:date="2014-11-08T22:40:00Z"/>
                                </w:rPr>
                              </w:pPr>
                            </w:p>
                            <w:p w14:paraId="68404048" w14:textId="70534231" w:rsidR="00387117" w:rsidDel="00387117" w:rsidRDefault="00387117" w:rsidP="009D3E48">
                              <w:pPr>
                                <w:rPr>
                                  <w:del w:id="430" w:author="Kelvin Ang" w:date="2014-11-09T07:51:00Z"/>
                                </w:rPr>
                              </w:pPr>
                              <w:r>
                                <w:t xml:space="preserve">You can view </w:t>
                              </w:r>
                              <w:del w:id="431" w:author="zhen yu" w:date="2014-11-08T22:36:00Z">
                                <w:r w:rsidDel="009D3E48">
                                  <w:delText xml:space="preserve">overdue </w:delText>
                                </w:r>
                              </w:del>
                              <w:ins w:id="432" w:author="zhen yu" w:date="2014-11-08T22:36:00Z">
                                <w:r>
                                  <w:t xml:space="preserve">upcoming </w:t>
                                </w:r>
                              </w:ins>
                              <w:r>
                                <w:t xml:space="preserve">tasks by </w:t>
                              </w:r>
                              <w:del w:id="433" w:author="zhen yu" w:date="2014-11-08T22:39:00Z">
                                <w:r w:rsidDel="00432946">
                                  <w:delText xml:space="preserve">simply </w:delText>
                                </w:r>
                              </w:del>
                              <w:r>
                                <w:t>typing “</w:t>
                              </w:r>
                              <w:r w:rsidRPr="00BF5401">
                                <w:rPr>
                                  <w:b/>
                                </w:rPr>
                                <w:t>#</w:t>
                              </w:r>
                              <w:del w:id="434" w:author="zhen yu" w:date="2014-11-08T22:36:00Z">
                                <w:r w:rsidRPr="00BF5401" w:rsidDel="009D3E48">
                                  <w:rPr>
                                    <w:b/>
                                  </w:rPr>
                                  <w:delText>ovd</w:delText>
                                </w:r>
                              </w:del>
                              <w:ins w:id="435" w:author="zhen yu" w:date="2014-11-08T22:36:00Z">
                                <w:r>
                                  <w:rPr>
                                    <w:b/>
                                  </w:rPr>
                                  <w:t>upc</w:t>
                                </w:r>
                              </w:ins>
                              <w:r>
                                <w:t>”.</w:t>
                              </w:r>
                            </w:p>
                            <w:p w14:paraId="2CB1F5CF" w14:textId="77777777" w:rsidR="00387117" w:rsidRDefault="00387117" w:rsidP="009D3E48">
                              <w:pPr>
                                <w:rPr>
                                  <w:ins w:id="436" w:author="Kelvin Ang" w:date="2014-11-09T07:51:00Z"/>
                                </w:rPr>
                              </w:pPr>
                            </w:p>
                            <w:p w14:paraId="422FC4C4" w14:textId="2F098477" w:rsidR="00387117" w:rsidRDefault="00705B63" w:rsidP="009D3E48">
                              <w:pPr>
                                <w:rPr>
                                  <w:ins w:id="437" w:author="Kelvin Ang" w:date="2014-11-09T07:51:00Z"/>
                                </w:rPr>
                              </w:pPr>
                              <w:ins w:id="438" w:author="Kelvin Ang" w:date="2014-11-09T08:04:00Z">
                                <w:r>
                                  <w:t>The upcoming category displays tasks that occur two days ahead or more.</w:t>
                                </w:r>
                              </w:ins>
                            </w:p>
                            <w:p w14:paraId="03EEFA2E" w14:textId="33626F70" w:rsidR="00387117" w:rsidRDefault="00387117" w:rsidP="009D3E48">
                              <w:ins w:id="439" w:author="zhen yu" w:date="2014-11-08T22:51:00Z">
                                <w:del w:id="440" w:author="Kelvin Ang" w:date="2014-11-09T07:51:00Z">
                                  <w:r w:rsidDel="00387117">
                                    <w:delText xml:space="preserve">Note: </w:delText>
                                  </w:r>
                                </w:del>
                              </w:ins>
                              <w:del w:id="441" w:author="Kelvin Ang" w:date="2014-11-09T07:51:00Z">
                                <w:r w:rsidDel="00387117">
                                  <w:delText xml:space="preserve">Overdue </w:delText>
                                </w:r>
                              </w:del>
                              <w:ins w:id="442" w:author="zhen yu" w:date="2014-11-08T22:40:00Z">
                                <w:del w:id="443" w:author="Kelvin Ang" w:date="2014-11-09T07:51:00Z">
                                  <w:r w:rsidDel="00387117">
                                    <w:delText xml:space="preserve">Upcoming task does not </w:delText>
                                  </w:r>
                                </w:del>
                              </w:ins>
                              <w:ins w:id="444" w:author="zhen yu" w:date="2014-11-08T22:41:00Z">
                                <w:del w:id="445" w:author="Kelvin Ang" w:date="2014-11-09T07:51:00Z">
                                  <w:r w:rsidDel="00387117">
                                    <w:delText>display task</w:delText>
                                  </w:r>
                                </w:del>
                              </w:ins>
                              <w:ins w:id="446" w:author="zhen yu" w:date="2014-11-08T22:42:00Z">
                                <w:del w:id="447" w:author="Kelvin Ang" w:date="2014-11-09T07:51:00Z">
                                  <w:r w:rsidDel="00387117">
                                    <w:delText>s</w:delText>
                                  </w:r>
                                </w:del>
                              </w:ins>
                              <w:ins w:id="448" w:author="zhen yu" w:date="2014-11-08T22:41:00Z">
                                <w:del w:id="449" w:author="Kelvin Ang" w:date="2014-11-09T07:51:00Z">
                                  <w:r w:rsidDel="00387117">
                                    <w:delText xml:space="preserve"> that fall</w:delText>
                                  </w:r>
                                </w:del>
                              </w:ins>
                              <w:ins w:id="450" w:author="zhen yu" w:date="2014-11-09T00:16:00Z">
                                <w:del w:id="451" w:author="Kelvin Ang" w:date="2014-11-09T07:51:00Z">
                                  <w:r w:rsidDel="00387117">
                                    <w:delText>s</w:delText>
                                  </w:r>
                                </w:del>
                              </w:ins>
                              <w:ins w:id="452" w:author="zhen yu" w:date="2014-11-08T22:41:00Z">
                                <w:del w:id="453" w:author="Kelvin Ang" w:date="2014-11-09T07:51:00Z">
                                  <w:r w:rsidDel="00387117">
                                    <w:delText xml:space="preserve"> </w:delText>
                                  </w:r>
                                </w:del>
                              </w:ins>
                              <w:ins w:id="454" w:author="zhen yu" w:date="2014-11-08T22:42:00Z">
                                <w:del w:id="455" w:author="Kelvin Ang" w:date="2014-11-09T07:51:00Z">
                                  <w:r w:rsidDel="00387117">
                                    <w:delText>on</w:delText>
                                  </w:r>
                                </w:del>
                              </w:ins>
                              <w:ins w:id="456" w:author="zhen yu" w:date="2014-11-08T22:40:00Z">
                                <w:del w:id="457" w:author="Kelvin Ang" w:date="2014-11-09T07:51:00Z">
                                  <w:r w:rsidDel="00387117">
                                    <w:delText xml:space="preserve"> today, tomorrow,</w:delText>
                                  </w:r>
                                </w:del>
                              </w:ins>
                              <w:ins w:id="458" w:author="zhen yu" w:date="2014-11-08T22:41:00Z">
                                <w:del w:id="459" w:author="Kelvin Ang" w:date="2014-11-09T07:51:00Z">
                                  <w:r w:rsidDel="00387117">
                                    <w:delText xml:space="preserve"> </w:delText>
                                  </w:r>
                                </w:del>
                              </w:ins>
                              <w:ins w:id="460" w:author="zhen yu" w:date="2014-11-08T22:40:00Z">
                                <w:del w:id="461" w:author="Kelvin Ang" w:date="2014-11-09T07:51:00Z">
                                  <w:r w:rsidDel="00387117">
                                    <w:delText>over</w:delText>
                                  </w:r>
                                </w:del>
                              </w:ins>
                              <w:ins w:id="462" w:author="zhen yu" w:date="2014-11-08T22:41:00Z">
                                <w:del w:id="463" w:author="Kelvin Ang" w:date="2014-11-09T07:51:00Z">
                                  <w:r w:rsidDel="00387117">
                                    <w:delText>due</w:delText>
                                  </w:r>
                                </w:del>
                              </w:ins>
                              <w:del w:id="464" w:author="Kelvin Ang" w:date="2014-11-09T07:51:00Z">
                                <w:r w:rsidDel="00387117">
                                  <w:delText>tasks is</w:delText>
                                </w:r>
                              </w:del>
                              <w:ins w:id="465" w:author="zhen yu" w:date="2014-11-08T22:41:00Z">
                                <w:del w:id="466" w:author="Kelvin Ang" w:date="2014-11-09T07:51:00Z">
                                  <w:r w:rsidDel="00387117">
                                    <w:delText xml:space="preserve">, someday and completed </w:delText>
                                  </w:r>
                                </w:del>
                              </w:ins>
                              <w:ins w:id="467" w:author="zhen yu" w:date="2014-11-08T22:42:00Z">
                                <w:del w:id="468" w:author="Kelvin Ang" w:date="2014-11-09T07:51:00Z">
                                  <w:r w:rsidDel="00387117">
                                    <w:delText>category.</w:delText>
                                  </w:r>
                                </w:del>
                              </w:ins>
                              <w:del w:id="469"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470" w:author="zhen yu" w:date="2014-11-08T22:39:00Z"/>
                          </w:rPr>
                        </w:pPr>
                      </w:p>
                      <w:p w14:paraId="4A7BC056" w14:textId="57F2A88C" w:rsidR="00387117" w:rsidDel="00432946" w:rsidRDefault="00387117" w:rsidP="009D3E48">
                        <w:pPr>
                          <w:rPr>
                            <w:del w:id="471" w:author="zhen yu" w:date="2014-11-08T22:40:00Z"/>
                          </w:rPr>
                        </w:pPr>
                      </w:p>
                      <w:p w14:paraId="68404048" w14:textId="70534231" w:rsidR="00387117" w:rsidDel="00387117" w:rsidRDefault="00387117" w:rsidP="009D3E48">
                        <w:pPr>
                          <w:rPr>
                            <w:del w:id="472" w:author="Kelvin Ang" w:date="2014-11-09T07:51:00Z"/>
                          </w:rPr>
                        </w:pPr>
                        <w:r>
                          <w:t xml:space="preserve">You can view </w:t>
                        </w:r>
                        <w:del w:id="473" w:author="zhen yu" w:date="2014-11-08T22:36:00Z">
                          <w:r w:rsidDel="009D3E48">
                            <w:delText xml:space="preserve">overdue </w:delText>
                          </w:r>
                        </w:del>
                        <w:ins w:id="474" w:author="zhen yu" w:date="2014-11-08T22:36:00Z">
                          <w:r>
                            <w:t xml:space="preserve">upcoming </w:t>
                          </w:r>
                        </w:ins>
                        <w:r>
                          <w:t xml:space="preserve">tasks by </w:t>
                        </w:r>
                        <w:del w:id="475" w:author="zhen yu" w:date="2014-11-08T22:39:00Z">
                          <w:r w:rsidDel="00432946">
                            <w:delText xml:space="preserve">simply </w:delText>
                          </w:r>
                        </w:del>
                        <w:r>
                          <w:t>typing “</w:t>
                        </w:r>
                        <w:r w:rsidRPr="00BF5401">
                          <w:rPr>
                            <w:b/>
                          </w:rPr>
                          <w:t>#</w:t>
                        </w:r>
                        <w:del w:id="476" w:author="zhen yu" w:date="2014-11-08T22:36:00Z">
                          <w:r w:rsidRPr="00BF5401" w:rsidDel="009D3E48">
                            <w:rPr>
                              <w:b/>
                            </w:rPr>
                            <w:delText>ovd</w:delText>
                          </w:r>
                        </w:del>
                        <w:ins w:id="477" w:author="zhen yu" w:date="2014-11-08T22:36:00Z">
                          <w:r>
                            <w:rPr>
                              <w:b/>
                            </w:rPr>
                            <w:t>upc</w:t>
                          </w:r>
                        </w:ins>
                        <w:r>
                          <w:t>”.</w:t>
                        </w:r>
                      </w:p>
                      <w:p w14:paraId="2CB1F5CF" w14:textId="77777777" w:rsidR="00387117" w:rsidRDefault="00387117" w:rsidP="009D3E48">
                        <w:pPr>
                          <w:rPr>
                            <w:ins w:id="478" w:author="Kelvin Ang" w:date="2014-11-09T07:51:00Z"/>
                          </w:rPr>
                        </w:pPr>
                      </w:p>
                      <w:p w14:paraId="422FC4C4" w14:textId="2F098477" w:rsidR="00387117" w:rsidRDefault="00705B63" w:rsidP="009D3E48">
                        <w:pPr>
                          <w:rPr>
                            <w:ins w:id="479" w:author="Kelvin Ang" w:date="2014-11-09T07:51:00Z"/>
                          </w:rPr>
                        </w:pPr>
                        <w:ins w:id="480" w:author="Kelvin Ang" w:date="2014-11-09T08:04:00Z">
                          <w:r>
                            <w:t>The upcoming category displays tasks that occur two days ahead or more.</w:t>
                          </w:r>
                        </w:ins>
                      </w:p>
                      <w:p w14:paraId="03EEFA2E" w14:textId="33626F70" w:rsidR="00387117" w:rsidRDefault="00387117" w:rsidP="009D3E48">
                        <w:ins w:id="481" w:author="zhen yu" w:date="2014-11-08T22:51:00Z">
                          <w:del w:id="482" w:author="Kelvin Ang" w:date="2014-11-09T07:51:00Z">
                            <w:r w:rsidDel="00387117">
                              <w:delText xml:space="preserve">Note: </w:delText>
                            </w:r>
                          </w:del>
                        </w:ins>
                        <w:del w:id="483" w:author="Kelvin Ang" w:date="2014-11-09T07:51:00Z">
                          <w:r w:rsidDel="00387117">
                            <w:delText xml:space="preserve">Overdue </w:delText>
                          </w:r>
                        </w:del>
                        <w:ins w:id="484" w:author="zhen yu" w:date="2014-11-08T22:40:00Z">
                          <w:del w:id="485" w:author="Kelvin Ang" w:date="2014-11-09T07:51:00Z">
                            <w:r w:rsidDel="00387117">
                              <w:delText xml:space="preserve">Upcoming task does not </w:delText>
                            </w:r>
                          </w:del>
                        </w:ins>
                        <w:ins w:id="486" w:author="zhen yu" w:date="2014-11-08T22:41:00Z">
                          <w:del w:id="487" w:author="Kelvin Ang" w:date="2014-11-09T07:51:00Z">
                            <w:r w:rsidDel="00387117">
                              <w:delText>display task</w:delText>
                            </w:r>
                          </w:del>
                        </w:ins>
                        <w:ins w:id="488" w:author="zhen yu" w:date="2014-11-08T22:42:00Z">
                          <w:del w:id="489" w:author="Kelvin Ang" w:date="2014-11-09T07:51:00Z">
                            <w:r w:rsidDel="00387117">
                              <w:delText>s</w:delText>
                            </w:r>
                          </w:del>
                        </w:ins>
                        <w:ins w:id="490" w:author="zhen yu" w:date="2014-11-08T22:41:00Z">
                          <w:del w:id="491" w:author="Kelvin Ang" w:date="2014-11-09T07:51:00Z">
                            <w:r w:rsidDel="00387117">
                              <w:delText xml:space="preserve"> that fall</w:delText>
                            </w:r>
                          </w:del>
                        </w:ins>
                        <w:ins w:id="492" w:author="zhen yu" w:date="2014-11-09T00:16:00Z">
                          <w:del w:id="493" w:author="Kelvin Ang" w:date="2014-11-09T07:51:00Z">
                            <w:r w:rsidDel="00387117">
                              <w:delText>s</w:delText>
                            </w:r>
                          </w:del>
                        </w:ins>
                        <w:ins w:id="494" w:author="zhen yu" w:date="2014-11-08T22:41:00Z">
                          <w:del w:id="495" w:author="Kelvin Ang" w:date="2014-11-09T07:51:00Z">
                            <w:r w:rsidDel="00387117">
                              <w:delText xml:space="preserve"> </w:delText>
                            </w:r>
                          </w:del>
                        </w:ins>
                        <w:ins w:id="496" w:author="zhen yu" w:date="2014-11-08T22:42:00Z">
                          <w:del w:id="497" w:author="Kelvin Ang" w:date="2014-11-09T07:51:00Z">
                            <w:r w:rsidDel="00387117">
                              <w:delText>on</w:delText>
                            </w:r>
                          </w:del>
                        </w:ins>
                        <w:ins w:id="498" w:author="zhen yu" w:date="2014-11-08T22:40:00Z">
                          <w:del w:id="499" w:author="Kelvin Ang" w:date="2014-11-09T07:51:00Z">
                            <w:r w:rsidDel="00387117">
                              <w:delText xml:space="preserve"> today, tomorrow,</w:delText>
                            </w:r>
                          </w:del>
                        </w:ins>
                        <w:ins w:id="500" w:author="zhen yu" w:date="2014-11-08T22:41:00Z">
                          <w:del w:id="501" w:author="Kelvin Ang" w:date="2014-11-09T07:51:00Z">
                            <w:r w:rsidDel="00387117">
                              <w:delText xml:space="preserve"> </w:delText>
                            </w:r>
                          </w:del>
                        </w:ins>
                        <w:ins w:id="502" w:author="zhen yu" w:date="2014-11-08T22:40:00Z">
                          <w:del w:id="503" w:author="Kelvin Ang" w:date="2014-11-09T07:51:00Z">
                            <w:r w:rsidDel="00387117">
                              <w:delText>over</w:delText>
                            </w:r>
                          </w:del>
                        </w:ins>
                        <w:ins w:id="504" w:author="zhen yu" w:date="2014-11-08T22:41:00Z">
                          <w:del w:id="505" w:author="Kelvin Ang" w:date="2014-11-09T07:51:00Z">
                            <w:r w:rsidDel="00387117">
                              <w:delText>due</w:delText>
                            </w:r>
                          </w:del>
                        </w:ins>
                        <w:del w:id="506" w:author="Kelvin Ang" w:date="2014-11-09T07:51:00Z">
                          <w:r w:rsidDel="00387117">
                            <w:delText>tasks is</w:delText>
                          </w:r>
                        </w:del>
                        <w:ins w:id="507" w:author="zhen yu" w:date="2014-11-08T22:41:00Z">
                          <w:del w:id="508" w:author="Kelvin Ang" w:date="2014-11-09T07:51:00Z">
                            <w:r w:rsidDel="00387117">
                              <w:delText xml:space="preserve">, someday and completed </w:delText>
                            </w:r>
                          </w:del>
                        </w:ins>
                        <w:ins w:id="509" w:author="zhen yu" w:date="2014-11-08T22:42:00Z">
                          <w:del w:id="510" w:author="Kelvin Ang" w:date="2014-11-09T07:51:00Z">
                            <w:r w:rsidDel="00387117">
                              <w:delText>category.</w:delText>
                            </w:r>
                          </w:del>
                        </w:ins>
                        <w:del w:id="511"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12" w:author="zhen yu" w:date="2014-11-08T22:32:00Z">
        <w:r>
          <w:rPr>
            <w:rStyle w:val="Emphasis"/>
          </w:rPr>
          <w:t>Upcoming</w:t>
        </w:r>
      </w:ins>
      <w:ins w:id="513" w:author="zhen yu" w:date="2014-11-08T22:31:00Z">
        <w:r>
          <w:rPr>
            <w:rStyle w:val="Emphasis"/>
          </w:rPr>
          <w:t xml:space="preserve"> Tasks</w:t>
        </w:r>
      </w:ins>
    </w:p>
    <w:p w14:paraId="1EF0736D" w14:textId="170D8578" w:rsidR="009D3E48" w:rsidRDefault="009D3E48" w:rsidP="001B776D">
      <w:pPr>
        <w:rPr>
          <w:ins w:id="514" w:author="zhen yu" w:date="2014-11-08T22:23:00Z"/>
        </w:rPr>
      </w:pPr>
      <w:ins w:id="515"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16" w:author="zhen yu" w:date="2014-11-08T22:44:00Z"/>
          <w:rStyle w:val="Emphasis"/>
        </w:rPr>
      </w:pPr>
      <w:ins w:id="517" w:author="zhen yu" w:date="2014-11-08T22:44:00Z">
        <w:r w:rsidRPr="00DD0BBB">
          <w:rPr>
            <w:rStyle w:val="Emphasis"/>
            <w:noProof/>
          </w:rPr>
          <w:lastRenderedPageBreak/>
          <mc:AlternateContent>
            <mc:Choice Requires="wps">
              <w:drawing>
                <wp:anchor distT="0" distB="0" distL="114300" distR="114300" simplePos="0" relativeHeight="25150054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518" w:author="zhen yu" w:date="2014-11-08T22:44:00Z"/>
                                </w:rPr>
                              </w:pPr>
                            </w:p>
                            <w:p w14:paraId="73F72D31" w14:textId="77777777" w:rsidR="00387117" w:rsidRDefault="00387117" w:rsidP="00432946">
                              <w:pPr>
                                <w:rPr>
                                  <w:ins w:id="519" w:author="zhen yu" w:date="2014-11-08T23:04:00Z"/>
                                </w:rPr>
                              </w:pPr>
                            </w:p>
                            <w:p w14:paraId="12301019" w14:textId="62784D3B" w:rsidR="00387117" w:rsidRDefault="00387117" w:rsidP="00432946">
                              <w:del w:id="520" w:author="zhen yu" w:date="2014-11-08T22:45:00Z">
                                <w:r w:rsidDel="00432946">
                                  <w:delText>Y</w:delText>
                                </w:r>
                              </w:del>
                              <w:ins w:id="521" w:author="zhen yu" w:date="2014-11-08T23:04:00Z">
                                <w:r>
                                  <w:t>Y</w:t>
                                </w:r>
                              </w:ins>
                              <w:r>
                                <w:t xml:space="preserve">ou can view </w:t>
                              </w:r>
                              <w:del w:id="522" w:author="zhen yu" w:date="2014-11-08T23:09:00Z">
                                <w:r w:rsidDel="005E4D9A">
                                  <w:delText xml:space="preserve">upcoming </w:delText>
                                </w:r>
                              </w:del>
                              <w:ins w:id="523" w:author="zhen yu" w:date="2014-11-08T23:09:00Z">
                                <w:r>
                                  <w:t xml:space="preserve">overlapping </w:t>
                                </w:r>
                              </w:ins>
                              <w:r>
                                <w:t>tasks by typing “</w:t>
                              </w:r>
                              <w:r w:rsidRPr="00BF5401">
                                <w:rPr>
                                  <w:b/>
                                </w:rPr>
                                <w:t>#</w:t>
                              </w:r>
                              <w:del w:id="524" w:author="zhen yu" w:date="2014-11-08T23:05:00Z">
                                <w:r w:rsidDel="005E4D9A">
                                  <w:rPr>
                                    <w:b/>
                                  </w:rPr>
                                  <w:delText>upc</w:delText>
                                </w:r>
                              </w:del>
                              <w:ins w:id="525" w:author="zhen yu" w:date="2014-11-08T23:05:00Z">
                                <w:r>
                                  <w:rPr>
                                    <w:b/>
                                  </w:rPr>
                                  <w:t>olp</w:t>
                                </w:r>
                              </w:ins>
                              <w:r>
                                <w:t>”.</w:t>
                              </w:r>
                            </w:p>
                            <w:p w14:paraId="0ADC13C4" w14:textId="1B2B85C6" w:rsidR="00387117" w:rsidRDefault="00387117" w:rsidP="005E4D9A">
                              <w:pPr>
                                <w:rPr>
                                  <w:ins w:id="526" w:author="zhen yu" w:date="2014-11-08T23:06:00Z"/>
                                </w:rPr>
                              </w:pPr>
                              <w:ins w:id="527" w:author="zhen yu" w:date="2014-11-08T23:09:00Z">
                                <w:r>
                                  <w:t>Overlapping</w:t>
                                </w:r>
                              </w:ins>
                              <w:ins w:id="528" w:author="zhen yu" w:date="2014-11-08T23:06:00Z">
                                <w:r>
                                  <w:t xml:space="preserve"> tasks </w:t>
                                </w:r>
                              </w:ins>
                              <w:ins w:id="529" w:author="Kelvin Ang" w:date="2014-11-09T07:53:00Z">
                                <w:r>
                                  <w:t>are</w:t>
                                </w:r>
                              </w:ins>
                              <w:ins w:id="530" w:author="zhen yu" w:date="2014-11-08T23:06:00Z">
                                <w:del w:id="531" w:author="Kelvin Ang" w:date="2014-11-09T07:53:00Z">
                                  <w:r w:rsidDel="00387117">
                                    <w:delText>is</w:delText>
                                  </w:r>
                                </w:del>
                                <w:r>
                                  <w:t xml:space="preserve"> tagged with an “</w:t>
                                </w:r>
                                <w:r>
                                  <w:rPr>
                                    <w:b/>
                                  </w:rPr>
                                  <w:t>Overlapping</w:t>
                                </w:r>
                                <w:r>
                                  <w:t>” icon</w:t>
                                </w:r>
                              </w:ins>
                              <w:ins w:id="532" w:author="Kelvin Ang" w:date="2014-11-09T08:05:00Z">
                                <w:r w:rsidR="00705B63">
                                  <w:t>.</w:t>
                                </w:r>
                              </w:ins>
                            </w:p>
                            <w:p w14:paraId="58E64075" w14:textId="67A0474C" w:rsidR="00387117" w:rsidRDefault="00387117" w:rsidP="005E4D9A">
                              <w:del w:id="533"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534" w:author="zhen yu" w:date="2014-11-08T22:44:00Z"/>
                          </w:rPr>
                        </w:pPr>
                      </w:p>
                      <w:p w14:paraId="73F72D31" w14:textId="77777777" w:rsidR="00387117" w:rsidRDefault="00387117" w:rsidP="00432946">
                        <w:pPr>
                          <w:rPr>
                            <w:ins w:id="535" w:author="zhen yu" w:date="2014-11-08T23:04:00Z"/>
                          </w:rPr>
                        </w:pPr>
                      </w:p>
                      <w:p w14:paraId="12301019" w14:textId="62784D3B" w:rsidR="00387117" w:rsidRDefault="00387117" w:rsidP="00432946">
                        <w:del w:id="536" w:author="zhen yu" w:date="2014-11-08T22:45:00Z">
                          <w:r w:rsidDel="00432946">
                            <w:delText>Y</w:delText>
                          </w:r>
                        </w:del>
                        <w:ins w:id="537" w:author="zhen yu" w:date="2014-11-08T23:04:00Z">
                          <w:r>
                            <w:t>Y</w:t>
                          </w:r>
                        </w:ins>
                        <w:r>
                          <w:t xml:space="preserve">ou can view </w:t>
                        </w:r>
                        <w:del w:id="538" w:author="zhen yu" w:date="2014-11-08T23:09:00Z">
                          <w:r w:rsidDel="005E4D9A">
                            <w:delText xml:space="preserve">upcoming </w:delText>
                          </w:r>
                        </w:del>
                        <w:ins w:id="539" w:author="zhen yu" w:date="2014-11-08T23:09:00Z">
                          <w:r>
                            <w:t xml:space="preserve">overlapping </w:t>
                          </w:r>
                        </w:ins>
                        <w:r>
                          <w:t>tasks by typing “</w:t>
                        </w:r>
                        <w:r w:rsidRPr="00BF5401">
                          <w:rPr>
                            <w:b/>
                          </w:rPr>
                          <w:t>#</w:t>
                        </w:r>
                        <w:del w:id="540" w:author="zhen yu" w:date="2014-11-08T23:05:00Z">
                          <w:r w:rsidDel="005E4D9A">
                            <w:rPr>
                              <w:b/>
                            </w:rPr>
                            <w:delText>upc</w:delText>
                          </w:r>
                        </w:del>
                        <w:ins w:id="541" w:author="zhen yu" w:date="2014-11-08T23:05:00Z">
                          <w:r>
                            <w:rPr>
                              <w:b/>
                            </w:rPr>
                            <w:t>olp</w:t>
                          </w:r>
                        </w:ins>
                        <w:r>
                          <w:t>”.</w:t>
                        </w:r>
                      </w:p>
                      <w:p w14:paraId="0ADC13C4" w14:textId="1B2B85C6" w:rsidR="00387117" w:rsidRDefault="00387117" w:rsidP="005E4D9A">
                        <w:pPr>
                          <w:rPr>
                            <w:ins w:id="542" w:author="zhen yu" w:date="2014-11-08T23:06:00Z"/>
                          </w:rPr>
                        </w:pPr>
                        <w:ins w:id="543" w:author="zhen yu" w:date="2014-11-08T23:09:00Z">
                          <w:r>
                            <w:t>Overlapping</w:t>
                          </w:r>
                        </w:ins>
                        <w:ins w:id="544" w:author="zhen yu" w:date="2014-11-08T23:06:00Z">
                          <w:r>
                            <w:t xml:space="preserve"> tasks </w:t>
                          </w:r>
                        </w:ins>
                        <w:ins w:id="545" w:author="Kelvin Ang" w:date="2014-11-09T07:53:00Z">
                          <w:r>
                            <w:t>are</w:t>
                          </w:r>
                        </w:ins>
                        <w:ins w:id="546" w:author="zhen yu" w:date="2014-11-08T23:06:00Z">
                          <w:del w:id="547" w:author="Kelvin Ang" w:date="2014-11-09T07:53:00Z">
                            <w:r w:rsidDel="00387117">
                              <w:delText>is</w:delText>
                            </w:r>
                          </w:del>
                          <w:r>
                            <w:t xml:space="preserve"> tagged with an “</w:t>
                          </w:r>
                          <w:r>
                            <w:rPr>
                              <w:b/>
                            </w:rPr>
                            <w:t>Overlapping</w:t>
                          </w:r>
                          <w:r>
                            <w:t>” icon</w:t>
                          </w:r>
                        </w:ins>
                        <w:ins w:id="548" w:author="Kelvin Ang" w:date="2014-11-09T08:05:00Z">
                          <w:r w:rsidR="00705B63">
                            <w:t>.</w:t>
                          </w:r>
                        </w:ins>
                      </w:p>
                      <w:p w14:paraId="58E64075" w14:textId="67A0474C" w:rsidR="00387117" w:rsidRDefault="00387117" w:rsidP="005E4D9A">
                        <w:del w:id="54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50" w:author="zhen yu" w:date="2014-11-08T23:04:00Z">
        <w:r w:rsidR="005E4D9A">
          <w:rPr>
            <w:rStyle w:val="Emphasis"/>
          </w:rPr>
          <w:t>Overlapping</w:t>
        </w:r>
      </w:ins>
      <w:ins w:id="551" w:author="zhen yu" w:date="2014-11-08T22:44:00Z">
        <w:r>
          <w:rPr>
            <w:rStyle w:val="Emphasis"/>
          </w:rPr>
          <w:t xml:space="preserve"> Tasks</w:t>
        </w:r>
      </w:ins>
    </w:p>
    <w:p w14:paraId="2A307AB8" w14:textId="18783541" w:rsidR="00432946" w:rsidRDefault="005E4D9A" w:rsidP="00432946">
      <w:pPr>
        <w:rPr>
          <w:ins w:id="552" w:author="zhen yu" w:date="2014-11-08T22:44:00Z"/>
        </w:rPr>
      </w:pPr>
      <w:ins w:id="55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54" w:author="zhen yu" w:date="2014-11-08T23:08:00Z"/>
          <w:rStyle w:val="Emphasis"/>
        </w:rPr>
      </w:pPr>
      <w:ins w:id="555" w:author="zhen yu" w:date="2014-11-08T23:08:00Z">
        <w:r w:rsidRPr="00DD0BBB">
          <w:rPr>
            <w:rStyle w:val="Emphasis"/>
            <w:noProof/>
          </w:rPr>
          <mc:AlternateContent>
            <mc:Choice Requires="wps">
              <w:drawing>
                <wp:anchor distT="0" distB="0" distL="114300" distR="114300" simplePos="0" relativeHeight="2517678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556" w:author="zhen yu" w:date="2014-11-08T23:24:00Z">
                                <w:r w:rsidDel="00B955B4">
                                  <w:delText xml:space="preserve">upcoming </w:delText>
                                </w:r>
                              </w:del>
                              <w:ins w:id="557" w:author="zhen yu" w:date="2014-11-08T23:24:00Z">
                                <w:r>
                                  <w:t xml:space="preserve">completed </w:t>
                                </w:r>
                              </w:ins>
                              <w:r>
                                <w:t>tasks by typing “</w:t>
                              </w:r>
                              <w:r w:rsidRPr="00BF5401">
                                <w:rPr>
                                  <w:b/>
                                </w:rPr>
                                <w:t>#</w:t>
                              </w:r>
                              <w:del w:id="558" w:author="zhen yu" w:date="2014-11-08T23:24:00Z">
                                <w:r w:rsidDel="00B955B4">
                                  <w:rPr>
                                    <w:b/>
                                  </w:rPr>
                                  <w:delText>olp</w:delText>
                                </w:r>
                              </w:del>
                              <w:ins w:id="559" w:author="zhen yu" w:date="2014-11-08T23:24:00Z">
                                <w:r>
                                  <w:rPr>
                                    <w:b/>
                                  </w:rPr>
                                  <w:t>dne</w:t>
                                </w:r>
                              </w:ins>
                              <w:r>
                                <w:t>”.</w:t>
                              </w:r>
                            </w:p>
                            <w:p w14:paraId="678F39A5" w14:textId="6FB7CDC6" w:rsidR="00387117" w:rsidRDefault="00387117" w:rsidP="005E4D9A">
                              <w:del w:id="560" w:author="zhen yu" w:date="2014-11-08T23:24:00Z">
                                <w:r w:rsidDel="00B955B4">
                                  <w:delText xml:space="preserve">Upcoming </w:delText>
                                </w:r>
                              </w:del>
                              <w:ins w:id="561" w:author="zhen yu" w:date="2014-11-08T23:24:00Z">
                                <w:r>
                                  <w:t xml:space="preserve">Completed </w:t>
                                </w:r>
                              </w:ins>
                              <w:r>
                                <w:t>tasks is tagged with an “</w:t>
                              </w:r>
                              <w:del w:id="562" w:author="zhen yu" w:date="2014-11-08T23:25:00Z">
                                <w:r w:rsidDel="00B955B4">
                                  <w:rPr>
                                    <w:b/>
                                  </w:rPr>
                                  <w:delText>Overlapping</w:delText>
                                </w:r>
                              </w:del>
                              <w:ins w:id="563" w:author="zhen yu" w:date="2014-11-08T23:25:00Z">
                                <w:r>
                                  <w:rPr>
                                    <w:b/>
                                  </w:rPr>
                                  <w:t>Done</w:t>
                                </w:r>
                              </w:ins>
                              <w:r>
                                <w:t>” icon</w:t>
                              </w:r>
                              <w:ins w:id="564"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565" w:author="zhen yu" w:date="2014-11-08T23:24:00Z">
                          <w:r w:rsidDel="00B955B4">
                            <w:delText xml:space="preserve">upcoming </w:delText>
                          </w:r>
                        </w:del>
                        <w:ins w:id="566" w:author="zhen yu" w:date="2014-11-08T23:24:00Z">
                          <w:r>
                            <w:t xml:space="preserve">completed </w:t>
                          </w:r>
                        </w:ins>
                        <w:r>
                          <w:t>tasks by typing “</w:t>
                        </w:r>
                        <w:r w:rsidRPr="00BF5401">
                          <w:rPr>
                            <w:b/>
                          </w:rPr>
                          <w:t>#</w:t>
                        </w:r>
                        <w:del w:id="567" w:author="zhen yu" w:date="2014-11-08T23:24:00Z">
                          <w:r w:rsidDel="00B955B4">
                            <w:rPr>
                              <w:b/>
                            </w:rPr>
                            <w:delText>olp</w:delText>
                          </w:r>
                        </w:del>
                        <w:ins w:id="568" w:author="zhen yu" w:date="2014-11-08T23:24:00Z">
                          <w:r>
                            <w:rPr>
                              <w:b/>
                            </w:rPr>
                            <w:t>dne</w:t>
                          </w:r>
                        </w:ins>
                        <w:r>
                          <w:t>”.</w:t>
                        </w:r>
                      </w:p>
                      <w:p w14:paraId="678F39A5" w14:textId="6FB7CDC6" w:rsidR="00387117" w:rsidRDefault="00387117" w:rsidP="005E4D9A">
                        <w:del w:id="569" w:author="zhen yu" w:date="2014-11-08T23:24:00Z">
                          <w:r w:rsidDel="00B955B4">
                            <w:delText xml:space="preserve">Upcoming </w:delText>
                          </w:r>
                        </w:del>
                        <w:ins w:id="570" w:author="zhen yu" w:date="2014-11-08T23:24:00Z">
                          <w:r>
                            <w:t xml:space="preserve">Completed </w:t>
                          </w:r>
                        </w:ins>
                        <w:r>
                          <w:t>tasks is tagged with an “</w:t>
                        </w:r>
                        <w:del w:id="571" w:author="zhen yu" w:date="2014-11-08T23:25:00Z">
                          <w:r w:rsidDel="00B955B4">
                            <w:rPr>
                              <w:b/>
                            </w:rPr>
                            <w:delText>Overlapping</w:delText>
                          </w:r>
                        </w:del>
                        <w:ins w:id="572" w:author="zhen yu" w:date="2014-11-08T23:25:00Z">
                          <w:r>
                            <w:rPr>
                              <w:b/>
                            </w:rPr>
                            <w:t>Done</w:t>
                          </w:r>
                        </w:ins>
                        <w:r>
                          <w:t>” icon</w:t>
                        </w:r>
                        <w:ins w:id="573"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574" w:author="zhen yu" w:date="2014-11-08T22:23:00Z"/>
          <w:rPrChange w:id="575" w:author="zhen yu" w:date="2014-11-08T23:08:00Z">
            <w:rPr>
              <w:ins w:id="576" w:author="zhen yu" w:date="2014-11-08T22:23:00Z"/>
              <w:b/>
              <w:i/>
            </w:rPr>
          </w:rPrChange>
        </w:rPr>
      </w:pPr>
      <w:ins w:id="577"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578"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6265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579" w:author="zhen yu" w:date="2014-11-09T00:17:00Z">
                              <w:r>
                                <w:t xml:space="preserve">by </w:t>
                              </w:r>
                            </w:ins>
                            <w:r>
                              <w:t>typing “</w:t>
                            </w:r>
                            <w:r w:rsidRPr="003A7D6F">
                              <w:rPr>
                                <w:b/>
                              </w:rPr>
                              <w:t>search</w:t>
                            </w:r>
                            <w:r>
                              <w:t>”</w:t>
                            </w:r>
                            <w:ins w:id="580" w:author="Kelvin Ang" w:date="2014-11-09T08:05:00Z">
                              <w:r w:rsidR="00705B63">
                                <w:t xml:space="preserve"> or </w:t>
                              </w:r>
                              <w:r w:rsidR="00705B63" w:rsidRPr="00705B63">
                                <w:rPr>
                                  <w:b/>
                                  <w:rPrChange w:id="581" w:author="Kelvin Ang" w:date="2014-11-09T08:05:00Z">
                                    <w:rPr/>
                                  </w:rPrChange>
                                </w:rPr>
                                <w:t>“find”</w:t>
                              </w:r>
                              <w:r w:rsidR="00705B63">
                                <w:t xml:space="preserve"> </w:t>
                              </w:r>
                            </w:ins>
                            <w:del w:id="582" w:author="Kelvin Ang" w:date="2014-11-09T08:05:00Z">
                              <w:r w:rsidDel="00705B63">
                                <w:delText xml:space="preserve">, or alternative commands, </w:delText>
                              </w:r>
                            </w:del>
                            <w:r>
                              <w:t xml:space="preserve">followed by </w:t>
                            </w:r>
                            <w:ins w:id="583" w:author="Kelvin Ang" w:date="2014-11-09T07:54:00Z">
                              <w:r>
                                <w:t>search keywords</w:t>
                              </w:r>
                            </w:ins>
                            <w:ins w:id="584" w:author="Kelvin Ang" w:date="2014-11-09T07:55:00Z">
                              <w:r>
                                <w:t>, dates or a date range</w:t>
                              </w:r>
                            </w:ins>
                            <w:del w:id="585"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586" w:author="zhen yu" w:date="2014-11-09T00:17:00Z">
                        <w:r>
                          <w:t xml:space="preserve">by </w:t>
                        </w:r>
                      </w:ins>
                      <w:r>
                        <w:t>typing “</w:t>
                      </w:r>
                      <w:r w:rsidRPr="003A7D6F">
                        <w:rPr>
                          <w:b/>
                        </w:rPr>
                        <w:t>search</w:t>
                      </w:r>
                      <w:r>
                        <w:t>”</w:t>
                      </w:r>
                      <w:ins w:id="587" w:author="Kelvin Ang" w:date="2014-11-09T08:05:00Z">
                        <w:r w:rsidR="00705B63">
                          <w:t xml:space="preserve"> or </w:t>
                        </w:r>
                        <w:r w:rsidR="00705B63" w:rsidRPr="00705B63">
                          <w:rPr>
                            <w:b/>
                            <w:rPrChange w:id="588" w:author="Kelvin Ang" w:date="2014-11-09T08:05:00Z">
                              <w:rPr/>
                            </w:rPrChange>
                          </w:rPr>
                          <w:t>“find”</w:t>
                        </w:r>
                        <w:r w:rsidR="00705B63">
                          <w:t xml:space="preserve"> </w:t>
                        </w:r>
                      </w:ins>
                      <w:del w:id="589" w:author="Kelvin Ang" w:date="2014-11-09T08:05:00Z">
                        <w:r w:rsidDel="00705B63">
                          <w:delText xml:space="preserve">, or alternative commands, </w:delText>
                        </w:r>
                      </w:del>
                      <w:r>
                        <w:t xml:space="preserve">followed by </w:t>
                      </w:r>
                      <w:ins w:id="590" w:author="Kelvin Ang" w:date="2014-11-09T07:54:00Z">
                        <w:r>
                          <w:t>search keywords</w:t>
                        </w:r>
                      </w:ins>
                      <w:ins w:id="591" w:author="Kelvin Ang" w:date="2014-11-09T07:55:00Z">
                        <w:r>
                          <w:t>, dates or a date range</w:t>
                        </w:r>
                      </w:ins>
                      <w:del w:id="592"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228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D66D7ED" id="Group 146" o:spid="_x0000_s1026" style="position:absolute;margin-left:.7pt;margin-top:289.35pt;width:320.75pt;height:176.6pt;z-index:25153228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27168"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593" w:name="_Toc403237665"/>
      <w:bookmarkStart w:id="594" w:name="_Toc403237709"/>
      <w:bookmarkStart w:id="595" w:name="_Toc403237873"/>
      <w:r>
        <w:rPr>
          <w:noProof/>
        </w:rPr>
        <w:lastRenderedPageBreak/>
        <mc:AlternateContent>
          <mc:Choice Requires="wps">
            <w:drawing>
              <wp:anchor distT="0" distB="0" distL="114300" distR="114300" simplePos="0" relativeHeight="251544576"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596"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597" w:author="zhen yu" w:date="2014-11-09T00:18:00Z" w:name="move403255652"/>
                            <w:moveTo w:id="598" w:author="zhen yu" w:date="2014-11-09T00:18:00Z">
                              <w:r>
                                <w:t>Make your necessary changes and hit enter to save the changes.</w:t>
                              </w:r>
                            </w:moveTo>
                          </w:p>
                          <w:moveToRangeEnd w:id="597"/>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599"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600" w:author="zhen yu" w:date="2014-11-09T00:18:00Z" w:name="move403255652"/>
                      <w:moveTo w:id="601" w:author="zhen yu" w:date="2014-11-09T00:18:00Z">
                        <w:r>
                          <w:t>Make your necessary changes and hit enter to save the changes.</w:t>
                        </w:r>
                      </w:moveTo>
                    </w:p>
                    <w:moveToRangeEnd w:id="600"/>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593"/>
      <w:bookmarkEnd w:id="594"/>
      <w:bookmarkEnd w:id="595"/>
    </w:p>
    <w:p w14:paraId="08CFA4EB" w14:textId="195A7257" w:rsidR="007E4E47" w:rsidRPr="007E4E47" w:rsidRDefault="00705B63" w:rsidP="007B7679">
      <w:ins w:id="602" w:author="Kelvin Ang" w:date="2014-11-09T08:06:00Z">
        <w:r>
          <w:rPr>
            <w:noProof/>
          </w:rPr>
          <mc:AlternateContent>
            <mc:Choice Requires="wps">
              <w:drawing>
                <wp:anchor distT="0" distB="0" distL="114300" distR="114300" simplePos="0" relativeHeight="251801600" behindDoc="0" locked="0" layoutInCell="1" allowOverlap="1" wp14:anchorId="5162F0CE" wp14:editId="058A956E">
                  <wp:simplePos x="0" y="0"/>
                  <wp:positionH relativeFrom="column">
                    <wp:posOffset>4067175</wp:posOffset>
                  </wp:positionH>
                  <wp:positionV relativeFrom="paragraph">
                    <wp:posOffset>3735705</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603" w:author="Kelvin Ang" w:date="2014-11-09T08:06:00Z"/>
                                </w:rPr>
                              </w:pPr>
                              <w:del w:id="604"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605" w:author="zhen yu" w:date="2014-11-09T00:18:00Z"/>
                                  <w:del w:id="606" w:author="Kelvin Ang" w:date="2014-11-09T08:06:00Z"/>
                                </w:rPr>
                              </w:pPr>
                              <w:del w:id="607"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608" w:author="zhen yu" w:date="2014-11-09T00:18:00Z">
                                <w:del w:id="609" w:author="Kelvin Ang" w:date="2014-11-09T08:06:00Z">
                                  <w:r w:rsidDel="00851C98">
                                    <w:delText>Make your necessary changes and hit enter to save the changes.</w:delText>
                                  </w:r>
                                </w:del>
                              </w:ins>
                              <w:ins w:id="610" w:author="Kelvin Ang" w:date="2014-11-09T08:06:00Z">
                                <w:r w:rsidR="00851C98">
                                  <w:t xml:space="preserve">Your changes will be immediately reflected, and the modified task will be highlighted in </w:t>
                                </w:r>
                              </w:ins>
                              <w:ins w:id="611" w:author="Kelvin Ang" w:date="2014-11-09T08:07:00Z">
                                <w:r w:rsidR="00851C98" w:rsidRPr="0073703E">
                                  <w:rPr>
                                    <w:color w:val="00B0F0"/>
                                  </w:rPr>
                                  <w:t>cyan</w:t>
                                </w:r>
                              </w:ins>
                              <w:ins w:id="612"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0.25pt;margin-top:294.15pt;width:180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" filled="f" stroked="f">
                  <v:textbox inset=",7.2pt,,7.2pt">
                    <w:txbxContent>
                      <w:p w14:paraId="5BFA4C3B" w14:textId="2FFA5907" w:rsidR="00705B63" w:rsidDel="00851C98" w:rsidRDefault="00705B63" w:rsidP="00705B63">
                        <w:pPr>
                          <w:rPr>
                            <w:del w:id="613" w:author="Kelvin Ang" w:date="2014-11-09T08:06:00Z"/>
                          </w:rPr>
                        </w:pPr>
                        <w:del w:id="614"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615" w:author="zhen yu" w:date="2014-11-09T00:18:00Z"/>
                            <w:del w:id="616" w:author="Kelvin Ang" w:date="2014-11-09T08:06:00Z"/>
                          </w:rPr>
                        </w:pPr>
                        <w:del w:id="617"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618" w:author="zhen yu" w:date="2014-11-09T00:18:00Z">
                          <w:del w:id="619" w:author="Kelvin Ang" w:date="2014-11-09T08:06:00Z">
                            <w:r w:rsidDel="00851C98">
                              <w:delText>Make your necessary changes and hit enter to save the changes.</w:delText>
                            </w:r>
                          </w:del>
                        </w:ins>
                        <w:ins w:id="620" w:author="Kelvin Ang" w:date="2014-11-09T08:06:00Z">
                          <w:r w:rsidR="00851C98">
                            <w:t xml:space="preserve">Your changes will be immediately reflected, and the modified task will be highlighted in </w:t>
                          </w:r>
                        </w:ins>
                        <w:ins w:id="621" w:author="Kelvin Ang" w:date="2014-11-09T08:07:00Z">
                          <w:r w:rsidR="00851C98" w:rsidRPr="0073703E">
                            <w:rPr>
                              <w:color w:val="00B0F0"/>
                            </w:rPr>
                            <w:t>cyan</w:t>
                          </w:r>
                        </w:ins>
                        <w:ins w:id="622"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4390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6A20D55" id="AutoShape 71" o:spid="_x0000_s1026" type="#_x0000_t32" style="position:absolute;margin-left:59.75pt;margin-top:256.45pt;width:118.2pt;height:179.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3504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AC488" id="Rectangle 11" o:spid="_x0000_s1026" style="position:absolute;margin-left:0;margin-top:240.15pt;width:130.4pt;height:16.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48672"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0202BA" id="Rectangle 11" o:spid="_x0000_s1026" style="position:absolute;margin-left:63.15pt;margin-top:144.8pt;width:226.85pt;height:44.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5276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623" w:author="zhen yu" w:date="2014-11-09T00:18:00Z" w:name="move403255652"/>
                            <w:moveFrom w:id="624" w:author="zhen yu" w:date="2014-11-09T00:18:00Z">
                              <w:r w:rsidDel="00E97586">
                                <w:t>Make your necessary changes and hit enter to save the changes.</w:t>
                              </w:r>
                            </w:moveFrom>
                          </w:p>
                          <w:moveFromRangeEnd w:id="623"/>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625" w:author="zhen yu" w:date="2014-11-09T00:18:00Z" w:name="move403255652"/>
                      <w:moveFrom w:id="626" w:author="zhen yu" w:date="2014-11-09T00:18:00Z">
                        <w:r w:rsidDel="00E97586">
                          <w:t>Make your necessary changes and hit enter to save the changes.</w:t>
                        </w:r>
                      </w:moveFrom>
                    </w:p>
                    <w:moveFromRangeEnd w:id="625"/>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627" w:name="_Toc403237666"/>
      <w:bookmarkStart w:id="628" w:name="_Toc403237710"/>
      <w:bookmarkStart w:id="629" w:name="_Toc403237874"/>
      <w:r w:rsidRPr="00DD0BBB">
        <w:rPr>
          <w:rStyle w:val="Emphasis"/>
          <w:noProof/>
        </w:rPr>
        <w:lastRenderedPageBreak/>
        <mc:AlternateContent>
          <mc:Choice Requires="wps">
            <w:drawing>
              <wp:anchor distT="0" distB="0" distL="114300" distR="114300" simplePos="0" relativeHeight="251739136"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627"/>
      <w:bookmarkEnd w:id="628"/>
      <w:bookmarkEnd w:id="629"/>
    </w:p>
    <w:p w14:paraId="57DE2529" w14:textId="7ADF4F40" w:rsidR="00444277" w:rsidRDefault="009D2113" w:rsidP="007B7679">
      <w:r>
        <w:rPr>
          <w:noProof/>
        </w:rPr>
        <mc:AlternateContent>
          <mc:Choice Requires="wpg">
            <w:drawing>
              <wp:anchor distT="0" distB="0" distL="114300" distR="114300" simplePos="0" relativeHeight="2517432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53F79C" id="Group 164" o:spid="_x0000_s1026" style="position:absolute;margin-left:-2.15pt;margin-top:241.95pt;width:235.35pt;height:317.15pt;z-index:2517432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41184"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46923BB8" w:rsidR="00387117" w:rsidRDefault="00387117" w:rsidP="00B63B97">
                            <w:r>
                              <w:t xml:space="preserve">The specified task is moved into the </w:t>
                            </w:r>
                            <w:r w:rsidRPr="009D2113">
                              <w:rPr>
                                <w:b/>
                              </w:rPr>
                              <w:t>#dne</w:t>
                            </w:r>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46923BB8" w:rsidR="00387117" w:rsidRDefault="00387117" w:rsidP="00B63B97">
                      <w:r>
                        <w:t xml:space="preserve">The specified task is moved into the </w:t>
                      </w:r>
                      <w:r w:rsidRPr="009D2113">
                        <w:rPr>
                          <w:b/>
                        </w:rPr>
                        <w:t>#dne</w:t>
                      </w:r>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30" w:name="_Toc403237667"/>
      <w:bookmarkStart w:id="631" w:name="_Toc403237711"/>
      <w:bookmarkStart w:id="632" w:name="_Toc403237875"/>
      <w:r w:rsidRPr="00DD0BBB">
        <w:rPr>
          <w:rStyle w:val="Emphasis"/>
          <w:noProof/>
        </w:rPr>
        <w:lastRenderedPageBreak/>
        <mc:AlternateContent>
          <mc:Choice Requires="wps">
            <w:drawing>
              <wp:anchor distT="0" distB="0" distL="114300" distR="114300" simplePos="0" relativeHeight="25174528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341AD0E1" w:rsidR="00387117" w:rsidRDefault="00387117"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341AD0E1" w:rsidR="00387117" w:rsidRDefault="00387117"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630"/>
      <w:bookmarkEnd w:id="631"/>
      <w:bookmarkEnd w:id="632"/>
    </w:p>
    <w:p w14:paraId="0007F289" w14:textId="7873C81B" w:rsidR="00352D50" w:rsidRDefault="00D23816" w:rsidP="007B7679">
      <w:r>
        <w:rPr>
          <w:noProof/>
        </w:rPr>
        <mc:AlternateContent>
          <mc:Choice Requires="wpg">
            <w:drawing>
              <wp:anchor distT="0" distB="0" distL="114300" distR="114300" simplePos="0" relativeHeight="251749376"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4613360D" id="Group 170" o:spid="_x0000_s1026" style="position:absolute;margin-left:0;margin-top:250.55pt;width:315pt;height:267.3pt;z-index:251749376;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4732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33" w:name="_Toc403237668"/>
      <w:bookmarkStart w:id="634" w:name="_Toc403237712"/>
      <w:bookmarkStart w:id="635" w:name="_Toc403237876"/>
      <w:r>
        <w:rPr>
          <w:noProof/>
        </w:rPr>
        <w:lastRenderedPageBreak/>
        <mc:AlternateContent>
          <mc:Choice Requires="wpg">
            <w:drawing>
              <wp:anchor distT="0" distB="0" distL="114300" distR="114300" simplePos="0" relativeHeight="251751424"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CB0DF9" id="Group 181" o:spid="_x0000_s1026" style="position:absolute;margin-left:0;margin-top:267.95pt;width:300.95pt;height:308.9pt;z-index:251751424;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5347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You may undo an action by typing “</w:t>
                            </w:r>
                            <w:r w:rsidRPr="00013698">
                              <w:rPr>
                                <w:b/>
                              </w:rPr>
                              <w:t>undo</w:t>
                            </w:r>
                            <w:r>
                              <w:t xml:space="preserve">” or using the </w:t>
                            </w:r>
                            <w:r w:rsidRPr="00A225AC">
                              <w:rPr>
                                <w:b/>
                              </w:rPr>
                              <w:t>Ctrl+Z</w:t>
                            </w:r>
                            <w:r>
                              <w:rPr>
                                <w:b/>
                              </w:rPr>
                              <w:t xml:space="preserve"> </w:t>
                            </w:r>
                            <w:r w:rsidRPr="00872ADC">
                              <w:rPr>
                                <w:rPrChange w:id="636"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You may undo an action by typing “</w:t>
                      </w:r>
                      <w:r w:rsidRPr="00013698">
                        <w:rPr>
                          <w:b/>
                        </w:rPr>
                        <w:t>undo</w:t>
                      </w:r>
                      <w:r>
                        <w:t xml:space="preserve">” or using the </w:t>
                      </w:r>
                      <w:r w:rsidRPr="00A225AC">
                        <w:rPr>
                          <w:b/>
                        </w:rPr>
                        <w:t>Ctrl+Z</w:t>
                      </w:r>
                      <w:r>
                        <w:rPr>
                          <w:b/>
                        </w:rPr>
                        <w:t xml:space="preserve"> </w:t>
                      </w:r>
                      <w:r w:rsidRPr="00872ADC">
                        <w:rPr>
                          <w:rPrChange w:id="637"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33"/>
      <w:bookmarkEnd w:id="634"/>
      <w:bookmarkEnd w:id="635"/>
    </w:p>
    <w:p w14:paraId="075A901D" w14:textId="57ED142A" w:rsidR="00013698" w:rsidRPr="00013698" w:rsidRDefault="00D9012A" w:rsidP="007B7679">
      <w:r>
        <w:rPr>
          <w:noProof/>
        </w:rPr>
        <mc:AlternateContent>
          <mc:Choice Requires="wps">
            <w:drawing>
              <wp:anchor distT="0" distB="0" distL="114300" distR="114300" simplePos="0" relativeHeight="2517555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38"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39"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40" w:name="_Toc403237669"/>
      <w:bookmarkStart w:id="641" w:name="_Toc403237713"/>
      <w:bookmarkStart w:id="642"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40"/>
      <w:bookmarkEnd w:id="641"/>
      <w:bookmarkEnd w:id="642"/>
    </w:p>
    <w:p w14:paraId="1BE1735F" w14:textId="50607DCB" w:rsidR="00975C13" w:rsidRDefault="001A1F93" w:rsidP="007B7679">
      <w:r w:rsidRPr="00DD0BBB">
        <w:rPr>
          <w:rStyle w:val="Emphasis"/>
          <w:noProof/>
        </w:rPr>
        <mc:AlternateContent>
          <mc:Choice Requires="wps">
            <w:drawing>
              <wp:anchor distT="0" distB="0" distL="114300" distR="114300" simplePos="0" relativeHeight="25176371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315E88E2" w:rsidR="00387117" w:rsidRDefault="00387117" w:rsidP="00D9012A">
                            <w:r>
                              <w:t xml:space="preserve">You can set priority by </w:t>
                            </w:r>
                            <w:r w:rsidRPr="00872ADC">
                              <w:rPr>
                                <w:b/>
                                <w:rPrChange w:id="643"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315E88E2" w:rsidR="00387117" w:rsidRDefault="00387117" w:rsidP="00D9012A">
                      <w:r>
                        <w:t xml:space="preserve">You can set priority by </w:t>
                      </w:r>
                      <w:r w:rsidRPr="00872ADC">
                        <w:rPr>
                          <w:b/>
                          <w:rPrChange w:id="644"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759616"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C8540CC" id="AutoShape 71" o:spid="_x0000_s1026" type="#_x0000_t32" style="position:absolute;margin-left:131.75pt;margin-top:264.8pt;width:56.4pt;height:5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761664"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45668" id="Rectangle 11" o:spid="_x0000_s1026" style="position:absolute;margin-left:0;margin-top:253.25pt;width:129.7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76576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E67FE98" w:rsidR="00387117" w:rsidRDefault="00387117" w:rsidP="00D9012A">
                            <w:r>
                              <w:t>You can type “</w:t>
                            </w:r>
                            <w:r w:rsidRPr="00956F5A">
                              <w:rPr>
                                <w:b/>
                              </w:rPr>
                              <w:t>#pri</w:t>
                            </w:r>
                            <w:r>
                              <w:t>” to view all priority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E67FE98" w:rsidR="00387117" w:rsidRDefault="00387117" w:rsidP="00D9012A">
                      <w:r>
                        <w:t>You can type “</w:t>
                      </w:r>
                      <w:r w:rsidRPr="00956F5A">
                        <w:rPr>
                          <w:b/>
                        </w:rPr>
                        <w:t>#pri</w:t>
                      </w:r>
                      <w:r>
                        <w:t>” to view all priority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5756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42CAB" id="Rectangle 11" o:spid="_x0000_s1026" style="position:absolute;margin-left:70.65pt;margin-top:21.2pt;width:243pt;height: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645" w:name="_Toc403237670"/>
      <w:bookmarkStart w:id="646" w:name="_Toc403237714"/>
      <w:bookmarkStart w:id="647" w:name="_Toc403237878"/>
      <w:r w:rsidRPr="00DD0BBB">
        <w:rPr>
          <w:rStyle w:val="Emphasis"/>
        </w:rPr>
        <w:lastRenderedPageBreak/>
        <w:t>Hotkeys</w:t>
      </w:r>
      <w:bookmarkEnd w:id="645"/>
      <w:bookmarkEnd w:id="646"/>
      <w:bookmarkEnd w:id="647"/>
    </w:p>
    <w:p w14:paraId="31A290B7" w14:textId="51AE6A2F" w:rsidR="00A86A40" w:rsidRDefault="00D9012A" w:rsidP="007B7679">
      <w:del w:id="648" w:author="Kelvin Ang" w:date="2014-11-09T07:57:00Z">
        <w:r w:rsidDel="002C7C56">
          <w:delText>There are many things you can do</w:delText>
        </w:r>
      </w:del>
      <w:ins w:id="649" w:author="Kelvin Ang" w:date="2014-11-09T07:57:00Z">
        <w:r w:rsidR="002C7C56">
          <w:t>You can do many things</w:t>
        </w:r>
      </w:ins>
      <w:r>
        <w:t xml:space="preserve"> with hotkeys in Task Catalyst</w:t>
      </w:r>
      <w:r w:rsidR="00A7395C">
        <w:t xml:space="preserve">. </w:t>
      </w:r>
      <w:ins w:id="650" w:author="Kelvin Ang" w:date="2014-11-09T07:58:00Z">
        <w:r w:rsidR="002C7C56">
          <w:t xml:space="preserve">For a list of all the hotkeys, </w:t>
        </w:r>
      </w:ins>
      <w:del w:id="651" w:author="Kelvin Ang" w:date="2014-11-09T07:58:00Z">
        <w:r w:rsidR="00017CCA" w:rsidDel="002C7C56">
          <w:delText>Y</w:delText>
        </w:r>
      </w:del>
      <w:ins w:id="652"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653" w:author="zhen yu" w:date="2014-11-09T00:22:00Z"/>
        </w:rPr>
      </w:pPr>
      <w:del w:id="654"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655"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656" w:name="_Toc403237671"/>
      <w:bookmarkStart w:id="657" w:name="_Toc403237715"/>
      <w:bookmarkStart w:id="658" w:name="_Toc403237879"/>
      <w:r w:rsidRPr="00DD0BBB">
        <w:rPr>
          <w:rStyle w:val="Emphasis"/>
        </w:rPr>
        <w:t>Smart Paste</w:t>
      </w:r>
      <w:bookmarkEnd w:id="656"/>
      <w:bookmarkEnd w:id="657"/>
      <w:bookmarkEnd w:id="658"/>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659" w:author="zhen yu" w:date="2014-11-08T23:46:00Z">
            <w:rPr/>
          </w:rPrChange>
        </w:rPr>
        <w:t>Ctrl+D</w:t>
      </w:r>
      <w:r w:rsidR="00EB14EE">
        <w:t xml:space="preserve">. </w:t>
      </w:r>
    </w:p>
    <w:p w14:paraId="2CDBD7B2" w14:textId="022586D3" w:rsidR="00F8734D" w:rsidRDefault="00E97586">
      <w:pPr>
        <w:rPr>
          <w:ins w:id="660" w:author="zhen yu" w:date="2014-11-09T00:23:00Z"/>
          <w:rStyle w:val="Emphasis"/>
        </w:rPr>
      </w:pPr>
      <w:ins w:id="661"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662" w:author="zhen yu" w:date="2014-11-09T00:21:00Z">
            <w:rPr/>
          </w:rPrChange>
        </w:rPr>
      </w:pPr>
      <w:ins w:id="663" w:author="zhen yu" w:date="2014-11-09T00:26:00Z">
        <w:r>
          <w:rPr>
            <w:noProof/>
          </w:rPr>
          <mc:AlternateContent>
            <mc:Choice Requires="wps">
              <w:drawing>
                <wp:anchor distT="0" distB="0" distL="114300" distR="114300" simplePos="0" relativeHeight="251525120"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664" w:author="zhen yu" w:date="2014-11-09T00:27:00Z"/>
                                </w:rPr>
                              </w:pPr>
                              <w:del w:id="665" w:author="zhen yu" w:date="2014-11-09T00:27:00Z">
                                <w:r w:rsidDel="00F8734D">
                                  <w:delText>Priority tasks are automatically labelled.</w:delText>
                                </w:r>
                              </w:del>
                            </w:p>
                            <w:p w14:paraId="0AA83B1D" w14:textId="6C2AF770" w:rsidR="00387117" w:rsidRDefault="00387117" w:rsidP="00F8734D">
                              <w:pPr>
                                <w:rPr>
                                  <w:ins w:id="666" w:author="zhen yu" w:date="2014-11-09T00:27:00Z"/>
                                </w:rPr>
                              </w:pPr>
                              <w:del w:id="667" w:author="zhen yu" w:date="2014-11-09T00:27:00Z">
                                <w:r w:rsidDel="00F8734D">
                                  <w:delText>You can type “</w:delText>
                                </w:r>
                                <w:r w:rsidRPr="00956F5A" w:rsidDel="00F8734D">
                                  <w:rPr>
                                    <w:b/>
                                  </w:rPr>
                                  <w:delText>#pri</w:delText>
                                </w:r>
                                <w:r w:rsidDel="00F8734D">
                                  <w:delText>” to view all priority tasks.</w:delText>
                                </w:r>
                              </w:del>
                              <w:ins w:id="668" w:author="zhen yu" w:date="2014-11-09T00:27:00Z">
                                <w:r>
                                  <w:t xml:space="preserve">Once the application has launched, there will be a system tray icon. </w:t>
                                </w:r>
                              </w:ins>
                            </w:p>
                            <w:p w14:paraId="47636EE9" w14:textId="7E731E11" w:rsidR="00387117" w:rsidRDefault="00387117" w:rsidP="00F8734D">
                              <w:pPr>
                                <w:rPr>
                                  <w:ins w:id="669" w:author="zhen yu" w:date="2014-11-09T00:29:00Z"/>
                                </w:rPr>
                              </w:pPr>
                              <w:ins w:id="670" w:author="zhen yu" w:date="2014-11-09T00:28:00Z">
                                <w:r>
                                  <w:t>L</w:t>
                                </w:r>
                              </w:ins>
                              <w:ins w:id="671" w:author="zhen yu" w:date="2014-11-09T00:27:00Z">
                                <w:r>
                                  <w:t xml:space="preserve">eft click </w:t>
                                </w:r>
                              </w:ins>
                              <w:ins w:id="672" w:author="zhen yu" w:date="2014-11-09T00:28:00Z">
                                <w:r>
                                  <w:t xml:space="preserve">on the icon </w:t>
                                </w:r>
                              </w:ins>
                              <w:ins w:id="673" w:author="zhen yu" w:date="2014-11-09T00:27:00Z">
                                <w:r>
                                  <w:t xml:space="preserve">to </w:t>
                                </w:r>
                              </w:ins>
                              <w:ins w:id="674" w:author="zhen yu" w:date="2014-11-09T00:28:00Z">
                                <w:r w:rsidRPr="00F8734D">
                                  <w:rPr>
                                    <w:b/>
                                    <w:rPrChange w:id="675" w:author="zhen yu" w:date="2014-11-09T00:28:00Z">
                                      <w:rPr/>
                                    </w:rPrChange>
                                  </w:rPr>
                                  <w:t>hide</w:t>
                                </w:r>
                              </w:ins>
                              <w:ins w:id="676" w:author="zhen yu" w:date="2014-11-09T00:27:00Z">
                                <w:r>
                                  <w:t>/</w:t>
                                </w:r>
                              </w:ins>
                              <w:ins w:id="677" w:author="zhen yu" w:date="2014-11-09T00:28:00Z">
                                <w:r w:rsidRPr="00F8734D">
                                  <w:rPr>
                                    <w:b/>
                                    <w:rPrChange w:id="678" w:author="zhen yu" w:date="2014-11-09T00:28:00Z">
                                      <w:rPr/>
                                    </w:rPrChange>
                                  </w:rPr>
                                  <w:t>show</w:t>
                                </w:r>
                              </w:ins>
                              <w:ins w:id="679" w:author="zhen yu" w:date="2014-11-09T00:27:00Z">
                                <w:r>
                                  <w:t xml:space="preserve"> the </w:t>
                                </w:r>
                              </w:ins>
                              <w:ins w:id="680" w:author="zhen yu" w:date="2014-11-09T00:28:00Z">
                                <w:r>
                                  <w:t>application</w:t>
                                </w:r>
                              </w:ins>
                              <w:ins w:id="681" w:author="zhen yu" w:date="2014-11-09T00:27:00Z">
                                <w:r>
                                  <w:t>.</w:t>
                                </w:r>
                              </w:ins>
                            </w:p>
                            <w:p w14:paraId="2155700F" w14:textId="559D3AC2" w:rsidR="00387117" w:rsidRDefault="00387117" w:rsidP="00F8734D">
                              <w:ins w:id="682" w:author="zhen yu" w:date="2014-11-09T00:29:00Z">
                                <w:r>
                                  <w:t>Right click will show a dialog to “</w:t>
                                </w:r>
                                <w:r w:rsidRPr="00F8734D">
                                  <w:rPr>
                                    <w:b/>
                                    <w:rPrChange w:id="683" w:author="zhen yu" w:date="2014-11-09T00:29:00Z">
                                      <w:rPr/>
                                    </w:rPrChange>
                                  </w:rPr>
                                  <w:t>Launch</w:t>
                                </w:r>
                                <w:r>
                                  <w:rPr>
                                    <w:b/>
                                  </w:rPr>
                                  <w:t>”</w:t>
                                </w:r>
                                <w:r>
                                  <w:t xml:space="preserve"> or “</w:t>
                                </w:r>
                                <w:r w:rsidRPr="00F8734D">
                                  <w:rPr>
                                    <w:b/>
                                    <w:rPrChange w:id="684" w:author="zhen yu" w:date="2014-11-09T00:29:00Z">
                                      <w:rPr/>
                                    </w:rPrChange>
                                  </w:rPr>
                                  <w:t>Exit</w:t>
                                </w:r>
                                <w:r>
                                  <w:rPr>
                                    <w:b/>
                                  </w:rPr>
                                  <w:t>”</w:t>
                                </w:r>
                                <w:r>
                                  <w:t xml:space="preserve"> the application</w:t>
                                </w:r>
                                <w:bookmarkStart w:id="685" w:name="_GoBack"/>
                                <w:bookmarkEnd w:id="685"/>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686" w:author="zhen yu" w:date="2014-11-09T00:27:00Z"/>
                          </w:rPr>
                        </w:pPr>
                        <w:del w:id="687" w:author="zhen yu" w:date="2014-11-09T00:27:00Z">
                          <w:r w:rsidDel="00F8734D">
                            <w:delText>Priority tasks are automatically labelled.</w:delText>
                          </w:r>
                        </w:del>
                      </w:p>
                      <w:p w14:paraId="0AA83B1D" w14:textId="6C2AF770" w:rsidR="00387117" w:rsidRDefault="00387117" w:rsidP="00F8734D">
                        <w:pPr>
                          <w:rPr>
                            <w:ins w:id="688" w:author="zhen yu" w:date="2014-11-09T00:27:00Z"/>
                          </w:rPr>
                        </w:pPr>
                        <w:del w:id="689" w:author="zhen yu" w:date="2014-11-09T00:27:00Z">
                          <w:r w:rsidDel="00F8734D">
                            <w:delText>You can type “</w:delText>
                          </w:r>
                          <w:r w:rsidRPr="00956F5A" w:rsidDel="00F8734D">
                            <w:rPr>
                              <w:b/>
                            </w:rPr>
                            <w:delText>#pri</w:delText>
                          </w:r>
                          <w:r w:rsidDel="00F8734D">
                            <w:delText>” to view all priority tasks.</w:delText>
                          </w:r>
                        </w:del>
                        <w:ins w:id="690" w:author="zhen yu" w:date="2014-11-09T00:27:00Z">
                          <w:r>
                            <w:t xml:space="preserve">Once the application has launched, there will be a system tray icon. </w:t>
                          </w:r>
                        </w:ins>
                      </w:p>
                      <w:p w14:paraId="47636EE9" w14:textId="7E731E11" w:rsidR="00387117" w:rsidRDefault="00387117" w:rsidP="00F8734D">
                        <w:pPr>
                          <w:rPr>
                            <w:ins w:id="691" w:author="zhen yu" w:date="2014-11-09T00:29:00Z"/>
                          </w:rPr>
                        </w:pPr>
                        <w:ins w:id="692" w:author="zhen yu" w:date="2014-11-09T00:28:00Z">
                          <w:r>
                            <w:t>L</w:t>
                          </w:r>
                        </w:ins>
                        <w:ins w:id="693" w:author="zhen yu" w:date="2014-11-09T00:27:00Z">
                          <w:r>
                            <w:t xml:space="preserve">eft click </w:t>
                          </w:r>
                        </w:ins>
                        <w:ins w:id="694" w:author="zhen yu" w:date="2014-11-09T00:28:00Z">
                          <w:r>
                            <w:t xml:space="preserve">on the icon </w:t>
                          </w:r>
                        </w:ins>
                        <w:ins w:id="695" w:author="zhen yu" w:date="2014-11-09T00:27:00Z">
                          <w:r>
                            <w:t xml:space="preserve">to </w:t>
                          </w:r>
                        </w:ins>
                        <w:ins w:id="696" w:author="zhen yu" w:date="2014-11-09T00:28:00Z">
                          <w:r w:rsidRPr="00F8734D">
                            <w:rPr>
                              <w:b/>
                              <w:rPrChange w:id="697" w:author="zhen yu" w:date="2014-11-09T00:28:00Z">
                                <w:rPr/>
                              </w:rPrChange>
                            </w:rPr>
                            <w:t>hide</w:t>
                          </w:r>
                        </w:ins>
                        <w:ins w:id="698" w:author="zhen yu" w:date="2014-11-09T00:27:00Z">
                          <w:r>
                            <w:t>/</w:t>
                          </w:r>
                        </w:ins>
                        <w:ins w:id="699" w:author="zhen yu" w:date="2014-11-09T00:28:00Z">
                          <w:r w:rsidRPr="00F8734D">
                            <w:rPr>
                              <w:b/>
                              <w:rPrChange w:id="700" w:author="zhen yu" w:date="2014-11-09T00:28:00Z">
                                <w:rPr/>
                              </w:rPrChange>
                            </w:rPr>
                            <w:t>show</w:t>
                          </w:r>
                        </w:ins>
                        <w:ins w:id="701" w:author="zhen yu" w:date="2014-11-09T00:27:00Z">
                          <w:r>
                            <w:t xml:space="preserve"> the </w:t>
                          </w:r>
                        </w:ins>
                        <w:ins w:id="702" w:author="zhen yu" w:date="2014-11-09T00:28:00Z">
                          <w:r>
                            <w:t>application</w:t>
                          </w:r>
                        </w:ins>
                        <w:ins w:id="703" w:author="zhen yu" w:date="2014-11-09T00:27:00Z">
                          <w:r>
                            <w:t>.</w:t>
                          </w:r>
                        </w:ins>
                      </w:p>
                      <w:p w14:paraId="2155700F" w14:textId="559D3AC2" w:rsidR="00387117" w:rsidRDefault="00387117" w:rsidP="00F8734D">
                        <w:ins w:id="704" w:author="zhen yu" w:date="2014-11-09T00:29:00Z">
                          <w:r>
                            <w:t>Right click will show a dialog to “</w:t>
                          </w:r>
                          <w:r w:rsidRPr="00F8734D">
                            <w:rPr>
                              <w:b/>
                              <w:rPrChange w:id="705" w:author="zhen yu" w:date="2014-11-09T00:29:00Z">
                                <w:rPr/>
                              </w:rPrChange>
                            </w:rPr>
                            <w:t>Launch</w:t>
                          </w:r>
                          <w:r>
                            <w:rPr>
                              <w:b/>
                            </w:rPr>
                            <w:t>”</w:t>
                          </w:r>
                          <w:r>
                            <w:t xml:space="preserve"> or “</w:t>
                          </w:r>
                          <w:r w:rsidRPr="00F8734D">
                            <w:rPr>
                              <w:b/>
                              <w:rPrChange w:id="706" w:author="zhen yu" w:date="2014-11-09T00:29:00Z">
                                <w:rPr/>
                              </w:rPrChange>
                            </w:rPr>
                            <w:t>Exit</w:t>
                          </w:r>
                          <w:r>
                            <w:rPr>
                              <w:b/>
                            </w:rPr>
                            <w:t>”</w:t>
                          </w:r>
                          <w:r>
                            <w:t xml:space="preserve"> the application</w:t>
                          </w:r>
                          <w:bookmarkStart w:id="707" w:name="_GoBack"/>
                          <w:bookmarkEnd w:id="707"/>
                          <w:r>
                            <w:t>.</w:t>
                          </w:r>
                        </w:ins>
                      </w:p>
                    </w:txbxContent>
                  </v:textbox>
                  <w10:wrap type="square"/>
                </v:shape>
              </w:pict>
            </mc:Fallback>
          </mc:AlternateContent>
        </w:r>
      </w:ins>
      <w:ins w:id="70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09" w:author="zhen yu" w:date="2014-11-09T00:30:00Z">
        <w:r w:rsidR="0092526E" w:rsidDel="00F8734D">
          <w:br w:type="page"/>
        </w:r>
      </w:del>
    </w:p>
    <w:p w14:paraId="24B41508" w14:textId="72FDF81D" w:rsidR="0092526E" w:rsidRDefault="00E50534" w:rsidP="0092526E">
      <w:pPr>
        <w:pStyle w:val="Heading1"/>
      </w:pPr>
      <w:bookmarkStart w:id="710" w:name="_Toc403221029"/>
      <w:bookmarkStart w:id="711" w:name="_Toc403283313"/>
      <w:r>
        <w:rPr>
          <w:sz w:val="144"/>
          <w:szCs w:val="144"/>
        </w:rPr>
        <w:lastRenderedPageBreak/>
        <w:t>2</w:t>
      </w:r>
      <w:r w:rsidR="0092526E">
        <w:t xml:space="preserve">. </w:t>
      </w:r>
      <w:bookmarkEnd w:id="710"/>
      <w:r>
        <w:t>Developer’s Guide</w:t>
      </w:r>
      <w:r w:rsidR="00F576A2">
        <w:t xml:space="preserve"> Introduction</w:t>
      </w:r>
      <w:bookmarkEnd w:id="711"/>
    </w:p>
    <w:p w14:paraId="2B9798D8" w14:textId="77777777" w:rsidR="0092526E" w:rsidRDefault="0092526E" w:rsidP="0092526E">
      <w:r>
        <w:t xml:space="preserve">Task Catalyst is a lightweight, cross-platform application that caters to the modern urban crowd with a busy lifestyle. The program is optimized for keyboard-use, and hence provides for many command styles, and uses familiar features like </w:t>
      </w:r>
      <w:r w:rsidRPr="00872ADC">
        <w:rPr>
          <w:b/>
          <w:rPrChange w:id="712" w:author="zhen yu" w:date="2014-11-08T23:45:00Z">
            <w:rPr/>
          </w:rPrChange>
        </w:rPr>
        <w:t>hashtagging</w:t>
      </w:r>
      <w:r>
        <w:t xml:space="preserve"> for organization.</w:t>
      </w:r>
    </w:p>
    <w:p w14:paraId="71CF4E23" w14:textId="77777777" w:rsidR="0092526E" w:rsidRDefault="0092526E" w:rsidP="0092526E">
      <w:r>
        <w:t>The design of Task Catalyst is built upon the Natural Bucket,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284BFBB7" w14:textId="22AD33E7" w:rsidR="0092526E" w:rsidRDefault="0092526E" w:rsidP="0092526E">
      <w:r>
        <w:t xml:space="preserve">In this Developer’s Guide, you will first be introduced to the </w:t>
      </w:r>
      <w:r w:rsidR="007B1309">
        <w:t>H</w:t>
      </w:r>
      <w:r>
        <w:t>igh-</w:t>
      </w:r>
      <w:r w:rsidR="007B1309">
        <w:t>L</w:t>
      </w:r>
      <w:r>
        <w:t xml:space="preserve">evel </w:t>
      </w:r>
      <w:r w:rsidR="007B1309">
        <w:t>A</w:t>
      </w:r>
      <w:r>
        <w:t xml:space="preserve">rchitecture (Section </w:t>
      </w:r>
      <w:r w:rsidR="007B1309">
        <w:t>3</w:t>
      </w:r>
      <w:r>
        <w:t xml:space="preserve">) of the program. Next, we will talk about the components of the system from front-end to back-end (Section </w:t>
      </w:r>
      <w:r w:rsidR="007B1309">
        <w:t>4</w:t>
      </w:r>
      <w:r>
        <w:t>). Each component will be introduced using its class diagram and APIs, and then further elaborated with behavioral diagrams and code samples if available. Finally, we will guide you on the testing standards adopted in this project</w:t>
      </w:r>
      <w:r w:rsidR="007B1309">
        <w:t xml:space="preserve"> (Section 5)</w:t>
      </w:r>
      <w:r>
        <w:t>.</w:t>
      </w:r>
    </w:p>
    <w:p w14:paraId="06046537" w14:textId="77777777" w:rsidR="0092526E" w:rsidRDefault="0092526E" w:rsidP="0092526E">
      <w:r>
        <w:t>This guide assumes that you have some prior experience in Java and CSS.</w:t>
      </w:r>
    </w:p>
    <w:p w14:paraId="71AB9843" w14:textId="77777777" w:rsidR="0092526E" w:rsidRDefault="0092526E" w:rsidP="0092526E">
      <w:r>
        <w:t>Throughout the guide, we will be using the following markups to improve readability:</w:t>
      </w:r>
    </w:p>
    <w:p w14:paraId="5EFD45C3" w14:textId="77777777" w:rsidR="0092526E" w:rsidRPr="004F4D23" w:rsidRDefault="0092526E" w:rsidP="0092526E">
      <w:r>
        <w:rPr>
          <w:i/>
        </w:rPr>
        <w:t xml:space="preserve">Class, </w:t>
      </w:r>
      <w:r w:rsidRPr="001A1D0C">
        <w:rPr>
          <w:i/>
        </w:rPr>
        <w:t>Component</w:t>
      </w:r>
      <w:r>
        <w:rPr>
          <w:i/>
        </w:rPr>
        <w:t>, Library or Framework</w:t>
      </w:r>
      <w:r>
        <w:rPr>
          <w:i/>
        </w:rPr>
        <w:br/>
      </w:r>
      <w:r w:rsidRPr="001A1D0C">
        <w:rPr>
          <w:u w:val="single"/>
        </w:rPr>
        <w:t>Pattern or P</w:t>
      </w:r>
      <w:r>
        <w:rPr>
          <w:u w:val="single"/>
        </w:rPr>
        <w:t>rinciple</w:t>
      </w:r>
      <w:r>
        <w:br/>
      </w:r>
      <w:r>
        <w:rPr>
          <w:rFonts w:ascii="Consolas" w:hAnsi="Consolas" w:cs="Consolas"/>
        </w:rPr>
        <w:t xml:space="preserve">Commands, </w:t>
      </w:r>
      <w:r w:rsidRPr="001A1D0C">
        <w:rPr>
          <w:rFonts w:ascii="Consolas" w:hAnsi="Consolas" w:cs="Consolas"/>
        </w:rPr>
        <w:t>Code</w:t>
      </w:r>
      <w:r>
        <w:rPr>
          <w:rFonts w:ascii="Consolas" w:hAnsi="Consolas" w:cs="Consolas"/>
        </w:rPr>
        <w:t xml:space="preserve"> or Input/Output</w:t>
      </w:r>
      <w:r>
        <w:br w:type="page"/>
      </w:r>
    </w:p>
    <w:p w14:paraId="356A3AC2" w14:textId="7C0D1B35" w:rsidR="0092526E" w:rsidRPr="00667E20" w:rsidRDefault="005D4AD9" w:rsidP="0092526E">
      <w:pPr>
        <w:pStyle w:val="Heading1"/>
      </w:pPr>
      <w:bookmarkStart w:id="713" w:name="_Toc403221030"/>
      <w:bookmarkStart w:id="714" w:name="_Toc403283314"/>
      <w:r>
        <w:rPr>
          <w:sz w:val="144"/>
          <w:szCs w:val="144"/>
        </w:rPr>
        <w:lastRenderedPageBreak/>
        <w:t>3</w:t>
      </w:r>
      <w:r w:rsidR="0092526E" w:rsidRPr="00667E20">
        <w:t>. Defining the Architecture</w:t>
      </w:r>
      <w:bookmarkEnd w:id="713"/>
      <w:bookmarkEnd w:id="71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7025671"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715" w:name="_Toc403221031"/>
      <w:bookmarkStart w:id="716" w:name="_Toc403283315"/>
      <w:r>
        <w:rPr>
          <w:sz w:val="144"/>
          <w:szCs w:val="144"/>
        </w:rPr>
        <w:lastRenderedPageBreak/>
        <w:t>4</w:t>
      </w:r>
      <w:r w:rsidR="0092526E" w:rsidRPr="00667E20">
        <w:t>. Developing the Components</w:t>
      </w:r>
      <w:bookmarkEnd w:id="715"/>
      <w:bookmarkEnd w:id="716"/>
    </w:p>
    <w:p w14:paraId="5583A794" w14:textId="3DA69A76" w:rsidR="0092526E" w:rsidRPr="00C66F55" w:rsidRDefault="007958DE" w:rsidP="0092526E">
      <w:pPr>
        <w:pStyle w:val="Heading2"/>
      </w:pPr>
      <w:bookmarkStart w:id="717" w:name="_Toc403221032"/>
      <w:bookmarkStart w:id="718" w:name="_Toc403283316"/>
      <w:r>
        <w:t>4</w:t>
      </w:r>
      <w:r w:rsidR="0092526E" w:rsidRPr="00C66F55">
        <w:t>.1 Graphical User Interface</w:t>
      </w:r>
      <w:bookmarkEnd w:id="717"/>
      <w:bookmarkEnd w:id="718"/>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7025672"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r w:rsidRPr="00F86FF5">
        <w:rPr>
          <w:i/>
        </w:rPr>
        <w:t>JavaFx 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7025673"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7025674" r:id="rId51"/>
        </w:object>
      </w:r>
      <w:r>
        <w:t xml:space="preserve">Figure </w:t>
      </w:r>
      <w:fldSimple w:instr=" SEQ Figure \* ARABIC ">
        <w:r>
          <w:rPr>
            <w:noProof/>
          </w:rPr>
          <w:t>4</w:t>
        </w:r>
      </w:fldSimple>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r w:rsidRPr="00584A25">
        <w:rPr>
          <w:rFonts w:ascii="Consolas" w:hAnsi="Consolas" w:cs="Consolas"/>
          <w:sz w:val="20"/>
          <w:szCs w:val="20"/>
        </w:rPr>
        <w:t>getMessageTyping(userInput)</w:t>
      </w:r>
      <w:r>
        <w:rPr>
          <w:szCs w:val="24"/>
        </w:rPr>
        <w:t xml:space="preserve"> to generate a new hint. The entire command string is sent to </w:t>
      </w:r>
      <w:r w:rsidRPr="007639F9">
        <w:rPr>
          <w:i/>
          <w:szCs w:val="24"/>
        </w:rPr>
        <w:t>Logic</w:t>
      </w:r>
      <w:r>
        <w:rPr>
          <w:szCs w:val="24"/>
        </w:rPr>
        <w:t xml:space="preserve"> using the </w:t>
      </w:r>
      <w:r w:rsidRPr="00584A25">
        <w:rPr>
          <w:rFonts w:ascii="Consolas" w:hAnsi="Consolas" w:cs="Consolas"/>
          <w:sz w:val="20"/>
          <w:szCs w:val="24"/>
        </w:rPr>
        <w:t>processCommand(userInput)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719" w:author="zhen yu" w:date="2014-11-09T00:34:00Z"/>
        </w:rPr>
      </w:pPr>
      <w:bookmarkStart w:id="720" w:name="_Toc403221033"/>
    </w:p>
    <w:p w14:paraId="30137979" w14:textId="4C65F29D" w:rsidR="0092526E" w:rsidRPr="00540F5C" w:rsidRDefault="007958DE" w:rsidP="00540F5C">
      <w:pPr>
        <w:pStyle w:val="Heading2"/>
      </w:pPr>
      <w:bookmarkStart w:id="721" w:name="_Toc403283317"/>
      <w:r>
        <w:t>4</w:t>
      </w:r>
      <w:r w:rsidR="0092526E" w:rsidRPr="00540F5C">
        <w:t>.2 Logic</w:t>
      </w:r>
      <w:bookmarkEnd w:id="720"/>
      <w:bookmarkEnd w:id="721"/>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7025675"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r>
              <w:rPr>
                <w:b w:val="0"/>
              </w:rPr>
              <w:t>processCommand(String):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r>
              <w:rPr>
                <w:b w:val="0"/>
              </w:rPr>
              <w:t>getMessageTyping(String):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r>
              <w:rPr>
                <w:b w:val="0"/>
              </w:rPr>
              <w:t>getDefaultHashtags():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r>
              <w:rPr>
                <w:b w:val="0"/>
              </w:rPr>
              <w:t>getHashtags():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r>
              <w:rPr>
                <w:b w:val="0"/>
              </w:rPr>
              <w:t>getList():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r w:rsidRPr="00E87421">
              <w:rPr>
                <w:b w:val="0"/>
              </w:rPr>
              <w:t>getHashtagsSelected(): int</w:t>
            </w:r>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r w:rsidRPr="00E87421">
              <w:rPr>
                <w:b w:val="0"/>
              </w:rPr>
              <w:t>getTasksSelected():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722" w:name="_Toc403221034"/>
      <w:bookmarkStart w:id="723" w:name="_Toc403283318"/>
      <w:r>
        <w:lastRenderedPageBreak/>
        <w:t>4</w:t>
      </w:r>
      <w:r w:rsidR="0092526E" w:rsidRPr="00B9366F">
        <w:t>.2.1 Action and Hint System</w:t>
      </w:r>
      <w:bookmarkEnd w:id="722"/>
      <w:bookmarkEnd w:id="723"/>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7025676"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r w:rsidRPr="008F22D0">
        <w:rPr>
          <w:i/>
        </w:rPr>
        <w:t>ActionHintSystem</w:t>
      </w:r>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r w:rsidRPr="008F22D0">
              <w:rPr>
                <w:i/>
              </w:rPr>
              <w:t>TaskCatalystCommons</w:t>
            </w:r>
            <w:r w:rsidRPr="000F6BFC">
              <w:t xml:space="preserve"> are not shown.</w:t>
            </w:r>
          </w:p>
        </w:tc>
      </w:tr>
    </w:tbl>
    <w:p w14:paraId="711F842B" w14:textId="2971D2A8" w:rsidR="0092526E" w:rsidRPr="000F6BFC" w:rsidRDefault="0092526E" w:rsidP="004D5C50">
      <w:pPr>
        <w:pStyle w:val="Heading4"/>
      </w:pPr>
      <w:r w:rsidRPr="000F6BFC">
        <w:br/>
      </w:r>
      <w:bookmarkStart w:id="724" w:name="_Toc403221035"/>
      <w:r w:rsidR="00D310F3">
        <w:t>Action Class</w:t>
      </w:r>
      <w:r w:rsidR="004C4690">
        <w:t xml:space="preserve"> </w:t>
      </w:r>
      <w:r w:rsidR="00EA6452">
        <w:t>–</w:t>
      </w:r>
      <w:r w:rsidR="004C4690">
        <w:t xml:space="preserve"> </w:t>
      </w:r>
      <w:r w:rsidRPr="000F6BFC">
        <w:t>Executing Commands</w:t>
      </w:r>
      <w:bookmarkEnd w:id="724"/>
    </w:p>
    <w:p w14:paraId="611E606D" w14:textId="77777777" w:rsidR="0092526E" w:rsidRDefault="0092526E" w:rsidP="0092526E">
      <w:pPr>
        <w:pStyle w:val="NoSpacing"/>
      </w:pPr>
      <w:r w:rsidRPr="000F6BFC">
        <w:t xml:space="preserve">The </w:t>
      </w:r>
      <w:r w:rsidRPr="000F6BFC">
        <w:rPr>
          <w:i/>
        </w:rPr>
        <w:t>ActionHintSystemActual</w:t>
      </w:r>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r w:rsidRPr="00D02796">
              <w:rPr>
                <w:b w:val="0"/>
                <w:u w:val="single"/>
              </w:rPr>
              <w:t>isThisAction(String): boolean</w:t>
            </w:r>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The hint message to return when getHint()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r w:rsidRPr="00113153">
              <w:rPr>
                <w:b w:val="0"/>
                <w:u w:val="single"/>
              </w:rPr>
              <w:t>getHint(String):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r w:rsidRPr="00113153">
              <w:rPr>
                <w:b w:val="0"/>
                <w:u w:val="single"/>
              </w:rPr>
              <w:t>isUndoable(): boolean</w:t>
            </w:r>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r w:rsidRPr="000F6BFC">
              <w:rPr>
                <w:i/>
              </w:rPr>
              <w:t>ActionHintSystemActual</w:t>
            </w:r>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7025677"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r w:rsidRPr="004F0B9F">
        <w:rPr>
          <w:rFonts w:ascii="Consolas" w:hAnsi="Consolas" w:cs="Consolas"/>
          <w:sz w:val="20"/>
        </w:rPr>
        <w:t>isThisAction(String)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7025678"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r w:rsidRPr="00F9725F">
        <w:rPr>
          <w:rFonts w:ascii="Consolas" w:hAnsi="Consolas" w:cs="Consolas"/>
          <w:sz w:val="20"/>
          <w:szCs w:val="20"/>
        </w:rPr>
        <w:t>execute()</w:t>
      </w:r>
      <w:r w:rsidRPr="000F6BFC">
        <w:t xml:space="preserve"> method is called, the </w:t>
      </w:r>
      <w:r w:rsidRPr="000F6BFC">
        <w:rPr>
          <w:i/>
        </w:rPr>
        <w:t>Undo</w:t>
      </w:r>
      <w:r w:rsidRPr="000F6BFC">
        <w:t xml:space="preserve"> object gets the instance of the </w:t>
      </w:r>
      <w:r w:rsidRPr="000F6BFC">
        <w:rPr>
          <w:i/>
        </w:rPr>
        <w:t>Action</w:t>
      </w:r>
      <w:r>
        <w:rPr>
          <w:i/>
        </w:rPr>
        <w:t>Invoker</w:t>
      </w:r>
      <w:r w:rsidRPr="000F6BFC">
        <w:t xml:space="preserve"> and calls the </w:t>
      </w:r>
      <w:r w:rsidRPr="00F9725F">
        <w:rPr>
          <w:rFonts w:ascii="Consolas" w:hAnsi="Consolas" w:cs="Consolas"/>
          <w:sz w:val="20"/>
          <w:szCs w:val="20"/>
        </w:rPr>
        <w:t>undo</w:t>
      </w:r>
      <w:r>
        <w:rPr>
          <w:rFonts w:ascii="Consolas" w:hAnsi="Consolas" w:cs="Consolas"/>
          <w:sz w:val="20"/>
          <w:szCs w:val="20"/>
        </w:rPr>
        <w:t>LastAction</w:t>
      </w:r>
      <w:r w:rsidRPr="00F9725F">
        <w:rPr>
          <w:rFonts w:ascii="Consolas" w:hAnsi="Consolas" w:cs="Consolas"/>
          <w:sz w:val="20"/>
          <w:szCs w:val="20"/>
        </w:rPr>
        <w:t>()</w:t>
      </w:r>
      <w:r w:rsidRPr="000F6BFC">
        <w:t xml:space="preserve"> method. This causes the </w:t>
      </w:r>
      <w:r w:rsidRPr="00F9725F">
        <w:rPr>
          <w:rFonts w:ascii="Consolas" w:hAnsi="Consolas" w:cs="Consolas"/>
          <w:sz w:val="20"/>
          <w:szCs w:val="20"/>
        </w:rPr>
        <w:t>undo()</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type set to </w:t>
            </w:r>
            <w:r w:rsidRPr="004F0B9F">
              <w:rPr>
                <w:rFonts w:ascii="Consolas" w:hAnsi="Consolas" w:cs="Consolas"/>
              </w:rPr>
              <w:t>MessageType.ERROR</w:t>
            </w:r>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725" w:name="_Toc403221036"/>
      <w:r>
        <w:t>Message</w:t>
      </w:r>
      <w:r w:rsidR="00D310F3">
        <w:t xml:space="preserve"> Class</w:t>
      </w:r>
      <w:r>
        <w:t xml:space="preserve"> </w:t>
      </w:r>
      <w:r w:rsidR="00EA6452">
        <w:t>–</w:t>
      </w:r>
      <w:r>
        <w:t xml:space="preserve"> </w:t>
      </w:r>
      <w:r w:rsidR="0092526E" w:rsidRPr="000F6BFC">
        <w:t>Generating Hint and Autocomplete</w:t>
      </w:r>
      <w:bookmarkEnd w:id="725"/>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r w:rsidRPr="00986589">
        <w:rPr>
          <w:i/>
        </w:rPr>
        <w:t>ActionHintSystem</w:t>
      </w:r>
      <w:r>
        <w:t xml:space="preserve"> which does the actual processing.</w:t>
      </w:r>
      <w:r w:rsidRPr="000F6BFC">
        <w:t xml:space="preserve"> </w:t>
      </w:r>
      <w:r>
        <w:t xml:space="preserve">By moving the user input through a decision tree, the </w:t>
      </w:r>
      <w:r>
        <w:rPr>
          <w:i/>
        </w:rPr>
        <w:t>ActionHint</w:t>
      </w:r>
      <w:r w:rsidRPr="00F9725F">
        <w:rPr>
          <w:i/>
        </w:rPr>
        <w:t>System</w:t>
      </w:r>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7025679"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25680"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r w:rsidRPr="007A6022">
        <w:rPr>
          <w:rFonts w:ascii="Consolas" w:hAnsi="Consolas" w:cs="Consolas"/>
          <w:sz w:val="20"/>
          <w:szCs w:val="20"/>
        </w:rPr>
        <w:t>getHint()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726"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726"/>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7025681"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r w:rsidRPr="007A6022">
        <w:rPr>
          <w:rFonts w:ascii="Consolas" w:hAnsi="Consolas" w:cs="Consolas"/>
          <w:sz w:val="20"/>
          <w:szCs w:val="20"/>
        </w:rPr>
        <w:t>getDescription()</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727" w:name="_Toc403221038"/>
      <w:bookmarkStart w:id="728" w:name="_Toc403283319"/>
      <w:r>
        <w:lastRenderedPageBreak/>
        <w:t>4</w:t>
      </w:r>
      <w:r w:rsidR="0092526E">
        <w:t>.2.2</w:t>
      </w:r>
      <w:r w:rsidR="0092526E" w:rsidRPr="007D73FE">
        <w:t xml:space="preserve"> Task Manager</w:t>
      </w:r>
      <w:bookmarkEnd w:id="727"/>
      <w:bookmarkEnd w:id="728"/>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7025682"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r w:rsidRPr="007A6022">
        <w:rPr>
          <w:i/>
        </w:rPr>
        <w:t>getList()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729" w:name="_Toc403221039"/>
      <w:bookmarkStart w:id="730" w:name="_Toc403283320"/>
      <w:r>
        <w:lastRenderedPageBreak/>
        <w:t>4</w:t>
      </w:r>
      <w:r w:rsidR="0092526E">
        <w:t>.2.3 List Processor</w:t>
      </w:r>
      <w:bookmarkEnd w:id="729"/>
      <w:bookmarkEnd w:id="730"/>
    </w:p>
    <w:p w14:paraId="5BF03CD4" w14:textId="77777777" w:rsidR="00336288" w:rsidRDefault="00336288" w:rsidP="00336288">
      <w:pPr>
        <w:keepNext/>
        <w:rPr>
          <w:ins w:id="731" w:author="Lim Wei Jie" w:date="2014-11-09T00:56:00Z"/>
        </w:rPr>
      </w:pPr>
      <w:ins w:id="732" w:author="Lim Wei Jie" w:date="2014-11-09T00:56:00Z">
        <w:r>
          <w:object w:dxaOrig="9360" w:dyaOrig="3660" w14:anchorId="2F0E8AD1">
            <v:shape id="_x0000_i1037" type="#_x0000_t75" style="width:468pt;height:183pt" o:ole="">
              <v:imagedata r:id="rId68" o:title=""/>
            </v:shape>
            <o:OLEObject Type="Embed" ProgID="Visio.Drawing.15" ShapeID="_x0000_i1037" DrawAspect="Content" ObjectID="_1477025683" r:id="rId69"/>
          </w:object>
        </w:r>
      </w:ins>
    </w:p>
    <w:p w14:paraId="2A5A871B" w14:textId="77777777" w:rsidR="00336288" w:rsidRDefault="00336288" w:rsidP="00336288">
      <w:pPr>
        <w:pStyle w:val="Caption"/>
        <w:jc w:val="center"/>
        <w:rPr>
          <w:ins w:id="733" w:author="Lim Wei Jie" w:date="2014-11-09T00:56:00Z"/>
        </w:rPr>
      </w:pPr>
      <w:ins w:id="734"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735" w:author="Lim Wei Jie" w:date="2014-11-09T00:56:00Z"/>
          <w:rFonts w:ascii="Cambria" w:eastAsia="MS Mincho" w:hAnsi="Cambria" w:cs="Times New Roman"/>
        </w:rPr>
      </w:pPr>
      <w:ins w:id="736" w:author="Lim Wei Jie" w:date="2014-11-09T00:56:00Z">
        <w:r>
          <w:rPr>
            <w:rFonts w:ascii="Cambria" w:eastAsia="MS Mincho" w:hAnsi="Cambria" w:cs="Times New Roman"/>
            <w:i/>
          </w:rPr>
          <w:t>ListProcessorActual</w:t>
        </w:r>
        <w:r>
          <w:rPr>
            <w:rFonts w:ascii="Cambria" w:eastAsia="MS Mincho" w:hAnsi="Cambria" w:cs="Times New Roman"/>
          </w:rPr>
          <w:t xml:space="preserve"> provides the API for processing the list of Tasks passed by </w:t>
        </w:r>
        <w:r>
          <w:rPr>
            <w:rFonts w:ascii="Cambria" w:eastAsia="MS Mincho" w:hAnsi="Cambria" w:cs="Times New Roman"/>
            <w:i/>
          </w:rPr>
          <w:t>TaskManagerActual</w:t>
        </w:r>
        <w:r>
          <w:rPr>
            <w:rFonts w:ascii="Cambria" w:eastAsia="MS Mincho" w:hAnsi="Cambria" w:cs="Times New Roman"/>
          </w:rPr>
          <w:t xml:space="preserve">. </w:t>
        </w:r>
      </w:ins>
    </w:p>
    <w:p w14:paraId="3DCD129B" w14:textId="77777777" w:rsidR="00336288" w:rsidRDefault="00336288" w:rsidP="00336288">
      <w:pPr>
        <w:rPr>
          <w:ins w:id="737" w:author="Lim Wei Jie" w:date="2014-11-09T00:56:00Z"/>
          <w:rFonts w:ascii="Cambria" w:eastAsia="MS Mincho" w:hAnsi="Cambria" w:cs="Consolas"/>
        </w:rPr>
      </w:pPr>
      <w:ins w:id="738" w:author="Lim Wei Jie" w:date="2014-11-09T00:56:00Z">
        <w:r>
          <w:rPr>
            <w:rFonts w:ascii="Cambria" w:eastAsia="MS Mincho" w:hAnsi="Cambria" w:cs="Times New Roman"/>
          </w:rPr>
          <w:t xml:space="preserve">When the user uses the search command, the </w:t>
        </w:r>
        <w:r>
          <w:rPr>
            <w:rFonts w:ascii="Consolas" w:eastAsia="MS Mincho" w:hAnsi="Consolas" w:cs="Consolas"/>
            <w:sz w:val="20"/>
            <w:szCs w:val="20"/>
          </w:rPr>
          <w:t>searchByKeyword(List&lt;Task&gt; list, String keyword)</w:t>
        </w:r>
        <w:r>
          <w:rPr>
            <w:rFonts w:ascii="Cambria" w:eastAsia="MS Mincho" w:hAnsi="Cambria" w:cs="Consolas"/>
          </w:rPr>
          <w:t xml:space="preserve"> method is called and </w:t>
        </w:r>
        <w:r>
          <w:rPr>
            <w:rFonts w:ascii="Cambria" w:eastAsia="MS Mincho" w:hAnsi="Cambria" w:cs="Consolas"/>
            <w:i/>
          </w:rPr>
          <w:t>ListProcessorActual</w:t>
        </w:r>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739" w:author="Lim Wei Jie" w:date="2014-11-09T00:56:00Z"/>
          <w:rFonts w:ascii="Cambria" w:eastAsia="MS Mincho" w:hAnsi="Cambria" w:cs="Consolas"/>
        </w:rPr>
      </w:pPr>
      <w:ins w:id="740"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74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742" w:author="Lim Wei Jie" w:date="2014-11-09T00:56:00Z"/>
                <w:rFonts w:ascii="Cambria" w:hAnsi="Cambria" w:cs="Times New Roman"/>
              </w:rPr>
            </w:pPr>
            <w:ins w:id="743"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744" w:author="Lim Wei Jie" w:date="2014-11-09T00:56:00Z"/>
                <w:rFonts w:ascii="Cambria" w:hAnsi="Cambria" w:cs="Times New Roman"/>
              </w:rPr>
            </w:pPr>
            <w:ins w:id="745"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74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747" w:author="Lim Wei Jie" w:date="2014-11-09T00:56:00Z"/>
                <w:rFonts w:ascii="Cambria" w:hAnsi="Cambria" w:cs="Times New Roman"/>
              </w:rPr>
            </w:pPr>
            <w:ins w:id="748"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49" w:author="Lim Wei Jie" w:date="2014-11-09T00:56:00Z"/>
                <w:rFonts w:ascii="Cambria" w:hAnsi="Cambria" w:cs="Times New Roman"/>
              </w:rPr>
            </w:pPr>
            <w:ins w:id="750" w:author="Lim Wei Jie" w:date="2014-11-09T00:56:00Z">
              <w:r>
                <w:rPr>
                  <w:rFonts w:ascii="Cambria" w:hAnsi="Cambria" w:cs="Times New Roman"/>
                </w:rPr>
                <w:t xml:space="preserve">4 Nov </w:t>
              </w:r>
            </w:ins>
          </w:p>
        </w:tc>
      </w:tr>
      <w:tr w:rsidR="00336288" w14:paraId="3D1C7AE3" w14:textId="77777777" w:rsidTr="00336288">
        <w:trPr>
          <w:trHeight w:val="260"/>
          <w:ins w:id="75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752" w:author="Lim Wei Jie" w:date="2014-11-09T00:56:00Z"/>
                <w:rFonts w:ascii="Cambria" w:hAnsi="Cambria" w:cs="Times New Roman"/>
              </w:rPr>
            </w:pPr>
            <w:ins w:id="753"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754" w:author="Lim Wei Jie" w:date="2014-11-09T00:56:00Z"/>
                <w:rFonts w:ascii="Cambria" w:hAnsi="Cambria" w:cs="Times New Roman"/>
              </w:rPr>
            </w:pPr>
            <w:ins w:id="755"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75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757" w:author="Lim Wei Jie" w:date="2014-11-09T00:56:00Z"/>
                <w:rFonts w:ascii="Cambria" w:hAnsi="Cambria" w:cs="Times New Roman"/>
              </w:rPr>
            </w:pPr>
            <w:ins w:id="758"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59" w:author="Lim Wei Jie" w:date="2014-11-09T00:56:00Z"/>
                <w:rFonts w:ascii="Cambria" w:hAnsi="Cambria" w:cs="Times New Roman"/>
              </w:rPr>
            </w:pPr>
            <w:ins w:id="760"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61" w:author="Lim Wei Jie" w:date="2014-11-09T00:56:00Z"/>
                <w:rFonts w:ascii="Cambria" w:hAnsi="Cambria" w:cs="Times New Roman"/>
              </w:rPr>
            </w:pPr>
            <w:ins w:id="762"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763" w:author="Lim Wei Jie" w:date="2014-11-09T00:56:00Z"/>
        </w:rPr>
      </w:pPr>
      <w:ins w:id="764"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By Date Examples</w:t>
        </w:r>
      </w:ins>
    </w:p>
    <w:p w14:paraId="7811E093" w14:textId="77777777" w:rsidR="00336288" w:rsidRDefault="00336288" w:rsidP="00336288">
      <w:pPr>
        <w:rPr>
          <w:ins w:id="765" w:author="Lim Wei Jie" w:date="2014-11-09T00:56:00Z"/>
          <w:rFonts w:ascii="Cambria" w:eastAsia="MS Mincho" w:hAnsi="Cambria" w:cs="Consolas"/>
          <w:i/>
        </w:rPr>
      </w:pPr>
      <w:ins w:id="766" w:author="Lim Wei Jie" w:date="2014-11-09T00:56:00Z">
        <w:r>
          <w:rPr>
            <w:rFonts w:ascii="Cambria" w:eastAsia="MS Mincho" w:hAnsi="Cambria" w:cs="Consolas"/>
            <w:i/>
          </w:rPr>
          <w:br w:type="page"/>
        </w:r>
      </w:ins>
    </w:p>
    <w:p w14:paraId="60E16FC5" w14:textId="77777777" w:rsidR="00336288" w:rsidRDefault="00336288" w:rsidP="00336288">
      <w:pPr>
        <w:rPr>
          <w:ins w:id="767" w:author="Lim Wei Jie" w:date="2014-11-09T00:56:00Z"/>
          <w:rFonts w:ascii="Cambria" w:eastAsia="MS Mincho" w:hAnsi="Cambria" w:cs="Times New Roman"/>
        </w:rPr>
      </w:pPr>
      <w:ins w:id="768" w:author="Lim Wei Jie" w:date="2014-11-09T00:56:00Z">
        <w:r>
          <w:rPr>
            <w:rFonts w:ascii="Cambria" w:eastAsia="MS Mincho" w:hAnsi="Cambria" w:cs="Consolas"/>
            <w:i/>
          </w:rPr>
          <w:lastRenderedPageBreak/>
          <w:t>TaskManagerActual</w:t>
        </w:r>
        <w:r>
          <w:rPr>
            <w:rFonts w:ascii="Cambria" w:eastAsia="MS Mincho" w:hAnsi="Cambria" w:cs="Consolas"/>
          </w:rPr>
          <w:t xml:space="preserve"> calls</w:t>
        </w:r>
        <w:r>
          <w:rPr>
            <w:rFonts w:ascii="Cambria" w:eastAsia="MS Mincho" w:hAnsi="Cambria" w:cs="Times New Roman"/>
          </w:rPr>
          <w:t xml:space="preserve"> </w:t>
        </w:r>
        <w:r>
          <w:rPr>
            <w:rFonts w:ascii="Consolas" w:eastAsia="MS Mincho" w:hAnsi="Consolas" w:cs="Consolas"/>
            <w:sz w:val="20"/>
            <w:szCs w:val="20"/>
          </w:rPr>
          <w:t>searchByHashtag(List&lt;Task&gt;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r>
          <w:rPr>
            <w:rFonts w:ascii="Cambria" w:eastAsia="MS Mincho" w:hAnsi="Cambria" w:cs="Consolas"/>
            <w:i/>
          </w:rPr>
          <w:t>ListProcessorActual</w:t>
        </w:r>
        <w:r>
          <w:rPr>
            <w:rFonts w:ascii="Cambria" w:eastAsia="MS Mincho" w:hAnsi="Cambria" w:cs="Consolas"/>
          </w:rPr>
          <w:t xml:space="preserve"> will either return a list of Tasks with the specified hashtag if it is a custom hashtag, or a list of Tasks within the specified category if it is a default hashtag.</w:t>
        </w:r>
      </w:ins>
    </w:p>
    <w:p w14:paraId="4389D46C" w14:textId="77777777" w:rsidR="00336288" w:rsidRDefault="00336288" w:rsidP="00336288">
      <w:pPr>
        <w:rPr>
          <w:ins w:id="769" w:author="Lim Wei Jie" w:date="2014-11-09T00:56:00Z"/>
          <w:rFonts w:ascii="Cambria" w:eastAsia="MS Mincho" w:hAnsi="Cambria" w:cs="Times New Roman"/>
        </w:rPr>
      </w:pPr>
      <w:ins w:id="770"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77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772" w:author="Lim Wei Jie" w:date="2014-11-09T00:56:00Z"/>
                <w:rFonts w:ascii="Cambria" w:hAnsi="Cambria" w:cs="Times New Roman"/>
              </w:rPr>
            </w:pPr>
            <w:ins w:id="773"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774" w:author="Lim Wei Jie" w:date="2014-11-09T00:56:00Z"/>
                <w:rFonts w:ascii="Cambria" w:hAnsi="Cambria" w:cs="Times New Roman"/>
              </w:rPr>
            </w:pPr>
            <w:ins w:id="775"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77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777" w:author="Lim Wei Jie" w:date="2014-11-09T00:56:00Z"/>
                <w:rFonts w:ascii="Cambria" w:hAnsi="Cambria" w:cs="Times New Roman"/>
              </w:rPr>
            </w:pPr>
            <w:ins w:id="778"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79" w:author="Lim Wei Jie" w:date="2014-11-09T00:56:00Z"/>
                <w:rFonts w:ascii="Cambria" w:hAnsi="Cambria" w:cs="Times New Roman"/>
              </w:rPr>
            </w:pPr>
            <w:ins w:id="780" w:author="Lim Wei Jie" w:date="2014-11-09T00:56:00Z">
              <w:r>
                <w:rPr>
                  <w:rFonts w:ascii="Cambria" w:hAnsi="Cambria" w:cs="Times New Roman"/>
                </w:rPr>
                <w:t xml:space="preserve">Returns a list of tasks which are not completed. </w:t>
              </w:r>
            </w:ins>
          </w:p>
        </w:tc>
      </w:tr>
      <w:tr w:rsidR="00336288" w14:paraId="1BCEB7F8" w14:textId="77777777" w:rsidTr="00336288">
        <w:trPr>
          <w:ins w:id="78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782" w:author="Lim Wei Jie" w:date="2014-11-09T00:56:00Z"/>
                <w:rFonts w:ascii="Cambria" w:hAnsi="Cambria" w:cs="Times New Roman"/>
              </w:rPr>
            </w:pPr>
            <w:ins w:id="783" w:author="Lim Wei Jie" w:date="2014-11-09T00:56:00Z">
              <w:r>
                <w:rPr>
                  <w:rFonts w:ascii="Cambria" w:hAnsi="Cambria" w:cs="Times New Roman"/>
                </w:rPr>
                <w:t>#pri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784" w:author="Lim Wei Jie" w:date="2014-11-09T00:56:00Z"/>
                <w:rFonts w:ascii="Cambria" w:hAnsi="Cambria" w:cs="Times New Roman"/>
              </w:rPr>
            </w:pPr>
            <w:ins w:id="785" w:author="Lim Wei Jie" w:date="2014-11-09T00:56:00Z">
              <w:r>
                <w:rPr>
                  <w:rFonts w:ascii="Cambria" w:hAnsi="Cambria" w:cs="Times New Roman"/>
                </w:rPr>
                <w:t xml:space="preserve">Returns a list of tasks which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78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787" w:author="Lim Wei Jie" w:date="2014-11-09T00:56:00Z"/>
                <w:rFonts w:ascii="Cambria" w:hAnsi="Cambria" w:cs="Times New Roman"/>
              </w:rPr>
            </w:pPr>
            <w:ins w:id="788" w:author="Lim Wei Jie" w:date="2014-11-09T00:56:00Z">
              <w:r>
                <w:rPr>
                  <w:rFonts w:ascii="Cambria" w:hAnsi="Cambria" w:cs="Times New Roman"/>
                </w:rPr>
                <w:t>#ovd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89" w:author="Lim Wei Jie" w:date="2014-11-09T00:56:00Z"/>
                <w:rFonts w:ascii="Cambria" w:hAnsi="Cambria" w:cs="Times New Roman"/>
              </w:rPr>
            </w:pPr>
            <w:ins w:id="790" w:author="Lim Wei Jie" w:date="2014-11-09T00:56:00Z">
              <w:r>
                <w:rPr>
                  <w:rFonts w:ascii="Cambria" w:hAnsi="Cambria" w:cs="Times New Roman"/>
                </w:rPr>
                <w:t>Returns a list of tasks which are overdue.</w:t>
              </w:r>
            </w:ins>
          </w:p>
        </w:tc>
      </w:tr>
      <w:tr w:rsidR="00336288" w14:paraId="1A7EFD00" w14:textId="77777777" w:rsidTr="00336288">
        <w:trPr>
          <w:ins w:id="79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792" w:author="Lim Wei Jie" w:date="2014-11-09T00:56:00Z"/>
                <w:rFonts w:ascii="Cambria" w:hAnsi="Cambria" w:cs="Times New Roman"/>
              </w:rPr>
            </w:pPr>
            <w:ins w:id="793" w:author="Lim Wei Jie" w:date="2014-11-09T00:56:00Z">
              <w:r>
                <w:rPr>
                  <w:rFonts w:ascii="Cambria" w:hAnsi="Cambria" w:cs="Times New Roman"/>
                </w:rPr>
                <w:t>#tdy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794" w:author="Lim Wei Jie" w:date="2014-11-09T00:56:00Z"/>
                <w:rFonts w:ascii="Cambria" w:hAnsi="Cambria" w:cs="Times New Roman"/>
              </w:rPr>
            </w:pPr>
            <w:ins w:id="795" w:author="Lim Wei Jie" w:date="2014-11-09T00:56:00Z">
              <w:r>
                <w:rPr>
                  <w:rFonts w:ascii="Cambria" w:hAnsi="Cambria" w:cs="Times New Roman"/>
                </w:rPr>
                <w:t xml:space="preserve">Returns a list of tasks which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79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797" w:author="Lim Wei Jie" w:date="2014-11-09T00:56:00Z"/>
                <w:rFonts w:ascii="Cambria" w:hAnsi="Cambria" w:cs="Times New Roman"/>
              </w:rPr>
            </w:pPr>
            <w:ins w:id="798" w:author="Lim Wei Jie" w:date="2014-11-09T00:56:00Z">
              <w:r>
                <w:rPr>
                  <w:rFonts w:ascii="Cambria" w:hAnsi="Cambria" w:cs="Times New Roman"/>
                </w:rPr>
                <w:t>#tmr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799" w:author="Lim Wei Jie" w:date="2014-11-09T00:56:00Z"/>
                <w:rFonts w:ascii="Cambria" w:hAnsi="Cambria" w:cs="Times New Roman"/>
              </w:rPr>
            </w:pPr>
            <w:ins w:id="800" w:author="Lim Wei Jie" w:date="2014-11-09T00:56:00Z">
              <w:r>
                <w:rPr>
                  <w:rFonts w:ascii="Cambria" w:hAnsi="Cambria" w:cs="Times New Roman"/>
                </w:rPr>
                <w:t xml:space="preserve">Returns a list of tasks which are due tomorrow. </w:t>
              </w:r>
            </w:ins>
          </w:p>
        </w:tc>
      </w:tr>
      <w:tr w:rsidR="00336288" w14:paraId="486EC5E6" w14:textId="77777777" w:rsidTr="00336288">
        <w:trPr>
          <w:ins w:id="80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802" w:author="Lim Wei Jie" w:date="2014-11-09T00:56:00Z"/>
                <w:rFonts w:ascii="Cambria" w:hAnsi="Cambria" w:cs="Times New Roman"/>
              </w:rPr>
            </w:pPr>
            <w:ins w:id="803" w:author="Lim Wei Jie" w:date="2014-11-09T00:56:00Z">
              <w:r>
                <w:rPr>
                  <w:rFonts w:ascii="Cambria" w:hAnsi="Cambria" w:cs="Times New Roman"/>
                </w:rPr>
                <w:t>#upc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04" w:author="Lim Wei Jie" w:date="2014-11-09T00:56:00Z"/>
                <w:rFonts w:ascii="Cambria" w:hAnsi="Cambria" w:cs="Times New Roman"/>
              </w:rPr>
            </w:pPr>
            <w:ins w:id="805" w:author="Lim Wei Jie" w:date="2014-11-09T00:56:00Z">
              <w:r>
                <w:rPr>
                  <w:rFonts w:ascii="Cambria" w:hAnsi="Cambria" w:cs="Times New Roman"/>
                </w:rPr>
                <w:t xml:space="preserve">Returns a list of tasks which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80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807" w:author="Lim Wei Jie" w:date="2014-11-09T00:56:00Z"/>
                <w:rFonts w:ascii="Cambria" w:hAnsi="Cambria" w:cs="Times New Roman"/>
              </w:rPr>
            </w:pPr>
            <w:ins w:id="808" w:author="Lim Wei Jie" w:date="2014-11-09T00:56:00Z">
              <w:r>
                <w:rPr>
                  <w:rFonts w:ascii="Cambria" w:hAnsi="Cambria" w:cs="Times New Roman"/>
                </w:rPr>
                <w:t>#smd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09" w:author="Lim Wei Jie" w:date="2014-11-09T00:56:00Z"/>
                <w:rFonts w:ascii="Cambria" w:hAnsi="Cambria" w:cs="Times New Roman"/>
              </w:rPr>
            </w:pPr>
            <w:ins w:id="810"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81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812" w:author="Lim Wei Jie" w:date="2014-11-09T00:56:00Z"/>
                <w:rFonts w:ascii="Cambria" w:hAnsi="Cambria" w:cs="Times New Roman"/>
              </w:rPr>
            </w:pPr>
            <w:ins w:id="813" w:author="Lim Wei Jie" w:date="2014-11-09T00:56:00Z">
              <w:r>
                <w:rPr>
                  <w:rFonts w:ascii="Cambria" w:hAnsi="Cambria" w:cs="Times New Roman"/>
                </w:rPr>
                <w:t>#olp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14" w:author="Lim Wei Jie" w:date="2014-11-09T00:56:00Z"/>
                <w:rFonts w:ascii="Cambria" w:hAnsi="Cambria" w:cs="Times New Roman"/>
              </w:rPr>
            </w:pPr>
            <w:ins w:id="815" w:author="Lim Wei Jie" w:date="2014-11-09T00:56:00Z">
              <w:r>
                <w:rPr>
                  <w:rFonts w:ascii="Cambria" w:hAnsi="Cambria" w:cs="Times New Roman"/>
                </w:rPr>
                <w:t>Returns a list of tasks which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81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817" w:author="Lim Wei Jie" w:date="2014-11-09T00:56:00Z"/>
                <w:rFonts w:ascii="Cambria" w:hAnsi="Cambria" w:cs="Times New Roman"/>
              </w:rPr>
            </w:pPr>
            <w:ins w:id="818" w:author="Lim Wei Jie" w:date="2014-11-09T00:56:00Z">
              <w:r>
                <w:rPr>
                  <w:rFonts w:ascii="Cambria" w:hAnsi="Cambria" w:cs="Times New Roman"/>
                </w:rPr>
                <w:t>#dne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819" w:author="Lim Wei Jie" w:date="2014-11-09T00:56:00Z"/>
                <w:rFonts w:ascii="Cambria" w:hAnsi="Cambria" w:cs="Times New Roman"/>
              </w:rPr>
            </w:pPr>
            <w:ins w:id="820" w:author="Lim Wei Jie" w:date="2014-11-09T00:56:00Z">
              <w:r>
                <w:rPr>
                  <w:rFonts w:ascii="Cambria" w:hAnsi="Cambria" w:cs="Times New Roman"/>
                </w:rPr>
                <w:t xml:space="preserve">Returns a list of tasks which are completed. </w:t>
              </w:r>
            </w:ins>
          </w:p>
        </w:tc>
      </w:tr>
    </w:tbl>
    <w:p w14:paraId="6FA7C1D4" w14:textId="77777777" w:rsidR="00336288" w:rsidRDefault="00336288" w:rsidP="00336288">
      <w:pPr>
        <w:spacing w:line="240" w:lineRule="auto"/>
        <w:jc w:val="center"/>
        <w:rPr>
          <w:ins w:id="821" w:author="Lim Wei Jie" w:date="2014-11-09T00:56:00Z"/>
          <w:rFonts w:ascii="Cambria" w:eastAsia="MS Mincho" w:hAnsi="Cambria" w:cs="Times New Roman"/>
          <w:b/>
          <w:bCs/>
          <w:color w:val="1F497D"/>
        </w:rPr>
      </w:pPr>
      <w:ins w:id="822"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823" w:author="Lim Wei Jie" w:date="2014-11-09T00:56:00Z"/>
          <w:rFonts w:ascii="Cambria" w:eastAsia="MS Mincho" w:hAnsi="Cambria" w:cs="Times New Roman"/>
        </w:rPr>
      </w:pPr>
      <w:ins w:id="824" w:author="Lim Wei Jie" w:date="2014-11-09T00:56:00Z">
        <w:r>
          <w:rPr>
            <w:rFonts w:ascii="Cambria" w:eastAsia="MS Mincho" w:hAnsi="Cambria" w:cs="Times New Roman"/>
          </w:rPr>
          <w:t>Furthermore,</w:t>
        </w:r>
        <w:r>
          <w:rPr>
            <w:rFonts w:ascii="Cambria" w:eastAsia="MS Mincho" w:hAnsi="Cambria" w:cs="Times New Roman"/>
            <w:i/>
          </w:rPr>
          <w:t xml:space="preserve"> ListProcessorActual</w:t>
        </w:r>
        <w:r>
          <w:rPr>
            <w:rFonts w:ascii="Cambria" w:eastAsia="MS Mincho" w:hAnsi="Cambria" w:cs="Times New Roman"/>
          </w:rPr>
          <w:t xml:space="preserve"> checks for overlapping tasks. </w:t>
        </w:r>
      </w:ins>
    </w:p>
    <w:p w14:paraId="209409A5" w14:textId="77777777" w:rsidR="00336288" w:rsidRDefault="00336288" w:rsidP="00336288">
      <w:pPr>
        <w:rPr>
          <w:ins w:id="825" w:author="Lim Wei Jie" w:date="2014-11-09T00:56:00Z"/>
          <w:rFonts w:ascii="Cambria" w:eastAsia="MS Mincho" w:hAnsi="Cambria" w:cs="Times New Roman"/>
        </w:rPr>
      </w:pPr>
      <w:ins w:id="826" w:author="Lim Wei Jie" w:date="2014-11-09T00:56:00Z">
        <w:r>
          <w:rPr>
            <w:rFonts w:ascii="Cambria" w:eastAsia="MS Mincho" w:hAnsi="Cambria" w:cs="Times New Roman"/>
          </w:rPr>
          <w:t xml:space="preserve">The table below shows the result which is returned to </w:t>
        </w:r>
        <w:r>
          <w:rPr>
            <w:rFonts w:ascii="Cambria" w:eastAsia="MS Mincho" w:hAnsi="Cambria" w:cs="Times New Roman"/>
            <w:i/>
          </w:rPr>
          <w:t>TaskManagerActual</w:t>
        </w:r>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827"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828" w:author="Lim Wei Jie" w:date="2014-11-09T00:56:00Z"/>
                <w:rFonts w:ascii="Cambria" w:hAnsi="Cambria" w:cs="Times New Roman"/>
              </w:rPr>
            </w:pPr>
            <w:ins w:id="829"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830" w:author="Lim Wei Jie" w:date="2014-11-09T00:56:00Z"/>
                <w:rFonts w:ascii="Cambria" w:hAnsi="Cambria" w:cs="Times New Roman"/>
              </w:rPr>
            </w:pPr>
            <w:ins w:id="831"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832"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833" w:author="Lim Wei Jie" w:date="2014-11-09T00:56:00Z"/>
                <w:rFonts w:ascii="Consolas" w:hAnsi="Consolas" w:cs="Consolas"/>
                <w:sz w:val="20"/>
                <w:szCs w:val="20"/>
              </w:rPr>
            </w:pPr>
            <w:ins w:id="834" w:author="Lim Wei Jie" w:date="2014-11-09T00:56:00Z">
              <w:r>
                <w:rPr>
                  <w:rFonts w:ascii="Consolas" w:hAnsi="Consolas" w:cs="Consolas"/>
                  <w:sz w:val="20"/>
                  <w:szCs w:val="20"/>
                  <w:lang w:val="en-MY"/>
                </w:rPr>
                <w:t>getOverlapping(List&lt;Task&gt;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35" w:author="Lim Wei Jie" w:date="2014-11-09T00:56:00Z"/>
                <w:rFonts w:ascii="Cambria" w:hAnsi="Cambria" w:cs="Times New Roman"/>
              </w:rPr>
            </w:pPr>
            <w:ins w:id="836" w:author="Lim Wei Jie" w:date="2014-11-09T00:56:00Z">
              <w:r>
                <w:rPr>
                  <w:rFonts w:ascii="Cambria" w:hAnsi="Cambria" w:cs="Times New Roman"/>
                </w:rPr>
                <w:t xml:space="preserve">Returns a list of Tasks which overlap with at least one Task within the list. </w:t>
              </w:r>
            </w:ins>
          </w:p>
        </w:tc>
      </w:tr>
      <w:tr w:rsidR="00336288" w14:paraId="081295C7" w14:textId="77777777" w:rsidTr="00336288">
        <w:trPr>
          <w:trHeight w:val="463"/>
          <w:ins w:id="837"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838" w:author="Lim Wei Jie" w:date="2014-11-09T00:56:00Z"/>
                <w:rFonts w:ascii="Consolas" w:hAnsi="Consolas" w:cs="Consolas"/>
                <w:sz w:val="20"/>
                <w:szCs w:val="20"/>
              </w:rPr>
            </w:pPr>
            <w:ins w:id="839" w:author="Lim Wei Jie" w:date="2014-11-09T00:56:00Z">
              <w:r>
                <w:rPr>
                  <w:rFonts w:ascii="Consolas" w:hAnsi="Consolas" w:cs="Consolas"/>
                  <w:sz w:val="20"/>
                  <w:szCs w:val="20"/>
                  <w:lang w:val="en-MY"/>
                </w:rPr>
                <w:t>getOverlapping(Task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40" w:author="Lim Wei Jie" w:date="2014-11-09T00:56:00Z"/>
                <w:rFonts w:ascii="Cambria" w:hAnsi="Cambria" w:cs="Times New Roman"/>
              </w:rPr>
            </w:pPr>
            <w:ins w:id="841" w:author="Lim Wei Jie" w:date="2014-11-09T00:56:00Z">
              <w:r>
                <w:rPr>
                  <w:rFonts w:ascii="Cambria" w:hAnsi="Cambria" w:cs="Times New Roman"/>
                </w:rPr>
                <w:t xml:space="preserve">Returns a list of Tasks which overlap with the Task passed by </w:t>
              </w:r>
              <w:r>
                <w:rPr>
                  <w:rFonts w:ascii="Cambria" w:hAnsi="Cambria" w:cs="Times New Roman"/>
                  <w:i/>
                </w:rPr>
                <w:t>TaskManagerActual</w:t>
              </w:r>
              <w:r>
                <w:rPr>
                  <w:rFonts w:ascii="Cambria" w:hAnsi="Cambria" w:cs="Times New Roman"/>
                </w:rPr>
                <w:t>.</w:t>
              </w:r>
            </w:ins>
          </w:p>
        </w:tc>
      </w:tr>
    </w:tbl>
    <w:p w14:paraId="4C089AC8" w14:textId="77777777" w:rsidR="00336288" w:rsidRDefault="00336288" w:rsidP="00336288">
      <w:pPr>
        <w:pStyle w:val="Caption"/>
        <w:jc w:val="center"/>
        <w:rPr>
          <w:ins w:id="842" w:author="Lim Wei Jie" w:date="2014-11-09T00:56:00Z"/>
          <w:rFonts w:ascii="Cambria" w:eastAsia="MS Mincho" w:hAnsi="Cambria" w:cs="Times New Roman"/>
        </w:rPr>
      </w:pPr>
      <w:ins w:id="843"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Of Different Overlap Methods</w:t>
        </w:r>
      </w:ins>
    </w:p>
    <w:p w14:paraId="0126B9EF" w14:textId="77777777" w:rsidR="00336288" w:rsidRDefault="00336288" w:rsidP="00336288">
      <w:pPr>
        <w:rPr>
          <w:ins w:id="844" w:author="Lim Wei Jie" w:date="2014-11-09T00:56:00Z"/>
          <w:rFonts w:ascii="Cambria" w:eastAsia="MS Mincho" w:hAnsi="Cambria" w:cs="Times New Roman"/>
        </w:rPr>
      </w:pPr>
      <w:ins w:id="845" w:author="Lim Wei Jie" w:date="2014-11-09T00:56:00Z">
        <w:r>
          <w:rPr>
            <w:rFonts w:ascii="Cambria" w:eastAsia="MS Mincho" w:hAnsi="Cambria" w:cs="Times New Roman"/>
          </w:rPr>
          <w:t xml:space="preserve">For the </w:t>
        </w:r>
        <w:r>
          <w:rPr>
            <w:rFonts w:ascii="Consolas" w:eastAsia="MS Mincho" w:hAnsi="Consolas" w:cs="Consolas"/>
            <w:sz w:val="20"/>
            <w:szCs w:val="20"/>
          </w:rPr>
          <w:t>sortByDate(List&lt;Task&gt;)</w:t>
        </w:r>
        <w:r>
          <w:rPr>
            <w:rFonts w:ascii="Cambria" w:eastAsia="MS Mincho" w:hAnsi="Cambria" w:cs="Consolas"/>
          </w:rPr>
          <w:t xml:space="preserve"> method, </w:t>
        </w:r>
        <w:r>
          <w:rPr>
            <w:rFonts w:ascii="Cambria" w:eastAsia="MS Mincho" w:hAnsi="Cambria" w:cs="Consolas"/>
            <w:i/>
          </w:rPr>
          <w:t>ListProcessorActual</w:t>
        </w:r>
        <w:r>
          <w:rPr>
            <w:rFonts w:ascii="Cambria" w:eastAsia="MS Mincho" w:hAnsi="Cambria" w:cs="Consolas"/>
          </w:rPr>
          <w:t xml:space="preserve"> will return a list of Tasks which are sorted chronologically to </w:t>
        </w:r>
        <w:r>
          <w:rPr>
            <w:rFonts w:ascii="Cambria" w:eastAsia="MS Mincho" w:hAnsi="Cambria" w:cs="Consolas"/>
            <w:i/>
          </w:rPr>
          <w:t>TaskManagerActual</w:t>
        </w:r>
        <w:r>
          <w:rPr>
            <w:rFonts w:ascii="Cambria" w:eastAsia="MS Mincho" w:hAnsi="Cambria" w:cs="Consolas"/>
          </w:rPr>
          <w:t xml:space="preserve"> when it is called. </w:t>
        </w:r>
      </w:ins>
    </w:p>
    <w:p w14:paraId="45B7C00B" w14:textId="77777777" w:rsidR="00336288" w:rsidRDefault="00336288" w:rsidP="00336288">
      <w:pPr>
        <w:rPr>
          <w:ins w:id="846" w:author="Lim Wei Jie" w:date="2014-11-09T00:56:00Z"/>
        </w:rPr>
      </w:pPr>
    </w:p>
    <w:p w14:paraId="354F4502" w14:textId="77777777" w:rsidR="00336288" w:rsidRDefault="00336288" w:rsidP="00336288">
      <w:pPr>
        <w:rPr>
          <w:ins w:id="847" w:author="Lim Wei Jie" w:date="2014-11-09T00:56:00Z"/>
          <w:rFonts w:asciiTheme="majorHAnsi" w:eastAsiaTheme="majorEastAsia" w:hAnsiTheme="majorHAnsi" w:cstheme="majorBidi"/>
          <w:color w:val="365F91" w:themeColor="accent1" w:themeShade="BF"/>
          <w:sz w:val="48"/>
          <w:szCs w:val="32"/>
        </w:rPr>
      </w:pPr>
      <w:ins w:id="848" w:author="Lim Wei Jie" w:date="2014-11-09T00:56:00Z">
        <w:r>
          <w:br w:type="page"/>
        </w:r>
      </w:ins>
    </w:p>
    <w:p w14:paraId="2F46A071" w14:textId="1C74FF85" w:rsidR="0092526E" w:rsidDel="00336288" w:rsidRDefault="0092526E" w:rsidP="0092526E">
      <w:pPr>
        <w:keepNext/>
        <w:rPr>
          <w:del w:id="849" w:author="Lim Wei Jie" w:date="2014-11-09T00:56:00Z"/>
        </w:rPr>
      </w:pPr>
      <w:del w:id="850" w:author="Lim Wei Jie" w:date="2014-11-09T00:56:00Z">
        <w:r w:rsidDel="00336288">
          <w:object w:dxaOrig="13246" w:dyaOrig="4230" w14:anchorId="4F4AC1BC">
            <v:shape id="_x0000_i1038" type="#_x0000_t75" style="width:467.25pt;height:149.25pt" o:ole="">
              <v:imagedata r:id="rId70" o:title=""/>
            </v:shape>
            <o:OLEObject Type="Embed" ProgID="Visio.Drawing.15" ShapeID="_x0000_i1038" DrawAspect="Content" ObjectID="_1477025684" r:id="rId71"/>
          </w:object>
        </w:r>
      </w:del>
    </w:p>
    <w:p w14:paraId="4385D58F" w14:textId="18D262DA" w:rsidR="0092526E" w:rsidRPr="00F11EBF" w:rsidDel="00336288" w:rsidRDefault="0092526E" w:rsidP="0092526E">
      <w:pPr>
        <w:pStyle w:val="Caption"/>
        <w:jc w:val="center"/>
        <w:rPr>
          <w:del w:id="851" w:author="Lim Wei Jie" w:date="2014-11-09T00:56:00Z"/>
        </w:rPr>
      </w:pPr>
      <w:del w:id="852"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853" w:author="Lim Wei Jie" w:date="2014-11-09T00:56:00Z"/>
        </w:rPr>
      </w:pPr>
      <w:del w:id="854"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855" w:author="Lim Wei Jie" w:date="2014-11-09T00:56:00Z"/>
        </w:rPr>
      </w:pPr>
      <w:del w:id="856"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857" w:author="Lim Wei Jie" w:date="2014-11-09T00:56:00Z"/>
        </w:rPr>
      </w:pPr>
      <w:del w:id="858"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859" w:author="Lim Wei Jie" w:date="2014-11-09T00:56:00Z"/>
        </w:rPr>
      </w:pPr>
      <w:del w:id="860"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86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862" w:author="Lim Wei Jie" w:date="2014-11-09T00:56:00Z"/>
                <w:b w:val="0"/>
              </w:rPr>
            </w:pPr>
            <w:del w:id="863"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864" w:author="Lim Wei Jie" w:date="2014-11-09T00:56:00Z"/>
                <w:b w:val="0"/>
              </w:rPr>
            </w:pPr>
            <w:del w:id="865"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86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867" w:author="Lim Wei Jie" w:date="2014-11-09T00:56:00Z"/>
                <w:b w:val="0"/>
              </w:rPr>
            </w:pPr>
            <w:del w:id="868"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869" w:author="Lim Wei Jie" w:date="2014-11-09T00:56:00Z"/>
              </w:rPr>
            </w:pPr>
            <w:del w:id="870" w:author="Lim Wei Jie" w:date="2014-11-09T00:56:00Z">
              <w:r w:rsidDel="00336288">
                <w:delText xml:space="preserve">Returns a list of tasks which are not completed. </w:delText>
              </w:r>
            </w:del>
          </w:p>
        </w:tc>
      </w:tr>
      <w:tr w:rsidR="0092526E" w:rsidDel="00336288" w14:paraId="2637818F" w14:textId="2A3E3390" w:rsidTr="000F5FA9">
        <w:trPr>
          <w:del w:id="87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872" w:author="Lim Wei Jie" w:date="2014-11-09T00:56:00Z"/>
                <w:b w:val="0"/>
              </w:rPr>
            </w:pPr>
            <w:del w:id="873"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874" w:author="Lim Wei Jie" w:date="2014-11-09T00:56:00Z"/>
              </w:rPr>
            </w:pPr>
            <w:del w:id="875"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87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877" w:author="Lim Wei Jie" w:date="2014-11-09T00:56:00Z"/>
                <w:b w:val="0"/>
              </w:rPr>
            </w:pPr>
            <w:del w:id="878"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879" w:author="Lim Wei Jie" w:date="2014-11-09T00:56:00Z"/>
              </w:rPr>
            </w:pPr>
            <w:del w:id="880" w:author="Lim Wei Jie" w:date="2014-11-09T00:56:00Z">
              <w:r w:rsidDel="00336288">
                <w:delText>Returns a list of tasks which are overdue.</w:delText>
              </w:r>
            </w:del>
          </w:p>
        </w:tc>
      </w:tr>
      <w:tr w:rsidR="0092526E" w:rsidDel="00336288" w14:paraId="3CB0ADFE" w14:textId="6B85FDAD" w:rsidTr="000F5FA9">
        <w:trPr>
          <w:del w:id="88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882" w:author="Lim Wei Jie" w:date="2014-11-09T00:56:00Z"/>
                <w:b w:val="0"/>
              </w:rPr>
            </w:pPr>
            <w:del w:id="883"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884" w:author="Lim Wei Jie" w:date="2014-11-09T00:56:00Z"/>
              </w:rPr>
            </w:pPr>
            <w:del w:id="885"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88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887" w:author="Lim Wei Jie" w:date="2014-11-09T00:56:00Z"/>
                <w:b w:val="0"/>
              </w:rPr>
            </w:pPr>
            <w:del w:id="888"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889" w:author="Lim Wei Jie" w:date="2014-11-09T00:56:00Z"/>
              </w:rPr>
            </w:pPr>
            <w:del w:id="890" w:author="Lim Wei Jie" w:date="2014-11-09T00:56:00Z">
              <w:r w:rsidDel="00336288">
                <w:delText xml:space="preserve">Returns a list of tasks which are due tomorrow. </w:delText>
              </w:r>
            </w:del>
          </w:p>
        </w:tc>
      </w:tr>
      <w:tr w:rsidR="0092526E" w:rsidDel="00336288" w14:paraId="0A24FA1C" w14:textId="02C7E5EC" w:rsidTr="000F5FA9">
        <w:trPr>
          <w:del w:id="89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892" w:author="Lim Wei Jie" w:date="2014-11-09T00:56:00Z"/>
                <w:b w:val="0"/>
              </w:rPr>
            </w:pPr>
            <w:del w:id="893"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894" w:author="Lim Wei Jie" w:date="2014-11-09T00:56:00Z"/>
              </w:rPr>
            </w:pPr>
            <w:del w:id="895"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89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897" w:author="Lim Wei Jie" w:date="2014-11-09T00:56:00Z"/>
                <w:b w:val="0"/>
              </w:rPr>
            </w:pPr>
            <w:del w:id="898"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899" w:author="Lim Wei Jie" w:date="2014-11-09T00:56:00Z"/>
              </w:rPr>
            </w:pPr>
            <w:del w:id="900" w:author="Lim Wei Jie" w:date="2014-11-09T00:56:00Z">
              <w:r w:rsidDel="00336288">
                <w:delText xml:space="preserve">Returns a list of tasks which do not have due dates. </w:delText>
              </w:r>
            </w:del>
          </w:p>
        </w:tc>
      </w:tr>
      <w:tr w:rsidR="0092526E" w:rsidDel="00336288" w14:paraId="5521E814" w14:textId="1840BD90" w:rsidTr="000F5FA9">
        <w:trPr>
          <w:del w:id="90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902" w:author="Lim Wei Jie" w:date="2014-11-09T00:56:00Z"/>
                <w:b w:val="0"/>
              </w:rPr>
            </w:pPr>
            <w:del w:id="903"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904" w:author="Lim Wei Jie" w:date="2014-11-09T00:56:00Z"/>
              </w:rPr>
            </w:pPr>
            <w:del w:id="905"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90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907" w:author="Lim Wei Jie" w:date="2014-11-09T00:56:00Z"/>
                <w:b w:val="0"/>
              </w:rPr>
            </w:pPr>
            <w:del w:id="908"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909" w:author="Lim Wei Jie" w:date="2014-11-09T00:56:00Z"/>
              </w:rPr>
            </w:pPr>
            <w:del w:id="910"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911" w:author="Lim Wei Jie" w:date="2014-11-09T00:56:00Z"/>
        </w:rPr>
      </w:pPr>
      <w:del w:id="912"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913" w:author="Lim Wei Jie" w:date="2014-11-09T00:56:00Z"/>
        </w:rPr>
      </w:pPr>
      <w:del w:id="914"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915" w:author="Lim Wei Jie" w:date="2014-11-09T00:56:00Z"/>
        </w:rPr>
      </w:pPr>
      <w:del w:id="916" w:author="Lim Wei Jie" w:date="2014-11-09T00:56:00Z">
        <w:r w:rsidRPr="00667E20" w:rsidDel="00336288">
          <w:br w:type="page"/>
        </w:r>
      </w:del>
    </w:p>
    <w:p w14:paraId="248B5E84" w14:textId="5A861CF7" w:rsidR="0092526E" w:rsidRPr="007958DE" w:rsidRDefault="007958DE" w:rsidP="007958DE">
      <w:pPr>
        <w:pStyle w:val="Heading2"/>
      </w:pPr>
      <w:bookmarkStart w:id="917" w:name="_Toc403221040"/>
      <w:bookmarkStart w:id="918" w:name="_Toc403283321"/>
      <w:r w:rsidRPr="007958DE">
        <w:t>4</w:t>
      </w:r>
      <w:r w:rsidR="0092526E" w:rsidRPr="007958DE">
        <w:t>.3 Storage</w:t>
      </w:r>
      <w:bookmarkEnd w:id="917"/>
      <w:bookmarkEnd w:id="918"/>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75pt;height:463.5pt" o:ole="">
            <v:imagedata r:id="rId72" o:title="" cropbottom="35787f" cropleft="14895f"/>
          </v:shape>
          <o:OLEObject Type="Embed" ProgID="Visio.Drawing.15" ShapeID="_x0000_i1039" DrawAspect="Content" ObjectID="_1477025685"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25pt;height:276.75pt" o:ole="">
            <v:imagedata r:id="rId74" o:title="" cropbottom="3797f"/>
          </v:shape>
          <o:OLEObject Type="Embed" ProgID="Visio.Drawing.15" ShapeID="_x0000_i1040" DrawAspect="Content" ObjectID="_1477025686"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5pt;height:255.75pt" o:ole="">
            <v:imagedata r:id="rId76" o:title="" cropbottom="3612f"/>
          </v:shape>
          <o:OLEObject Type="Embed" ProgID="Visio.Drawing.15" ShapeID="_x0000_i1041" DrawAspect="Content" ObjectID="_1477025687"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919" w:name="_Toc403221041"/>
      <w:bookmarkStart w:id="920" w:name="_Toc403283322"/>
      <w:r w:rsidRPr="005D4AD9">
        <w:rPr>
          <w:sz w:val="144"/>
          <w:szCs w:val="144"/>
        </w:rPr>
        <w:lastRenderedPageBreak/>
        <w:t>5</w:t>
      </w:r>
      <w:r w:rsidR="0092526E" w:rsidRPr="00667E20">
        <w:t>. Testing the System</w:t>
      </w:r>
      <w:bookmarkEnd w:id="919"/>
      <w:bookmarkEnd w:id="920"/>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921" w:name="_Toc403283323"/>
      <w:r w:rsidRPr="00B253F5">
        <w:rPr>
          <w:sz w:val="144"/>
          <w:szCs w:val="144"/>
        </w:rPr>
        <w:lastRenderedPageBreak/>
        <w:t>6</w:t>
      </w:r>
      <w:r>
        <w:t xml:space="preserve">. </w:t>
      </w:r>
      <w:r w:rsidR="009C73CF">
        <w:t>Appendix</w:t>
      </w:r>
      <w:bookmarkEnd w:id="921"/>
    </w:p>
    <w:p w14:paraId="1AE67DA5" w14:textId="3D6F3F77" w:rsidR="000F5FA9" w:rsidRDefault="009C73CF" w:rsidP="009C73CF">
      <w:pPr>
        <w:pStyle w:val="Heading2"/>
      </w:pPr>
      <w:bookmarkStart w:id="922" w:name="_Toc403283324"/>
      <w:r>
        <w:t xml:space="preserve">6.1 </w:t>
      </w:r>
      <w:r w:rsidR="00B253F5">
        <w:t>Upcoming Developments</w:t>
      </w:r>
      <w:bookmarkEnd w:id="922"/>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923" w:name="_Toc403283325"/>
      <w:r>
        <w:rPr>
          <w:szCs w:val="48"/>
        </w:rPr>
        <w:lastRenderedPageBreak/>
        <w:t>6.2</w:t>
      </w:r>
      <w:r w:rsidR="00242FCB" w:rsidRPr="009C73CF">
        <w:rPr>
          <w:szCs w:val="48"/>
        </w:rPr>
        <w:t xml:space="preserve"> Glossary</w:t>
      </w:r>
      <w:bookmarkEnd w:id="923"/>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886D2" w14:textId="77777777" w:rsidR="003D5453" w:rsidRDefault="003D5453" w:rsidP="00EA7A3B">
      <w:pPr>
        <w:spacing w:after="0" w:line="240" w:lineRule="auto"/>
      </w:pPr>
      <w:r>
        <w:separator/>
      </w:r>
    </w:p>
  </w:endnote>
  <w:endnote w:type="continuationSeparator" w:id="0">
    <w:p w14:paraId="7D129512" w14:textId="77777777" w:rsidR="003D5453" w:rsidRDefault="003D5453"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851C98">
          <w:rPr>
            <w:noProof/>
          </w:rPr>
          <w:t>22</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3F37A" w14:textId="77777777" w:rsidR="003D5453" w:rsidRDefault="003D5453" w:rsidP="00EA7A3B">
      <w:pPr>
        <w:spacing w:after="0" w:line="240" w:lineRule="auto"/>
      </w:pPr>
      <w:r>
        <w:separator/>
      </w:r>
    </w:p>
  </w:footnote>
  <w:footnote w:type="continuationSeparator" w:id="0">
    <w:p w14:paraId="319376BA" w14:textId="77777777" w:rsidR="003D5453" w:rsidRDefault="003D5453"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2"/>
  </w:num>
  <w:num w:numId="6">
    <w:abstractNumId w:val="17"/>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8"/>
  </w:num>
  <w:num w:numId="20">
    <w:abstractNumId w:val="19"/>
  </w:num>
  <w:num w:numId="21">
    <w:abstractNumId w:val="20"/>
  </w:num>
  <w:num w:numId="22">
    <w:abstractNumId w:val="1"/>
  </w:num>
  <w:num w:numId="23">
    <w:abstractNumId w:val="5"/>
  </w:num>
  <w:num w:numId="24">
    <w:abstractNumId w:val="11"/>
  </w:num>
  <w:num w:numId="25">
    <w:abstractNumId w:val="2"/>
  </w:num>
  <w:num w:numId="26">
    <w:abstractNumId w:val="21"/>
  </w:num>
  <w:num w:numId="27">
    <w:abstractNumId w:val="16"/>
  </w:num>
  <w:num w:numId="28">
    <w:abstractNumId w:val="14"/>
  </w:num>
  <w:num w:numId="29">
    <w:abstractNumId w:val="15"/>
  </w:num>
  <w:num w:numId="30">
    <w:abstractNumId w:val="8"/>
  </w:num>
  <w:num w:numId="3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58D3"/>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102C8"/>
    <w:rsid w:val="001205C7"/>
    <w:rsid w:val="001233F1"/>
    <w:rsid w:val="00141139"/>
    <w:rsid w:val="00141CCE"/>
    <w:rsid w:val="00154C9D"/>
    <w:rsid w:val="00177EE4"/>
    <w:rsid w:val="00187422"/>
    <w:rsid w:val="001A1D5B"/>
    <w:rsid w:val="001A1F93"/>
    <w:rsid w:val="001B3098"/>
    <w:rsid w:val="001B3CD3"/>
    <w:rsid w:val="001B69B5"/>
    <w:rsid w:val="001B776D"/>
    <w:rsid w:val="001C0D7E"/>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C7C56"/>
    <w:rsid w:val="002D552A"/>
    <w:rsid w:val="002D6896"/>
    <w:rsid w:val="002F4685"/>
    <w:rsid w:val="00302989"/>
    <w:rsid w:val="00336288"/>
    <w:rsid w:val="003418D9"/>
    <w:rsid w:val="003512B0"/>
    <w:rsid w:val="003518CA"/>
    <w:rsid w:val="00352D50"/>
    <w:rsid w:val="00387117"/>
    <w:rsid w:val="003A7D6F"/>
    <w:rsid w:val="003B55EF"/>
    <w:rsid w:val="003C0AB9"/>
    <w:rsid w:val="003C37A5"/>
    <w:rsid w:val="003C556B"/>
    <w:rsid w:val="003D290C"/>
    <w:rsid w:val="003D5453"/>
    <w:rsid w:val="003E17B6"/>
    <w:rsid w:val="003F04B0"/>
    <w:rsid w:val="003F62B7"/>
    <w:rsid w:val="004157F2"/>
    <w:rsid w:val="00426548"/>
    <w:rsid w:val="00432946"/>
    <w:rsid w:val="004348B3"/>
    <w:rsid w:val="00444277"/>
    <w:rsid w:val="00445045"/>
    <w:rsid w:val="004458D6"/>
    <w:rsid w:val="00472967"/>
    <w:rsid w:val="00491C6A"/>
    <w:rsid w:val="0049719F"/>
    <w:rsid w:val="004A5E58"/>
    <w:rsid w:val="004B0A05"/>
    <w:rsid w:val="004B5D81"/>
    <w:rsid w:val="004C4690"/>
    <w:rsid w:val="004C7CEE"/>
    <w:rsid w:val="004C7FE1"/>
    <w:rsid w:val="004D5C50"/>
    <w:rsid w:val="004E2672"/>
    <w:rsid w:val="004E5140"/>
    <w:rsid w:val="004E7EE3"/>
    <w:rsid w:val="004F17B3"/>
    <w:rsid w:val="004F4205"/>
    <w:rsid w:val="00513EE5"/>
    <w:rsid w:val="00516114"/>
    <w:rsid w:val="0052299C"/>
    <w:rsid w:val="00526C61"/>
    <w:rsid w:val="005302FA"/>
    <w:rsid w:val="005321A4"/>
    <w:rsid w:val="00540F5C"/>
    <w:rsid w:val="00550705"/>
    <w:rsid w:val="00552B2B"/>
    <w:rsid w:val="00572489"/>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B1B8F"/>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767E4"/>
    <w:rsid w:val="00B82BA3"/>
    <w:rsid w:val="00B86373"/>
    <w:rsid w:val="00B955B4"/>
    <w:rsid w:val="00BB27B4"/>
    <w:rsid w:val="00BC1042"/>
    <w:rsid w:val="00BC1237"/>
    <w:rsid w:val="00BC3E78"/>
    <w:rsid w:val="00BD7C67"/>
    <w:rsid w:val="00BD7F61"/>
    <w:rsid w:val="00BE28BB"/>
    <w:rsid w:val="00BE67CB"/>
    <w:rsid w:val="00BF5CD9"/>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56D31"/>
    <w:rsid w:val="00D573AE"/>
    <w:rsid w:val="00D57686"/>
    <w:rsid w:val="00D6615C"/>
    <w:rsid w:val="00D67F24"/>
    <w:rsid w:val="00D9012A"/>
    <w:rsid w:val="00D9571D"/>
    <w:rsid w:val="00DA0E52"/>
    <w:rsid w:val="00DA29CB"/>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6CA"/>
    <w:rsid w:val="00E378DB"/>
    <w:rsid w:val="00E40D92"/>
    <w:rsid w:val="00E50534"/>
    <w:rsid w:val="00E64986"/>
    <w:rsid w:val="00E70F89"/>
    <w:rsid w:val="00E731A2"/>
    <w:rsid w:val="00E74782"/>
    <w:rsid w:val="00E8247D"/>
    <w:rsid w:val="00E84C1A"/>
    <w:rsid w:val="00E97586"/>
    <w:rsid w:val="00EA0A99"/>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8734D"/>
    <w:rsid w:val="00F91C44"/>
    <w:rsid w:val="00FC10EA"/>
    <w:rsid w:val="00FC677C"/>
    <w:rsid w:val="00FD4795"/>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44FF1-614A-4E86-B5FB-B8A13E755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42</Pages>
  <Words>4377</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29274</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155</cp:revision>
  <dcterms:created xsi:type="dcterms:W3CDTF">2014-11-08T06:27:00Z</dcterms:created>
  <dcterms:modified xsi:type="dcterms:W3CDTF">2014-11-09T00:07:00Z</dcterms:modified>
</cp:coreProperties>
</file>