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Default="0092526E">
          <w:pPr>
            <w:pStyle w:val="TOCHeading"/>
          </w:pPr>
          <w:r>
            <w:t>Contents</w:t>
          </w:r>
        </w:p>
        <w:p w14:paraId="13E8DF91" w14:textId="77777777" w:rsidR="00AC6878" w:rsidRDefault="0092526E">
          <w:pPr>
            <w:pStyle w:val="TOC1"/>
            <w:tabs>
              <w:tab w:val="right" w:leader="dot" w:pos="9350"/>
            </w:tabs>
            <w:rPr>
              <w:ins w:id="7" w:author="Kelvin Ang" w:date="2014-11-09T09:16:00Z"/>
              <w:noProof/>
            </w:rPr>
          </w:pPr>
          <w:r>
            <w:fldChar w:fldCharType="begin"/>
          </w:r>
          <w:r>
            <w:instrText xml:space="preserve"> TOC \o "1-3" \h \z \u </w:instrText>
          </w:r>
          <w:r>
            <w:fldChar w:fldCharType="separate"/>
          </w:r>
          <w:ins w:id="8" w:author="Kelvin Ang" w:date="2014-11-09T09:16:00Z">
            <w:r w:rsidR="00AC6878" w:rsidRPr="00673829">
              <w:rPr>
                <w:rStyle w:val="Hyperlink"/>
                <w:noProof/>
              </w:rPr>
              <w:fldChar w:fldCharType="begin"/>
            </w:r>
            <w:r w:rsidR="00AC6878" w:rsidRPr="00673829">
              <w:rPr>
                <w:rStyle w:val="Hyperlink"/>
                <w:noProof/>
              </w:rPr>
              <w:instrText xml:space="preserve"> </w:instrText>
            </w:r>
            <w:r w:rsidR="00AC6878">
              <w:rPr>
                <w:noProof/>
              </w:rPr>
              <w:instrText>HYPERLINK \l "_Toc403287947"</w:instrText>
            </w:r>
            <w:r w:rsidR="00AC6878" w:rsidRPr="00673829">
              <w:rPr>
                <w:rStyle w:val="Hyperlink"/>
                <w:noProof/>
              </w:rPr>
              <w:instrText xml:space="preserve"> </w:instrText>
            </w:r>
          </w:ins>
          <w:ins w:id="9" w:author="Kelvin Ang" w:date="2014-11-09T09:17:00Z">
            <w:r w:rsidR="00AC6878" w:rsidRPr="00673829">
              <w:rPr>
                <w:rStyle w:val="Hyperlink"/>
                <w:noProof/>
              </w:rPr>
            </w:r>
          </w:ins>
          <w:ins w:id="10" w:author="Kelvin Ang" w:date="2014-11-09T09:16:00Z">
            <w:r w:rsidR="00AC6878" w:rsidRPr="00673829">
              <w:rPr>
                <w:rStyle w:val="Hyperlink"/>
                <w:noProof/>
              </w:rPr>
              <w:fldChar w:fldCharType="separate"/>
            </w:r>
            <w:r w:rsidR="00AC6878" w:rsidRPr="00673829">
              <w:rPr>
                <w:rStyle w:val="Hyperlink"/>
                <w:noProof/>
              </w:rPr>
              <w:t>1. User Guide</w:t>
            </w:r>
            <w:r w:rsidR="00AC6878">
              <w:rPr>
                <w:noProof/>
                <w:webHidden/>
              </w:rPr>
              <w:tab/>
            </w:r>
            <w:r w:rsidR="00AC6878">
              <w:rPr>
                <w:noProof/>
                <w:webHidden/>
              </w:rPr>
              <w:fldChar w:fldCharType="begin"/>
            </w:r>
            <w:r w:rsidR="00AC6878">
              <w:rPr>
                <w:noProof/>
                <w:webHidden/>
              </w:rPr>
              <w:instrText xml:space="preserve"> PAGEREF _Toc403287947 \h </w:instrText>
            </w:r>
          </w:ins>
          <w:ins w:id="11" w:author="Kelvin Ang" w:date="2014-11-09T09:17:00Z">
            <w:r w:rsidR="00AC6878">
              <w:rPr>
                <w:noProof/>
                <w:webHidden/>
              </w:rPr>
            </w:r>
          </w:ins>
          <w:r w:rsidR="00AC6878">
            <w:rPr>
              <w:noProof/>
              <w:webHidden/>
            </w:rPr>
            <w:fldChar w:fldCharType="separate"/>
          </w:r>
          <w:ins w:id="12" w:author="Kelvin Ang" w:date="2014-11-09T09:17:00Z">
            <w:r w:rsidR="00AC6878">
              <w:rPr>
                <w:noProof/>
                <w:webHidden/>
              </w:rPr>
              <w:t>2</w:t>
            </w:r>
          </w:ins>
          <w:ins w:id="13" w:author="Kelvin Ang" w:date="2014-11-09T09:16:00Z">
            <w:r w:rsidR="00AC6878">
              <w:rPr>
                <w:noProof/>
                <w:webHidden/>
              </w:rPr>
              <w:fldChar w:fldCharType="end"/>
            </w:r>
            <w:r w:rsidR="00AC6878" w:rsidRPr="00673829">
              <w:rPr>
                <w:rStyle w:val="Hyperlink"/>
                <w:noProof/>
              </w:rPr>
              <w:fldChar w:fldCharType="end"/>
            </w:r>
          </w:ins>
        </w:p>
        <w:p w14:paraId="67D56A1B" w14:textId="77777777" w:rsidR="00AC6878" w:rsidRDefault="00AC6878">
          <w:pPr>
            <w:pStyle w:val="TOC1"/>
            <w:tabs>
              <w:tab w:val="right" w:leader="dot" w:pos="9350"/>
            </w:tabs>
            <w:rPr>
              <w:ins w:id="14" w:author="Kelvin Ang" w:date="2014-11-09T09:16:00Z"/>
              <w:noProof/>
            </w:rPr>
          </w:pPr>
          <w:ins w:id="1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ins>
          <w:ins w:id="16" w:author="Kelvin Ang" w:date="2014-11-09T09:17:00Z">
            <w:r w:rsidRPr="00673829">
              <w:rPr>
                <w:rStyle w:val="Hyperlink"/>
                <w:noProof/>
              </w:rPr>
            </w:r>
          </w:ins>
          <w:ins w:id="17" w:author="Kelvin Ang" w:date="2014-11-09T09:16:00Z">
            <w:r w:rsidRPr="00673829">
              <w:rPr>
                <w:rStyle w:val="Hyperlink"/>
                <w:noProof/>
              </w:rPr>
              <w:fldChar w:fldCharType="separate"/>
            </w:r>
            <w:r w:rsidRPr="00673829">
              <w:rPr>
                <w:rStyle w:val="Hyperlink"/>
                <w:noProof/>
              </w:rPr>
              <w:t>2. Introducing the Developer’s Guide</w:t>
            </w:r>
            <w:r>
              <w:rPr>
                <w:noProof/>
                <w:webHidden/>
              </w:rPr>
              <w:tab/>
            </w:r>
            <w:r>
              <w:rPr>
                <w:noProof/>
                <w:webHidden/>
              </w:rPr>
              <w:fldChar w:fldCharType="begin"/>
            </w:r>
            <w:r>
              <w:rPr>
                <w:noProof/>
                <w:webHidden/>
              </w:rPr>
              <w:instrText xml:space="preserve"> PAGEREF _Toc403287948 \h </w:instrText>
            </w:r>
          </w:ins>
          <w:ins w:id="18" w:author="Kelvin Ang" w:date="2014-11-09T09:17:00Z">
            <w:r>
              <w:rPr>
                <w:noProof/>
                <w:webHidden/>
              </w:rPr>
            </w:r>
          </w:ins>
          <w:r>
            <w:rPr>
              <w:noProof/>
              <w:webHidden/>
            </w:rPr>
            <w:fldChar w:fldCharType="separate"/>
          </w:r>
          <w:ins w:id="19" w:author="Kelvin Ang" w:date="2014-11-09T09:17:00Z">
            <w:r>
              <w:rPr>
                <w:noProof/>
                <w:webHidden/>
              </w:rPr>
              <w:t>19</w:t>
            </w:r>
          </w:ins>
          <w:ins w:id="20" w:author="Kelvin Ang" w:date="2014-11-09T09:16:00Z">
            <w:r>
              <w:rPr>
                <w:noProof/>
                <w:webHidden/>
              </w:rPr>
              <w:fldChar w:fldCharType="end"/>
            </w:r>
            <w:r w:rsidRPr="00673829">
              <w:rPr>
                <w:rStyle w:val="Hyperlink"/>
                <w:noProof/>
              </w:rPr>
              <w:fldChar w:fldCharType="end"/>
            </w:r>
          </w:ins>
        </w:p>
        <w:p w14:paraId="01548300" w14:textId="77777777" w:rsidR="00AC6878" w:rsidRDefault="00AC6878">
          <w:pPr>
            <w:pStyle w:val="TOC2"/>
            <w:tabs>
              <w:tab w:val="right" w:leader="dot" w:pos="9350"/>
            </w:tabs>
            <w:rPr>
              <w:ins w:id="21" w:author="Kelvin Ang" w:date="2014-11-09T09:16:00Z"/>
              <w:noProof/>
            </w:rPr>
          </w:pPr>
          <w:ins w:id="2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ins>
          <w:ins w:id="23" w:author="Kelvin Ang" w:date="2014-11-09T09:17:00Z">
            <w:r w:rsidRPr="00673829">
              <w:rPr>
                <w:rStyle w:val="Hyperlink"/>
                <w:noProof/>
              </w:rPr>
            </w:r>
          </w:ins>
          <w:ins w:id="24" w:author="Kelvin Ang" w:date="2014-11-09T09:16:00Z">
            <w:r w:rsidRPr="00673829">
              <w:rPr>
                <w:rStyle w:val="Hyperlink"/>
                <w:noProof/>
              </w:rPr>
              <w:fldChar w:fldCharType="separate"/>
            </w:r>
            <w:r w:rsidRPr="00673829">
              <w:rPr>
                <w:rStyle w:val="Hyperlink"/>
                <w:noProof/>
              </w:rPr>
              <w:t>Our Audience</w:t>
            </w:r>
            <w:r>
              <w:rPr>
                <w:noProof/>
                <w:webHidden/>
              </w:rPr>
              <w:tab/>
            </w:r>
            <w:r>
              <w:rPr>
                <w:noProof/>
                <w:webHidden/>
              </w:rPr>
              <w:fldChar w:fldCharType="begin"/>
            </w:r>
            <w:r>
              <w:rPr>
                <w:noProof/>
                <w:webHidden/>
              </w:rPr>
              <w:instrText xml:space="preserve"> PAGEREF _Toc403287949 \h </w:instrText>
            </w:r>
          </w:ins>
          <w:ins w:id="25" w:author="Kelvin Ang" w:date="2014-11-09T09:17:00Z">
            <w:r>
              <w:rPr>
                <w:noProof/>
                <w:webHidden/>
              </w:rPr>
            </w:r>
          </w:ins>
          <w:r>
            <w:rPr>
              <w:noProof/>
              <w:webHidden/>
            </w:rPr>
            <w:fldChar w:fldCharType="separate"/>
          </w:r>
          <w:ins w:id="26" w:author="Kelvin Ang" w:date="2014-11-09T09:17:00Z">
            <w:r>
              <w:rPr>
                <w:noProof/>
                <w:webHidden/>
              </w:rPr>
              <w:t>19</w:t>
            </w:r>
          </w:ins>
          <w:ins w:id="27" w:author="Kelvin Ang" w:date="2014-11-09T09:16:00Z">
            <w:r>
              <w:rPr>
                <w:noProof/>
                <w:webHidden/>
              </w:rPr>
              <w:fldChar w:fldCharType="end"/>
            </w:r>
            <w:r w:rsidRPr="00673829">
              <w:rPr>
                <w:rStyle w:val="Hyperlink"/>
                <w:noProof/>
              </w:rPr>
              <w:fldChar w:fldCharType="end"/>
            </w:r>
          </w:ins>
        </w:p>
        <w:p w14:paraId="22324DC6" w14:textId="77777777" w:rsidR="00AC6878" w:rsidRDefault="00AC6878">
          <w:pPr>
            <w:pStyle w:val="TOC2"/>
            <w:tabs>
              <w:tab w:val="right" w:leader="dot" w:pos="9350"/>
            </w:tabs>
            <w:rPr>
              <w:ins w:id="28" w:author="Kelvin Ang" w:date="2014-11-09T09:16:00Z"/>
              <w:noProof/>
            </w:rPr>
          </w:pPr>
          <w:ins w:id="2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ins>
          <w:ins w:id="30" w:author="Kelvin Ang" w:date="2014-11-09T09:17:00Z">
            <w:r w:rsidRPr="00673829">
              <w:rPr>
                <w:rStyle w:val="Hyperlink"/>
                <w:noProof/>
              </w:rPr>
            </w:r>
          </w:ins>
          <w:ins w:id="31" w:author="Kelvin Ang" w:date="2014-11-09T09:16:00Z">
            <w:r w:rsidRPr="00673829">
              <w:rPr>
                <w:rStyle w:val="Hyperlink"/>
                <w:noProof/>
              </w:rPr>
              <w:fldChar w:fldCharType="separate"/>
            </w:r>
            <w:r w:rsidRPr="00673829">
              <w:rPr>
                <w:rStyle w:val="Hyperlink"/>
                <w:noProof/>
              </w:rPr>
              <w:t>Our Vision</w:t>
            </w:r>
            <w:r>
              <w:rPr>
                <w:noProof/>
                <w:webHidden/>
              </w:rPr>
              <w:tab/>
            </w:r>
            <w:r>
              <w:rPr>
                <w:noProof/>
                <w:webHidden/>
              </w:rPr>
              <w:fldChar w:fldCharType="begin"/>
            </w:r>
            <w:r>
              <w:rPr>
                <w:noProof/>
                <w:webHidden/>
              </w:rPr>
              <w:instrText xml:space="preserve"> PAGEREF _Toc403287950 \h </w:instrText>
            </w:r>
          </w:ins>
          <w:ins w:id="32" w:author="Kelvin Ang" w:date="2014-11-09T09:17:00Z">
            <w:r>
              <w:rPr>
                <w:noProof/>
                <w:webHidden/>
              </w:rPr>
            </w:r>
          </w:ins>
          <w:r>
            <w:rPr>
              <w:noProof/>
              <w:webHidden/>
            </w:rPr>
            <w:fldChar w:fldCharType="separate"/>
          </w:r>
          <w:ins w:id="33" w:author="Kelvin Ang" w:date="2014-11-09T09:17:00Z">
            <w:r>
              <w:rPr>
                <w:noProof/>
                <w:webHidden/>
              </w:rPr>
              <w:t>19</w:t>
            </w:r>
          </w:ins>
          <w:ins w:id="34" w:author="Kelvin Ang" w:date="2014-11-09T09:16:00Z">
            <w:r>
              <w:rPr>
                <w:noProof/>
                <w:webHidden/>
              </w:rPr>
              <w:fldChar w:fldCharType="end"/>
            </w:r>
            <w:r w:rsidRPr="00673829">
              <w:rPr>
                <w:rStyle w:val="Hyperlink"/>
                <w:noProof/>
              </w:rPr>
              <w:fldChar w:fldCharType="end"/>
            </w:r>
          </w:ins>
        </w:p>
        <w:p w14:paraId="7EDE764D" w14:textId="77777777" w:rsidR="00AC6878" w:rsidRDefault="00AC6878">
          <w:pPr>
            <w:pStyle w:val="TOC2"/>
            <w:tabs>
              <w:tab w:val="right" w:leader="dot" w:pos="9350"/>
            </w:tabs>
            <w:rPr>
              <w:ins w:id="35" w:author="Kelvin Ang" w:date="2014-11-09T09:16:00Z"/>
              <w:noProof/>
            </w:rPr>
          </w:pPr>
          <w:ins w:id="3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ins>
          <w:ins w:id="37" w:author="Kelvin Ang" w:date="2014-11-09T09:17:00Z">
            <w:r w:rsidRPr="00673829">
              <w:rPr>
                <w:rStyle w:val="Hyperlink"/>
                <w:noProof/>
              </w:rPr>
            </w:r>
          </w:ins>
          <w:ins w:id="38" w:author="Kelvin Ang" w:date="2014-11-09T09:16:00Z">
            <w:r w:rsidRPr="00673829">
              <w:rPr>
                <w:rStyle w:val="Hyperlink"/>
                <w:noProof/>
              </w:rPr>
              <w:fldChar w:fldCharType="separate"/>
            </w:r>
            <w:r w:rsidRPr="00673829">
              <w:rPr>
                <w:rStyle w:val="Hyperlink"/>
                <w:noProof/>
              </w:rPr>
              <w:t>Using this Guide</w:t>
            </w:r>
            <w:r>
              <w:rPr>
                <w:noProof/>
                <w:webHidden/>
              </w:rPr>
              <w:tab/>
            </w:r>
            <w:r>
              <w:rPr>
                <w:noProof/>
                <w:webHidden/>
              </w:rPr>
              <w:fldChar w:fldCharType="begin"/>
            </w:r>
            <w:r>
              <w:rPr>
                <w:noProof/>
                <w:webHidden/>
              </w:rPr>
              <w:instrText xml:space="preserve"> PAGEREF _Toc403287951 \h </w:instrText>
            </w:r>
          </w:ins>
          <w:ins w:id="39" w:author="Kelvin Ang" w:date="2014-11-09T09:17:00Z">
            <w:r>
              <w:rPr>
                <w:noProof/>
                <w:webHidden/>
              </w:rPr>
            </w:r>
          </w:ins>
          <w:r>
            <w:rPr>
              <w:noProof/>
              <w:webHidden/>
            </w:rPr>
            <w:fldChar w:fldCharType="separate"/>
          </w:r>
          <w:ins w:id="40" w:author="Kelvin Ang" w:date="2014-11-09T09:17:00Z">
            <w:r>
              <w:rPr>
                <w:noProof/>
                <w:webHidden/>
              </w:rPr>
              <w:t>19</w:t>
            </w:r>
          </w:ins>
          <w:ins w:id="41" w:author="Kelvin Ang" w:date="2014-11-09T09:16:00Z">
            <w:r>
              <w:rPr>
                <w:noProof/>
                <w:webHidden/>
              </w:rPr>
              <w:fldChar w:fldCharType="end"/>
            </w:r>
            <w:r w:rsidRPr="00673829">
              <w:rPr>
                <w:rStyle w:val="Hyperlink"/>
                <w:noProof/>
              </w:rPr>
              <w:fldChar w:fldCharType="end"/>
            </w:r>
          </w:ins>
        </w:p>
        <w:p w14:paraId="376D575B" w14:textId="77777777" w:rsidR="00AC6878" w:rsidRDefault="00AC6878">
          <w:pPr>
            <w:pStyle w:val="TOC1"/>
            <w:tabs>
              <w:tab w:val="right" w:leader="dot" w:pos="9350"/>
            </w:tabs>
            <w:rPr>
              <w:ins w:id="42" w:author="Kelvin Ang" w:date="2014-11-09T09:16:00Z"/>
              <w:noProof/>
            </w:rPr>
          </w:pPr>
          <w:ins w:id="4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ins>
          <w:ins w:id="44" w:author="Kelvin Ang" w:date="2014-11-09T09:17:00Z">
            <w:r w:rsidRPr="00673829">
              <w:rPr>
                <w:rStyle w:val="Hyperlink"/>
                <w:noProof/>
              </w:rPr>
            </w:r>
          </w:ins>
          <w:ins w:id="45" w:author="Kelvin Ang" w:date="2014-11-09T09:16:00Z">
            <w:r w:rsidRPr="00673829">
              <w:rPr>
                <w:rStyle w:val="Hyperlink"/>
                <w:noProof/>
              </w:rPr>
              <w:fldChar w:fldCharType="separate"/>
            </w:r>
            <w:r w:rsidRPr="00673829">
              <w:rPr>
                <w:rStyle w:val="Hyperlink"/>
                <w:noProof/>
              </w:rPr>
              <w:t>3. Defining the Architecture</w:t>
            </w:r>
            <w:r>
              <w:rPr>
                <w:noProof/>
                <w:webHidden/>
              </w:rPr>
              <w:tab/>
            </w:r>
            <w:r>
              <w:rPr>
                <w:noProof/>
                <w:webHidden/>
              </w:rPr>
              <w:fldChar w:fldCharType="begin"/>
            </w:r>
            <w:r>
              <w:rPr>
                <w:noProof/>
                <w:webHidden/>
              </w:rPr>
              <w:instrText xml:space="preserve"> PAGEREF _Toc403287952 \h </w:instrText>
            </w:r>
          </w:ins>
          <w:ins w:id="46" w:author="Kelvin Ang" w:date="2014-11-09T09:17:00Z">
            <w:r>
              <w:rPr>
                <w:noProof/>
                <w:webHidden/>
              </w:rPr>
            </w:r>
          </w:ins>
          <w:r>
            <w:rPr>
              <w:noProof/>
              <w:webHidden/>
            </w:rPr>
            <w:fldChar w:fldCharType="separate"/>
          </w:r>
          <w:ins w:id="47" w:author="Kelvin Ang" w:date="2014-11-09T09:17:00Z">
            <w:r>
              <w:rPr>
                <w:noProof/>
                <w:webHidden/>
              </w:rPr>
              <w:t>20</w:t>
            </w:r>
          </w:ins>
          <w:ins w:id="48" w:author="Kelvin Ang" w:date="2014-11-09T09:16:00Z">
            <w:r>
              <w:rPr>
                <w:noProof/>
                <w:webHidden/>
              </w:rPr>
              <w:fldChar w:fldCharType="end"/>
            </w:r>
            <w:r w:rsidRPr="00673829">
              <w:rPr>
                <w:rStyle w:val="Hyperlink"/>
                <w:noProof/>
              </w:rPr>
              <w:fldChar w:fldCharType="end"/>
            </w:r>
          </w:ins>
        </w:p>
        <w:p w14:paraId="78BD052A" w14:textId="77777777" w:rsidR="00AC6878" w:rsidRDefault="00AC6878">
          <w:pPr>
            <w:pStyle w:val="TOC1"/>
            <w:tabs>
              <w:tab w:val="right" w:leader="dot" w:pos="9350"/>
            </w:tabs>
            <w:rPr>
              <w:ins w:id="49" w:author="Kelvin Ang" w:date="2014-11-09T09:16:00Z"/>
              <w:noProof/>
            </w:rPr>
          </w:pPr>
          <w:ins w:id="5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ins>
          <w:ins w:id="51" w:author="Kelvin Ang" w:date="2014-11-09T09:17:00Z">
            <w:r w:rsidRPr="00673829">
              <w:rPr>
                <w:rStyle w:val="Hyperlink"/>
                <w:noProof/>
              </w:rPr>
            </w:r>
          </w:ins>
          <w:ins w:id="52" w:author="Kelvin Ang" w:date="2014-11-09T09:16:00Z">
            <w:r w:rsidRPr="00673829">
              <w:rPr>
                <w:rStyle w:val="Hyperlink"/>
                <w:noProof/>
              </w:rPr>
              <w:fldChar w:fldCharType="separate"/>
            </w:r>
            <w:r w:rsidRPr="00673829">
              <w:rPr>
                <w:rStyle w:val="Hyperlink"/>
                <w:noProof/>
              </w:rPr>
              <w:t>4. Developing the Components</w:t>
            </w:r>
            <w:r>
              <w:rPr>
                <w:noProof/>
                <w:webHidden/>
              </w:rPr>
              <w:tab/>
            </w:r>
            <w:r>
              <w:rPr>
                <w:noProof/>
                <w:webHidden/>
              </w:rPr>
              <w:fldChar w:fldCharType="begin"/>
            </w:r>
            <w:r>
              <w:rPr>
                <w:noProof/>
                <w:webHidden/>
              </w:rPr>
              <w:instrText xml:space="preserve"> PAGEREF _Toc403287953 \h </w:instrText>
            </w:r>
          </w:ins>
          <w:ins w:id="53" w:author="Kelvin Ang" w:date="2014-11-09T09:17:00Z">
            <w:r>
              <w:rPr>
                <w:noProof/>
                <w:webHidden/>
              </w:rPr>
            </w:r>
          </w:ins>
          <w:r>
            <w:rPr>
              <w:noProof/>
              <w:webHidden/>
            </w:rPr>
            <w:fldChar w:fldCharType="separate"/>
          </w:r>
          <w:ins w:id="54" w:author="Kelvin Ang" w:date="2014-11-09T09:17:00Z">
            <w:r>
              <w:rPr>
                <w:noProof/>
                <w:webHidden/>
              </w:rPr>
              <w:t>21</w:t>
            </w:r>
          </w:ins>
          <w:ins w:id="55" w:author="Kelvin Ang" w:date="2014-11-09T09:16:00Z">
            <w:r>
              <w:rPr>
                <w:noProof/>
                <w:webHidden/>
              </w:rPr>
              <w:fldChar w:fldCharType="end"/>
            </w:r>
            <w:r w:rsidRPr="00673829">
              <w:rPr>
                <w:rStyle w:val="Hyperlink"/>
                <w:noProof/>
              </w:rPr>
              <w:fldChar w:fldCharType="end"/>
            </w:r>
          </w:ins>
        </w:p>
        <w:p w14:paraId="067C0490" w14:textId="77777777" w:rsidR="00AC6878" w:rsidRDefault="00AC6878">
          <w:pPr>
            <w:pStyle w:val="TOC2"/>
            <w:tabs>
              <w:tab w:val="right" w:leader="dot" w:pos="9350"/>
            </w:tabs>
            <w:rPr>
              <w:ins w:id="56" w:author="Kelvin Ang" w:date="2014-11-09T09:16:00Z"/>
              <w:noProof/>
            </w:rPr>
          </w:pPr>
          <w:ins w:id="57"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ins>
          <w:ins w:id="58" w:author="Kelvin Ang" w:date="2014-11-09T09:17:00Z">
            <w:r w:rsidRPr="00673829">
              <w:rPr>
                <w:rStyle w:val="Hyperlink"/>
                <w:noProof/>
              </w:rPr>
            </w:r>
          </w:ins>
          <w:ins w:id="59" w:author="Kelvin Ang" w:date="2014-11-09T09:16:00Z">
            <w:r w:rsidRPr="00673829">
              <w:rPr>
                <w:rStyle w:val="Hyperlink"/>
                <w:noProof/>
              </w:rPr>
              <w:fldChar w:fldCharType="separate"/>
            </w:r>
            <w:r w:rsidRPr="00673829">
              <w:rPr>
                <w:rStyle w:val="Hyperlink"/>
                <w:noProof/>
              </w:rPr>
              <w:t>4.1 Graphical User Interface</w:t>
            </w:r>
            <w:r>
              <w:rPr>
                <w:noProof/>
                <w:webHidden/>
              </w:rPr>
              <w:tab/>
            </w:r>
            <w:r>
              <w:rPr>
                <w:noProof/>
                <w:webHidden/>
              </w:rPr>
              <w:fldChar w:fldCharType="begin"/>
            </w:r>
            <w:r>
              <w:rPr>
                <w:noProof/>
                <w:webHidden/>
              </w:rPr>
              <w:instrText xml:space="preserve"> PAGEREF _Toc403287954 \h </w:instrText>
            </w:r>
          </w:ins>
          <w:ins w:id="60" w:author="Kelvin Ang" w:date="2014-11-09T09:17:00Z">
            <w:r>
              <w:rPr>
                <w:noProof/>
                <w:webHidden/>
              </w:rPr>
            </w:r>
          </w:ins>
          <w:r>
            <w:rPr>
              <w:noProof/>
              <w:webHidden/>
            </w:rPr>
            <w:fldChar w:fldCharType="separate"/>
          </w:r>
          <w:ins w:id="61" w:author="Kelvin Ang" w:date="2014-11-09T09:17:00Z">
            <w:r>
              <w:rPr>
                <w:noProof/>
                <w:webHidden/>
              </w:rPr>
              <w:t>21</w:t>
            </w:r>
          </w:ins>
          <w:ins w:id="62" w:author="Kelvin Ang" w:date="2014-11-09T09:16:00Z">
            <w:r>
              <w:rPr>
                <w:noProof/>
                <w:webHidden/>
              </w:rPr>
              <w:fldChar w:fldCharType="end"/>
            </w:r>
            <w:r w:rsidRPr="00673829">
              <w:rPr>
                <w:rStyle w:val="Hyperlink"/>
                <w:noProof/>
              </w:rPr>
              <w:fldChar w:fldCharType="end"/>
            </w:r>
          </w:ins>
        </w:p>
        <w:p w14:paraId="5EC7B5CB" w14:textId="77777777" w:rsidR="00AC6878" w:rsidRDefault="00AC6878">
          <w:pPr>
            <w:pStyle w:val="TOC2"/>
            <w:tabs>
              <w:tab w:val="right" w:leader="dot" w:pos="9350"/>
            </w:tabs>
            <w:rPr>
              <w:ins w:id="63" w:author="Kelvin Ang" w:date="2014-11-09T09:16:00Z"/>
              <w:noProof/>
            </w:rPr>
          </w:pPr>
          <w:ins w:id="64"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ins>
          <w:ins w:id="65" w:author="Kelvin Ang" w:date="2014-11-09T09:17:00Z">
            <w:r w:rsidRPr="00673829">
              <w:rPr>
                <w:rStyle w:val="Hyperlink"/>
                <w:noProof/>
              </w:rPr>
            </w:r>
          </w:ins>
          <w:ins w:id="66" w:author="Kelvin Ang" w:date="2014-11-09T09:16:00Z">
            <w:r w:rsidRPr="00673829">
              <w:rPr>
                <w:rStyle w:val="Hyperlink"/>
                <w:noProof/>
              </w:rPr>
              <w:fldChar w:fldCharType="separate"/>
            </w:r>
            <w:r w:rsidRPr="00673829">
              <w:rPr>
                <w:rStyle w:val="Hyperlink"/>
                <w:noProof/>
              </w:rPr>
              <w:t>4.2 Logic</w:t>
            </w:r>
            <w:r>
              <w:rPr>
                <w:noProof/>
                <w:webHidden/>
              </w:rPr>
              <w:tab/>
            </w:r>
            <w:r>
              <w:rPr>
                <w:noProof/>
                <w:webHidden/>
              </w:rPr>
              <w:fldChar w:fldCharType="begin"/>
            </w:r>
            <w:r>
              <w:rPr>
                <w:noProof/>
                <w:webHidden/>
              </w:rPr>
              <w:instrText xml:space="preserve"> PAGEREF _Toc403287955 \h </w:instrText>
            </w:r>
          </w:ins>
          <w:ins w:id="67" w:author="Kelvin Ang" w:date="2014-11-09T09:17:00Z">
            <w:r>
              <w:rPr>
                <w:noProof/>
                <w:webHidden/>
              </w:rPr>
            </w:r>
          </w:ins>
          <w:r>
            <w:rPr>
              <w:noProof/>
              <w:webHidden/>
            </w:rPr>
            <w:fldChar w:fldCharType="separate"/>
          </w:r>
          <w:ins w:id="68" w:author="Kelvin Ang" w:date="2014-11-09T09:17:00Z">
            <w:r>
              <w:rPr>
                <w:noProof/>
                <w:webHidden/>
              </w:rPr>
              <w:t>23</w:t>
            </w:r>
          </w:ins>
          <w:ins w:id="69" w:author="Kelvin Ang" w:date="2014-11-09T09:16:00Z">
            <w:r>
              <w:rPr>
                <w:noProof/>
                <w:webHidden/>
              </w:rPr>
              <w:fldChar w:fldCharType="end"/>
            </w:r>
            <w:r w:rsidRPr="00673829">
              <w:rPr>
                <w:rStyle w:val="Hyperlink"/>
                <w:noProof/>
              </w:rPr>
              <w:fldChar w:fldCharType="end"/>
            </w:r>
          </w:ins>
        </w:p>
        <w:p w14:paraId="2E961067" w14:textId="77777777" w:rsidR="00AC6878" w:rsidRDefault="00AC6878">
          <w:pPr>
            <w:pStyle w:val="TOC3"/>
            <w:tabs>
              <w:tab w:val="right" w:leader="dot" w:pos="9350"/>
            </w:tabs>
            <w:rPr>
              <w:ins w:id="70" w:author="Kelvin Ang" w:date="2014-11-09T09:16:00Z"/>
              <w:noProof/>
            </w:rPr>
          </w:pPr>
          <w:ins w:id="71"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ins>
          <w:ins w:id="72" w:author="Kelvin Ang" w:date="2014-11-09T09:17:00Z">
            <w:r w:rsidRPr="00673829">
              <w:rPr>
                <w:rStyle w:val="Hyperlink"/>
                <w:noProof/>
              </w:rPr>
            </w:r>
          </w:ins>
          <w:ins w:id="73" w:author="Kelvin Ang" w:date="2014-11-09T09:16:00Z">
            <w:r w:rsidRPr="00673829">
              <w:rPr>
                <w:rStyle w:val="Hyperlink"/>
                <w:noProof/>
              </w:rPr>
              <w:fldChar w:fldCharType="separate"/>
            </w:r>
            <w:r w:rsidRPr="00673829">
              <w:rPr>
                <w:rStyle w:val="Hyperlink"/>
                <w:noProof/>
              </w:rPr>
              <w:t>4.2.1 Action and Hint System</w:t>
            </w:r>
            <w:r>
              <w:rPr>
                <w:noProof/>
                <w:webHidden/>
              </w:rPr>
              <w:tab/>
            </w:r>
            <w:r>
              <w:rPr>
                <w:noProof/>
                <w:webHidden/>
              </w:rPr>
              <w:fldChar w:fldCharType="begin"/>
            </w:r>
            <w:r>
              <w:rPr>
                <w:noProof/>
                <w:webHidden/>
              </w:rPr>
              <w:instrText xml:space="preserve"> PAGEREF _Toc403287956 \h </w:instrText>
            </w:r>
          </w:ins>
          <w:ins w:id="74" w:author="Kelvin Ang" w:date="2014-11-09T09:17:00Z">
            <w:r>
              <w:rPr>
                <w:noProof/>
                <w:webHidden/>
              </w:rPr>
            </w:r>
          </w:ins>
          <w:r>
            <w:rPr>
              <w:noProof/>
              <w:webHidden/>
            </w:rPr>
            <w:fldChar w:fldCharType="separate"/>
          </w:r>
          <w:ins w:id="75" w:author="Kelvin Ang" w:date="2014-11-09T09:17:00Z">
            <w:r>
              <w:rPr>
                <w:noProof/>
                <w:webHidden/>
              </w:rPr>
              <w:t>24</w:t>
            </w:r>
          </w:ins>
          <w:ins w:id="76" w:author="Kelvin Ang" w:date="2014-11-09T09:16:00Z">
            <w:r>
              <w:rPr>
                <w:noProof/>
                <w:webHidden/>
              </w:rPr>
              <w:fldChar w:fldCharType="end"/>
            </w:r>
            <w:r w:rsidRPr="00673829">
              <w:rPr>
                <w:rStyle w:val="Hyperlink"/>
                <w:noProof/>
              </w:rPr>
              <w:fldChar w:fldCharType="end"/>
            </w:r>
          </w:ins>
        </w:p>
        <w:p w14:paraId="4E000939" w14:textId="77777777" w:rsidR="00AC6878" w:rsidRDefault="00AC6878">
          <w:pPr>
            <w:pStyle w:val="TOC3"/>
            <w:tabs>
              <w:tab w:val="right" w:leader="dot" w:pos="9350"/>
            </w:tabs>
            <w:rPr>
              <w:ins w:id="77" w:author="Kelvin Ang" w:date="2014-11-09T09:16:00Z"/>
              <w:noProof/>
            </w:rPr>
          </w:pPr>
          <w:ins w:id="78"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ins>
          <w:ins w:id="79" w:author="Kelvin Ang" w:date="2014-11-09T09:17:00Z">
            <w:r w:rsidRPr="00673829">
              <w:rPr>
                <w:rStyle w:val="Hyperlink"/>
                <w:noProof/>
              </w:rPr>
            </w:r>
          </w:ins>
          <w:ins w:id="80" w:author="Kelvin Ang" w:date="2014-11-09T09:16:00Z">
            <w:r w:rsidRPr="00673829">
              <w:rPr>
                <w:rStyle w:val="Hyperlink"/>
                <w:noProof/>
              </w:rPr>
              <w:fldChar w:fldCharType="separate"/>
            </w:r>
            <w:r w:rsidRPr="00673829">
              <w:rPr>
                <w:rStyle w:val="Hyperlink"/>
                <w:noProof/>
              </w:rPr>
              <w:t>4.2.2 Task Manager</w:t>
            </w:r>
            <w:r>
              <w:rPr>
                <w:noProof/>
                <w:webHidden/>
              </w:rPr>
              <w:tab/>
            </w:r>
            <w:r>
              <w:rPr>
                <w:noProof/>
                <w:webHidden/>
              </w:rPr>
              <w:fldChar w:fldCharType="begin"/>
            </w:r>
            <w:r>
              <w:rPr>
                <w:noProof/>
                <w:webHidden/>
              </w:rPr>
              <w:instrText xml:space="preserve"> PAGEREF _Toc403287957 \h </w:instrText>
            </w:r>
          </w:ins>
          <w:ins w:id="81" w:author="Kelvin Ang" w:date="2014-11-09T09:17:00Z">
            <w:r>
              <w:rPr>
                <w:noProof/>
                <w:webHidden/>
              </w:rPr>
            </w:r>
          </w:ins>
          <w:r>
            <w:rPr>
              <w:noProof/>
              <w:webHidden/>
            </w:rPr>
            <w:fldChar w:fldCharType="separate"/>
          </w:r>
          <w:ins w:id="82" w:author="Kelvin Ang" w:date="2014-11-09T09:17:00Z">
            <w:r>
              <w:rPr>
                <w:noProof/>
                <w:webHidden/>
              </w:rPr>
              <w:t>32</w:t>
            </w:r>
          </w:ins>
          <w:ins w:id="83" w:author="Kelvin Ang" w:date="2014-11-09T09:16:00Z">
            <w:r>
              <w:rPr>
                <w:noProof/>
                <w:webHidden/>
              </w:rPr>
              <w:fldChar w:fldCharType="end"/>
            </w:r>
            <w:r w:rsidRPr="00673829">
              <w:rPr>
                <w:rStyle w:val="Hyperlink"/>
                <w:noProof/>
              </w:rPr>
              <w:fldChar w:fldCharType="end"/>
            </w:r>
          </w:ins>
        </w:p>
        <w:p w14:paraId="726EA652" w14:textId="77777777" w:rsidR="00AC6878" w:rsidRDefault="00AC6878">
          <w:pPr>
            <w:pStyle w:val="TOC3"/>
            <w:tabs>
              <w:tab w:val="right" w:leader="dot" w:pos="9350"/>
            </w:tabs>
            <w:rPr>
              <w:ins w:id="84" w:author="Kelvin Ang" w:date="2014-11-09T09:16:00Z"/>
              <w:noProof/>
            </w:rPr>
          </w:pPr>
          <w:ins w:id="85"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ins>
          <w:ins w:id="86" w:author="Kelvin Ang" w:date="2014-11-09T09:17:00Z">
            <w:r w:rsidRPr="00673829">
              <w:rPr>
                <w:rStyle w:val="Hyperlink"/>
                <w:noProof/>
              </w:rPr>
            </w:r>
          </w:ins>
          <w:ins w:id="87" w:author="Kelvin Ang" w:date="2014-11-09T09:16:00Z">
            <w:r w:rsidRPr="00673829">
              <w:rPr>
                <w:rStyle w:val="Hyperlink"/>
                <w:noProof/>
              </w:rPr>
              <w:fldChar w:fldCharType="separate"/>
            </w:r>
            <w:r w:rsidRPr="00673829">
              <w:rPr>
                <w:rStyle w:val="Hyperlink"/>
                <w:noProof/>
              </w:rPr>
              <w:t>4.2.3 List Processor</w:t>
            </w:r>
            <w:r>
              <w:rPr>
                <w:noProof/>
                <w:webHidden/>
              </w:rPr>
              <w:tab/>
            </w:r>
            <w:r>
              <w:rPr>
                <w:noProof/>
                <w:webHidden/>
              </w:rPr>
              <w:fldChar w:fldCharType="begin"/>
            </w:r>
            <w:r>
              <w:rPr>
                <w:noProof/>
                <w:webHidden/>
              </w:rPr>
              <w:instrText xml:space="preserve"> PAGEREF _Toc403287958 \h </w:instrText>
            </w:r>
          </w:ins>
          <w:ins w:id="88" w:author="Kelvin Ang" w:date="2014-11-09T09:17:00Z">
            <w:r>
              <w:rPr>
                <w:noProof/>
                <w:webHidden/>
              </w:rPr>
            </w:r>
          </w:ins>
          <w:r>
            <w:rPr>
              <w:noProof/>
              <w:webHidden/>
            </w:rPr>
            <w:fldChar w:fldCharType="separate"/>
          </w:r>
          <w:ins w:id="89" w:author="Kelvin Ang" w:date="2014-11-09T09:17:00Z">
            <w:r>
              <w:rPr>
                <w:noProof/>
                <w:webHidden/>
              </w:rPr>
              <w:t>33</w:t>
            </w:r>
          </w:ins>
          <w:ins w:id="90" w:author="Kelvin Ang" w:date="2014-11-09T09:16:00Z">
            <w:r>
              <w:rPr>
                <w:noProof/>
                <w:webHidden/>
              </w:rPr>
              <w:fldChar w:fldCharType="end"/>
            </w:r>
            <w:r w:rsidRPr="00673829">
              <w:rPr>
                <w:rStyle w:val="Hyperlink"/>
                <w:noProof/>
              </w:rPr>
              <w:fldChar w:fldCharType="end"/>
            </w:r>
          </w:ins>
        </w:p>
        <w:p w14:paraId="19EF9718" w14:textId="77777777" w:rsidR="00AC6878" w:rsidRDefault="00AC6878">
          <w:pPr>
            <w:pStyle w:val="TOC2"/>
            <w:tabs>
              <w:tab w:val="right" w:leader="dot" w:pos="9350"/>
            </w:tabs>
            <w:rPr>
              <w:ins w:id="91" w:author="Kelvin Ang" w:date="2014-11-09T09:16:00Z"/>
              <w:noProof/>
            </w:rPr>
          </w:pPr>
          <w:ins w:id="92"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ins>
          <w:ins w:id="93" w:author="Kelvin Ang" w:date="2014-11-09T09:17:00Z">
            <w:r w:rsidRPr="00673829">
              <w:rPr>
                <w:rStyle w:val="Hyperlink"/>
                <w:noProof/>
              </w:rPr>
            </w:r>
          </w:ins>
          <w:ins w:id="94" w:author="Kelvin Ang" w:date="2014-11-09T09:16:00Z">
            <w:r w:rsidRPr="00673829">
              <w:rPr>
                <w:rStyle w:val="Hyperlink"/>
                <w:noProof/>
              </w:rPr>
              <w:fldChar w:fldCharType="separate"/>
            </w:r>
            <w:r w:rsidRPr="00673829">
              <w:rPr>
                <w:rStyle w:val="Hyperlink"/>
                <w:noProof/>
              </w:rPr>
              <w:t>4.3 Storage</w:t>
            </w:r>
            <w:r>
              <w:rPr>
                <w:noProof/>
                <w:webHidden/>
              </w:rPr>
              <w:tab/>
            </w:r>
            <w:r>
              <w:rPr>
                <w:noProof/>
                <w:webHidden/>
              </w:rPr>
              <w:fldChar w:fldCharType="begin"/>
            </w:r>
            <w:r>
              <w:rPr>
                <w:noProof/>
                <w:webHidden/>
              </w:rPr>
              <w:instrText xml:space="preserve"> PAGEREF _Toc403287959 \h </w:instrText>
            </w:r>
          </w:ins>
          <w:ins w:id="95" w:author="Kelvin Ang" w:date="2014-11-09T09:17:00Z">
            <w:r>
              <w:rPr>
                <w:noProof/>
                <w:webHidden/>
              </w:rPr>
            </w:r>
          </w:ins>
          <w:r>
            <w:rPr>
              <w:noProof/>
              <w:webHidden/>
            </w:rPr>
            <w:fldChar w:fldCharType="separate"/>
          </w:r>
          <w:ins w:id="96" w:author="Kelvin Ang" w:date="2014-11-09T09:17:00Z">
            <w:r>
              <w:rPr>
                <w:noProof/>
                <w:webHidden/>
              </w:rPr>
              <w:t>35</w:t>
            </w:r>
          </w:ins>
          <w:ins w:id="97" w:author="Kelvin Ang" w:date="2014-11-09T09:16:00Z">
            <w:r>
              <w:rPr>
                <w:noProof/>
                <w:webHidden/>
              </w:rPr>
              <w:fldChar w:fldCharType="end"/>
            </w:r>
            <w:r w:rsidRPr="00673829">
              <w:rPr>
                <w:rStyle w:val="Hyperlink"/>
                <w:noProof/>
              </w:rPr>
              <w:fldChar w:fldCharType="end"/>
            </w:r>
          </w:ins>
        </w:p>
        <w:p w14:paraId="17843E93" w14:textId="77777777" w:rsidR="00AC6878" w:rsidRDefault="00AC6878">
          <w:pPr>
            <w:pStyle w:val="TOC1"/>
            <w:tabs>
              <w:tab w:val="right" w:leader="dot" w:pos="9350"/>
            </w:tabs>
            <w:rPr>
              <w:ins w:id="98" w:author="Kelvin Ang" w:date="2014-11-09T09:16:00Z"/>
              <w:noProof/>
            </w:rPr>
          </w:pPr>
          <w:ins w:id="99"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ins>
          <w:ins w:id="100" w:author="Kelvin Ang" w:date="2014-11-09T09:17:00Z">
            <w:r w:rsidRPr="00673829">
              <w:rPr>
                <w:rStyle w:val="Hyperlink"/>
                <w:noProof/>
              </w:rPr>
            </w:r>
          </w:ins>
          <w:ins w:id="101" w:author="Kelvin Ang" w:date="2014-11-09T09:16:00Z">
            <w:r w:rsidRPr="00673829">
              <w:rPr>
                <w:rStyle w:val="Hyperlink"/>
                <w:noProof/>
              </w:rPr>
              <w:fldChar w:fldCharType="separate"/>
            </w:r>
            <w:r w:rsidRPr="00673829">
              <w:rPr>
                <w:rStyle w:val="Hyperlink"/>
                <w:noProof/>
              </w:rPr>
              <w:t>5. Testing the System</w:t>
            </w:r>
            <w:r>
              <w:rPr>
                <w:noProof/>
                <w:webHidden/>
              </w:rPr>
              <w:tab/>
            </w:r>
            <w:r>
              <w:rPr>
                <w:noProof/>
                <w:webHidden/>
              </w:rPr>
              <w:fldChar w:fldCharType="begin"/>
            </w:r>
            <w:r>
              <w:rPr>
                <w:noProof/>
                <w:webHidden/>
              </w:rPr>
              <w:instrText xml:space="preserve"> PAGEREF _Toc403287960 \h </w:instrText>
            </w:r>
          </w:ins>
          <w:ins w:id="102" w:author="Kelvin Ang" w:date="2014-11-09T09:17:00Z">
            <w:r>
              <w:rPr>
                <w:noProof/>
                <w:webHidden/>
              </w:rPr>
            </w:r>
          </w:ins>
          <w:r>
            <w:rPr>
              <w:noProof/>
              <w:webHidden/>
            </w:rPr>
            <w:fldChar w:fldCharType="separate"/>
          </w:r>
          <w:ins w:id="103" w:author="Kelvin Ang" w:date="2014-11-09T09:17:00Z">
            <w:r>
              <w:rPr>
                <w:noProof/>
                <w:webHidden/>
              </w:rPr>
              <w:t>37</w:t>
            </w:r>
          </w:ins>
          <w:ins w:id="104" w:author="Kelvin Ang" w:date="2014-11-09T09:16:00Z">
            <w:r>
              <w:rPr>
                <w:noProof/>
                <w:webHidden/>
              </w:rPr>
              <w:fldChar w:fldCharType="end"/>
            </w:r>
            <w:r w:rsidRPr="00673829">
              <w:rPr>
                <w:rStyle w:val="Hyperlink"/>
                <w:noProof/>
              </w:rPr>
              <w:fldChar w:fldCharType="end"/>
            </w:r>
          </w:ins>
        </w:p>
        <w:p w14:paraId="4761527C" w14:textId="77777777" w:rsidR="00AC6878" w:rsidRDefault="00AC6878">
          <w:pPr>
            <w:pStyle w:val="TOC1"/>
            <w:tabs>
              <w:tab w:val="right" w:leader="dot" w:pos="9350"/>
            </w:tabs>
            <w:rPr>
              <w:ins w:id="105" w:author="Kelvin Ang" w:date="2014-11-09T09:16:00Z"/>
              <w:noProof/>
            </w:rPr>
          </w:pPr>
          <w:ins w:id="106"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ins>
          <w:ins w:id="107" w:author="Kelvin Ang" w:date="2014-11-09T09:17:00Z">
            <w:r w:rsidRPr="00673829">
              <w:rPr>
                <w:rStyle w:val="Hyperlink"/>
                <w:noProof/>
              </w:rPr>
            </w:r>
          </w:ins>
          <w:ins w:id="108" w:author="Kelvin Ang" w:date="2014-11-09T09:16:00Z">
            <w:r w:rsidRPr="00673829">
              <w:rPr>
                <w:rStyle w:val="Hyperlink"/>
                <w:noProof/>
              </w:rPr>
              <w:fldChar w:fldCharType="separate"/>
            </w:r>
            <w:r w:rsidRPr="00673829">
              <w:rPr>
                <w:rStyle w:val="Hyperlink"/>
                <w:noProof/>
              </w:rPr>
              <w:t>6. Appendix</w:t>
            </w:r>
            <w:r>
              <w:rPr>
                <w:noProof/>
                <w:webHidden/>
              </w:rPr>
              <w:tab/>
            </w:r>
            <w:r>
              <w:rPr>
                <w:noProof/>
                <w:webHidden/>
              </w:rPr>
              <w:fldChar w:fldCharType="begin"/>
            </w:r>
            <w:r>
              <w:rPr>
                <w:noProof/>
                <w:webHidden/>
              </w:rPr>
              <w:instrText xml:space="preserve"> PAGEREF _Toc403287961 \h </w:instrText>
            </w:r>
          </w:ins>
          <w:ins w:id="109" w:author="Kelvin Ang" w:date="2014-11-09T09:17:00Z">
            <w:r>
              <w:rPr>
                <w:noProof/>
                <w:webHidden/>
              </w:rPr>
            </w:r>
          </w:ins>
          <w:r>
            <w:rPr>
              <w:noProof/>
              <w:webHidden/>
            </w:rPr>
            <w:fldChar w:fldCharType="separate"/>
          </w:r>
          <w:ins w:id="110" w:author="Kelvin Ang" w:date="2014-11-09T09:17:00Z">
            <w:r>
              <w:rPr>
                <w:noProof/>
                <w:webHidden/>
              </w:rPr>
              <w:t>40</w:t>
            </w:r>
          </w:ins>
          <w:ins w:id="111" w:author="Kelvin Ang" w:date="2014-11-09T09:16:00Z">
            <w:r>
              <w:rPr>
                <w:noProof/>
                <w:webHidden/>
              </w:rPr>
              <w:fldChar w:fldCharType="end"/>
            </w:r>
            <w:r w:rsidRPr="00673829">
              <w:rPr>
                <w:rStyle w:val="Hyperlink"/>
                <w:noProof/>
              </w:rPr>
              <w:fldChar w:fldCharType="end"/>
            </w:r>
          </w:ins>
        </w:p>
        <w:p w14:paraId="7BA64B04" w14:textId="77777777" w:rsidR="00AC6878" w:rsidRDefault="00AC6878">
          <w:pPr>
            <w:pStyle w:val="TOC2"/>
            <w:tabs>
              <w:tab w:val="right" w:leader="dot" w:pos="9350"/>
            </w:tabs>
            <w:rPr>
              <w:ins w:id="112" w:author="Kelvin Ang" w:date="2014-11-09T09:16:00Z"/>
              <w:noProof/>
            </w:rPr>
          </w:pPr>
          <w:ins w:id="113"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ins>
          <w:ins w:id="114" w:author="Kelvin Ang" w:date="2014-11-09T09:17:00Z">
            <w:r w:rsidRPr="00673829">
              <w:rPr>
                <w:rStyle w:val="Hyperlink"/>
                <w:noProof/>
              </w:rPr>
            </w:r>
          </w:ins>
          <w:ins w:id="115" w:author="Kelvin Ang" w:date="2014-11-09T09:16:00Z">
            <w:r w:rsidRPr="00673829">
              <w:rPr>
                <w:rStyle w:val="Hyperlink"/>
                <w:noProof/>
              </w:rPr>
              <w:fldChar w:fldCharType="separate"/>
            </w:r>
            <w:r w:rsidRPr="00673829">
              <w:rPr>
                <w:rStyle w:val="Hyperlink"/>
                <w:noProof/>
              </w:rPr>
              <w:t>6.1 Upcoming Developments</w:t>
            </w:r>
            <w:r>
              <w:rPr>
                <w:noProof/>
                <w:webHidden/>
              </w:rPr>
              <w:tab/>
            </w:r>
            <w:r>
              <w:rPr>
                <w:noProof/>
                <w:webHidden/>
              </w:rPr>
              <w:fldChar w:fldCharType="begin"/>
            </w:r>
            <w:r>
              <w:rPr>
                <w:noProof/>
                <w:webHidden/>
              </w:rPr>
              <w:instrText xml:space="preserve"> PAGEREF _Toc403287962 \h </w:instrText>
            </w:r>
          </w:ins>
          <w:ins w:id="116" w:author="Kelvin Ang" w:date="2014-11-09T09:17:00Z">
            <w:r>
              <w:rPr>
                <w:noProof/>
                <w:webHidden/>
              </w:rPr>
            </w:r>
          </w:ins>
          <w:r>
            <w:rPr>
              <w:noProof/>
              <w:webHidden/>
            </w:rPr>
            <w:fldChar w:fldCharType="separate"/>
          </w:r>
          <w:ins w:id="117" w:author="Kelvin Ang" w:date="2014-11-09T09:17:00Z">
            <w:r>
              <w:rPr>
                <w:noProof/>
                <w:webHidden/>
              </w:rPr>
              <w:t>40</w:t>
            </w:r>
          </w:ins>
          <w:ins w:id="118" w:author="Kelvin Ang" w:date="2014-11-09T09:16:00Z">
            <w:r>
              <w:rPr>
                <w:noProof/>
                <w:webHidden/>
              </w:rPr>
              <w:fldChar w:fldCharType="end"/>
            </w:r>
            <w:r w:rsidRPr="00673829">
              <w:rPr>
                <w:rStyle w:val="Hyperlink"/>
                <w:noProof/>
              </w:rPr>
              <w:fldChar w:fldCharType="end"/>
            </w:r>
          </w:ins>
        </w:p>
        <w:p w14:paraId="3598CED7" w14:textId="77777777" w:rsidR="00AC6878" w:rsidRDefault="00AC6878">
          <w:pPr>
            <w:pStyle w:val="TOC2"/>
            <w:tabs>
              <w:tab w:val="right" w:leader="dot" w:pos="9350"/>
            </w:tabs>
            <w:rPr>
              <w:ins w:id="119" w:author="Kelvin Ang" w:date="2014-11-09T09:16:00Z"/>
              <w:noProof/>
            </w:rPr>
          </w:pPr>
          <w:ins w:id="120" w:author="Kelvin Ang" w:date="2014-11-09T09:16: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ins>
          <w:ins w:id="121" w:author="Kelvin Ang" w:date="2014-11-09T09:17:00Z">
            <w:r w:rsidRPr="00673829">
              <w:rPr>
                <w:rStyle w:val="Hyperlink"/>
                <w:noProof/>
              </w:rPr>
            </w:r>
          </w:ins>
          <w:ins w:id="122" w:author="Kelvin Ang" w:date="2014-11-09T09:16:00Z">
            <w:r w:rsidRPr="00673829">
              <w:rPr>
                <w:rStyle w:val="Hyperlink"/>
                <w:noProof/>
              </w:rPr>
              <w:fldChar w:fldCharType="separate"/>
            </w:r>
            <w:r w:rsidRPr="00673829">
              <w:rPr>
                <w:rStyle w:val="Hyperlink"/>
                <w:noProof/>
              </w:rPr>
              <w:t>6.2 Glossary</w:t>
            </w:r>
            <w:r>
              <w:rPr>
                <w:noProof/>
                <w:webHidden/>
              </w:rPr>
              <w:tab/>
            </w:r>
            <w:r>
              <w:rPr>
                <w:noProof/>
                <w:webHidden/>
              </w:rPr>
              <w:fldChar w:fldCharType="begin"/>
            </w:r>
            <w:r>
              <w:rPr>
                <w:noProof/>
                <w:webHidden/>
              </w:rPr>
              <w:instrText xml:space="preserve"> PAGEREF _Toc403287963 \h </w:instrText>
            </w:r>
          </w:ins>
          <w:ins w:id="123" w:author="Kelvin Ang" w:date="2014-11-09T09:17:00Z">
            <w:r>
              <w:rPr>
                <w:noProof/>
                <w:webHidden/>
              </w:rPr>
            </w:r>
          </w:ins>
          <w:r>
            <w:rPr>
              <w:noProof/>
              <w:webHidden/>
            </w:rPr>
            <w:fldChar w:fldCharType="separate"/>
          </w:r>
          <w:ins w:id="124" w:author="Kelvin Ang" w:date="2014-11-09T09:17:00Z">
            <w:r>
              <w:rPr>
                <w:noProof/>
                <w:webHidden/>
              </w:rPr>
              <w:t>41</w:t>
            </w:r>
          </w:ins>
          <w:ins w:id="125" w:author="Kelvin Ang" w:date="2014-11-09T09:16:00Z">
            <w:r>
              <w:rPr>
                <w:noProof/>
                <w:webHidden/>
              </w:rPr>
              <w:fldChar w:fldCharType="end"/>
            </w:r>
            <w:r w:rsidRPr="00673829">
              <w:rPr>
                <w:rStyle w:val="Hyperlink"/>
                <w:noProof/>
              </w:rPr>
              <w:fldChar w:fldCharType="end"/>
            </w:r>
          </w:ins>
        </w:p>
        <w:p w14:paraId="04431CAC" w14:textId="77777777" w:rsidR="00336288" w:rsidDel="00387117" w:rsidRDefault="00336288">
          <w:pPr>
            <w:pStyle w:val="TOC1"/>
            <w:tabs>
              <w:tab w:val="right" w:leader="dot" w:pos="9350"/>
            </w:tabs>
            <w:rPr>
              <w:ins w:id="126" w:author="Lim Wei Jie" w:date="2014-11-09T00:57:00Z"/>
              <w:del w:id="127" w:author="Kelvin Ang" w:date="2014-11-09T07:45:00Z"/>
              <w:noProof/>
              <w:lang w:val="en-MY" w:eastAsia="zh-CN"/>
            </w:rPr>
          </w:pPr>
          <w:ins w:id="128" w:author="Lim Wei Jie" w:date="2014-11-09T00:57:00Z">
            <w:del w:id="129" w:author="Kelvin Ang" w:date="2014-11-09T07:45:00Z">
              <w:r w:rsidRPr="00387117" w:rsidDel="00387117">
                <w:rPr>
                  <w:rStyle w:val="Hyperlink"/>
                  <w:noProof/>
                </w:rPr>
                <w:delText>1. User Guide</w:delText>
              </w:r>
              <w:r w:rsidDel="00387117">
                <w:rPr>
                  <w:noProof/>
                  <w:webHidden/>
                </w:rPr>
                <w:tab/>
                <w:delText>2</w:delText>
              </w:r>
            </w:del>
          </w:ins>
        </w:p>
        <w:p w14:paraId="1DAF9900" w14:textId="77777777" w:rsidR="00336288" w:rsidDel="00387117" w:rsidRDefault="00336288">
          <w:pPr>
            <w:pStyle w:val="TOC1"/>
            <w:tabs>
              <w:tab w:val="right" w:leader="dot" w:pos="9350"/>
            </w:tabs>
            <w:rPr>
              <w:ins w:id="130" w:author="Lim Wei Jie" w:date="2014-11-09T00:57:00Z"/>
              <w:del w:id="131" w:author="Kelvin Ang" w:date="2014-11-09T07:45:00Z"/>
              <w:noProof/>
              <w:lang w:val="en-MY" w:eastAsia="zh-CN"/>
            </w:rPr>
          </w:pPr>
          <w:ins w:id="132" w:author="Lim Wei Jie" w:date="2014-11-09T00:57:00Z">
            <w:del w:id="133" w:author="Kelvin Ang" w:date="2014-11-09T07:45:00Z">
              <w:r w:rsidRPr="00387117" w:rsidDel="00387117">
                <w:rPr>
                  <w:rStyle w:val="Hyperlink"/>
                  <w:noProof/>
                </w:rPr>
                <w:delText>2. Developer’s Guide Introduction</w:delText>
              </w:r>
              <w:r w:rsidDel="00387117">
                <w:rPr>
                  <w:noProof/>
                  <w:webHidden/>
                </w:rPr>
                <w:tab/>
                <w:delText>19</w:delText>
              </w:r>
            </w:del>
          </w:ins>
        </w:p>
        <w:p w14:paraId="748D5669" w14:textId="77777777" w:rsidR="00336288" w:rsidDel="00387117" w:rsidRDefault="00336288">
          <w:pPr>
            <w:pStyle w:val="TOC1"/>
            <w:tabs>
              <w:tab w:val="right" w:leader="dot" w:pos="9350"/>
            </w:tabs>
            <w:rPr>
              <w:ins w:id="134" w:author="Lim Wei Jie" w:date="2014-11-09T00:57:00Z"/>
              <w:del w:id="135" w:author="Kelvin Ang" w:date="2014-11-09T07:45:00Z"/>
              <w:noProof/>
              <w:lang w:val="en-MY" w:eastAsia="zh-CN"/>
            </w:rPr>
          </w:pPr>
          <w:ins w:id="136" w:author="Lim Wei Jie" w:date="2014-11-09T00:57:00Z">
            <w:del w:id="137" w:author="Kelvin Ang" w:date="2014-11-09T07:45:00Z">
              <w:r w:rsidRPr="00387117" w:rsidDel="00387117">
                <w:rPr>
                  <w:rStyle w:val="Hyperlink"/>
                  <w:noProof/>
                </w:rPr>
                <w:delText>3. Defining the Architecture</w:delText>
              </w:r>
              <w:r w:rsidDel="00387117">
                <w:rPr>
                  <w:noProof/>
                  <w:webHidden/>
                </w:rPr>
                <w:tab/>
                <w:delText>20</w:delText>
              </w:r>
            </w:del>
          </w:ins>
        </w:p>
        <w:p w14:paraId="6D38E9EF" w14:textId="77777777" w:rsidR="00336288" w:rsidDel="00387117" w:rsidRDefault="00336288">
          <w:pPr>
            <w:pStyle w:val="TOC1"/>
            <w:tabs>
              <w:tab w:val="right" w:leader="dot" w:pos="9350"/>
            </w:tabs>
            <w:rPr>
              <w:ins w:id="138" w:author="Lim Wei Jie" w:date="2014-11-09T00:57:00Z"/>
              <w:del w:id="139" w:author="Kelvin Ang" w:date="2014-11-09T07:45:00Z"/>
              <w:noProof/>
              <w:lang w:val="en-MY" w:eastAsia="zh-CN"/>
            </w:rPr>
          </w:pPr>
          <w:ins w:id="140" w:author="Lim Wei Jie" w:date="2014-11-09T00:57:00Z">
            <w:del w:id="141" w:author="Kelvin Ang" w:date="2014-11-09T07:45:00Z">
              <w:r w:rsidRPr="00387117" w:rsidDel="00387117">
                <w:rPr>
                  <w:rStyle w:val="Hyperlink"/>
                  <w:noProof/>
                </w:rPr>
                <w:delText>4. Developing the Components</w:delText>
              </w:r>
              <w:r w:rsidDel="00387117">
                <w:rPr>
                  <w:noProof/>
                  <w:webHidden/>
                </w:rPr>
                <w:tab/>
                <w:delText>21</w:delText>
              </w:r>
            </w:del>
          </w:ins>
        </w:p>
        <w:p w14:paraId="3B737654" w14:textId="77777777" w:rsidR="00336288" w:rsidDel="00387117" w:rsidRDefault="00336288">
          <w:pPr>
            <w:pStyle w:val="TOC2"/>
            <w:tabs>
              <w:tab w:val="right" w:leader="dot" w:pos="9350"/>
            </w:tabs>
            <w:rPr>
              <w:ins w:id="142" w:author="Lim Wei Jie" w:date="2014-11-09T00:57:00Z"/>
              <w:del w:id="143" w:author="Kelvin Ang" w:date="2014-11-09T07:45:00Z"/>
              <w:noProof/>
              <w:lang w:val="en-MY" w:eastAsia="zh-CN"/>
            </w:rPr>
          </w:pPr>
          <w:ins w:id="144" w:author="Lim Wei Jie" w:date="2014-11-09T00:57:00Z">
            <w:del w:id="145" w:author="Kelvin Ang" w:date="2014-11-09T07:45:00Z">
              <w:r w:rsidRPr="00387117" w:rsidDel="00387117">
                <w:rPr>
                  <w:rStyle w:val="Hyperlink"/>
                  <w:noProof/>
                </w:rPr>
                <w:delText>4.1 Graphical User Interface</w:delText>
              </w:r>
              <w:r w:rsidDel="00387117">
                <w:rPr>
                  <w:noProof/>
                  <w:webHidden/>
                </w:rPr>
                <w:tab/>
                <w:delText>21</w:delText>
              </w:r>
            </w:del>
          </w:ins>
        </w:p>
        <w:p w14:paraId="578F3BC5" w14:textId="77777777" w:rsidR="00336288" w:rsidDel="00387117" w:rsidRDefault="00336288">
          <w:pPr>
            <w:pStyle w:val="TOC2"/>
            <w:tabs>
              <w:tab w:val="right" w:leader="dot" w:pos="9350"/>
            </w:tabs>
            <w:rPr>
              <w:ins w:id="146" w:author="Lim Wei Jie" w:date="2014-11-09T00:57:00Z"/>
              <w:del w:id="147" w:author="Kelvin Ang" w:date="2014-11-09T07:45:00Z"/>
              <w:noProof/>
              <w:lang w:val="en-MY" w:eastAsia="zh-CN"/>
            </w:rPr>
          </w:pPr>
          <w:ins w:id="148" w:author="Lim Wei Jie" w:date="2014-11-09T00:57:00Z">
            <w:del w:id="149" w:author="Kelvin Ang" w:date="2014-11-09T07:45:00Z">
              <w:r w:rsidRPr="00387117" w:rsidDel="00387117">
                <w:rPr>
                  <w:rStyle w:val="Hyperlink"/>
                  <w:noProof/>
                </w:rPr>
                <w:delText>4.2 Logic</w:delText>
              </w:r>
              <w:r w:rsidDel="00387117">
                <w:rPr>
                  <w:noProof/>
                  <w:webHidden/>
                </w:rPr>
                <w:tab/>
                <w:delText>23</w:delText>
              </w:r>
            </w:del>
          </w:ins>
        </w:p>
        <w:p w14:paraId="2CF4EACE" w14:textId="77777777" w:rsidR="00336288" w:rsidDel="00387117" w:rsidRDefault="00336288">
          <w:pPr>
            <w:pStyle w:val="TOC3"/>
            <w:tabs>
              <w:tab w:val="right" w:leader="dot" w:pos="9350"/>
            </w:tabs>
            <w:rPr>
              <w:ins w:id="150" w:author="Lim Wei Jie" w:date="2014-11-09T00:57:00Z"/>
              <w:del w:id="151" w:author="Kelvin Ang" w:date="2014-11-09T07:45:00Z"/>
              <w:noProof/>
              <w:lang w:val="en-MY" w:eastAsia="zh-CN"/>
            </w:rPr>
          </w:pPr>
          <w:ins w:id="152" w:author="Lim Wei Jie" w:date="2014-11-09T00:57:00Z">
            <w:del w:id="153" w:author="Kelvin Ang" w:date="2014-11-09T07:45:00Z">
              <w:r w:rsidRPr="00387117" w:rsidDel="00387117">
                <w:rPr>
                  <w:rStyle w:val="Hyperlink"/>
                  <w:noProof/>
                </w:rPr>
                <w:delText>4.2.1 Action and Hint System</w:delText>
              </w:r>
              <w:r w:rsidDel="00387117">
                <w:rPr>
                  <w:noProof/>
                  <w:webHidden/>
                </w:rPr>
                <w:tab/>
                <w:delText>24</w:delText>
              </w:r>
            </w:del>
          </w:ins>
        </w:p>
        <w:p w14:paraId="4AE0AC70" w14:textId="77777777" w:rsidR="00336288" w:rsidDel="00387117" w:rsidRDefault="00336288">
          <w:pPr>
            <w:pStyle w:val="TOC3"/>
            <w:tabs>
              <w:tab w:val="right" w:leader="dot" w:pos="9350"/>
            </w:tabs>
            <w:rPr>
              <w:ins w:id="154" w:author="Lim Wei Jie" w:date="2014-11-09T00:57:00Z"/>
              <w:del w:id="155" w:author="Kelvin Ang" w:date="2014-11-09T07:45:00Z"/>
              <w:noProof/>
              <w:lang w:val="en-MY" w:eastAsia="zh-CN"/>
            </w:rPr>
          </w:pPr>
          <w:ins w:id="156" w:author="Lim Wei Jie" w:date="2014-11-09T00:57:00Z">
            <w:del w:id="157" w:author="Kelvin Ang" w:date="2014-11-09T07:45:00Z">
              <w:r w:rsidRPr="00387117" w:rsidDel="00387117">
                <w:rPr>
                  <w:rStyle w:val="Hyperlink"/>
                  <w:noProof/>
                </w:rPr>
                <w:delText>4.2.2 Task Manager</w:delText>
              </w:r>
              <w:r w:rsidDel="00387117">
                <w:rPr>
                  <w:noProof/>
                  <w:webHidden/>
                </w:rPr>
                <w:tab/>
                <w:delText>32</w:delText>
              </w:r>
            </w:del>
          </w:ins>
        </w:p>
        <w:p w14:paraId="28442918" w14:textId="77777777" w:rsidR="00336288" w:rsidDel="00387117" w:rsidRDefault="00336288">
          <w:pPr>
            <w:pStyle w:val="TOC3"/>
            <w:tabs>
              <w:tab w:val="right" w:leader="dot" w:pos="9350"/>
            </w:tabs>
            <w:rPr>
              <w:ins w:id="158" w:author="Lim Wei Jie" w:date="2014-11-09T00:57:00Z"/>
              <w:del w:id="159" w:author="Kelvin Ang" w:date="2014-11-09T07:45:00Z"/>
              <w:noProof/>
              <w:lang w:val="en-MY" w:eastAsia="zh-CN"/>
            </w:rPr>
          </w:pPr>
          <w:ins w:id="160" w:author="Lim Wei Jie" w:date="2014-11-09T00:57:00Z">
            <w:del w:id="161" w:author="Kelvin Ang" w:date="2014-11-09T07:45:00Z">
              <w:r w:rsidRPr="00387117" w:rsidDel="00387117">
                <w:rPr>
                  <w:rStyle w:val="Hyperlink"/>
                  <w:noProof/>
                </w:rPr>
                <w:delText>4.2.3 List Processor</w:delText>
              </w:r>
              <w:r w:rsidDel="00387117">
                <w:rPr>
                  <w:noProof/>
                  <w:webHidden/>
                </w:rPr>
                <w:tab/>
                <w:delText>33</w:delText>
              </w:r>
            </w:del>
          </w:ins>
        </w:p>
        <w:p w14:paraId="59E9407B" w14:textId="77777777" w:rsidR="00336288" w:rsidDel="00387117" w:rsidRDefault="00336288">
          <w:pPr>
            <w:pStyle w:val="TOC2"/>
            <w:tabs>
              <w:tab w:val="right" w:leader="dot" w:pos="9350"/>
            </w:tabs>
            <w:rPr>
              <w:ins w:id="162" w:author="Lim Wei Jie" w:date="2014-11-09T00:57:00Z"/>
              <w:del w:id="163" w:author="Kelvin Ang" w:date="2014-11-09T07:45:00Z"/>
              <w:noProof/>
              <w:lang w:val="en-MY" w:eastAsia="zh-CN"/>
            </w:rPr>
          </w:pPr>
          <w:ins w:id="164" w:author="Lim Wei Jie" w:date="2014-11-09T00:57:00Z">
            <w:del w:id="165" w:author="Kelvin Ang" w:date="2014-11-09T07:45:00Z">
              <w:r w:rsidRPr="00387117" w:rsidDel="00387117">
                <w:rPr>
                  <w:rStyle w:val="Hyperlink"/>
                  <w:noProof/>
                </w:rPr>
                <w:delText>4.3 Storage</w:delText>
              </w:r>
              <w:r w:rsidDel="00387117">
                <w:rPr>
                  <w:noProof/>
                  <w:webHidden/>
                </w:rPr>
                <w:tab/>
                <w:delText>35</w:delText>
              </w:r>
            </w:del>
          </w:ins>
        </w:p>
        <w:p w14:paraId="645B8274" w14:textId="77777777" w:rsidR="00336288" w:rsidDel="00387117" w:rsidRDefault="00336288">
          <w:pPr>
            <w:pStyle w:val="TOC1"/>
            <w:tabs>
              <w:tab w:val="right" w:leader="dot" w:pos="9350"/>
            </w:tabs>
            <w:rPr>
              <w:ins w:id="166" w:author="Lim Wei Jie" w:date="2014-11-09T00:57:00Z"/>
              <w:del w:id="167" w:author="Kelvin Ang" w:date="2014-11-09T07:45:00Z"/>
              <w:noProof/>
              <w:lang w:val="en-MY" w:eastAsia="zh-CN"/>
            </w:rPr>
          </w:pPr>
          <w:ins w:id="168" w:author="Lim Wei Jie" w:date="2014-11-09T00:57:00Z">
            <w:del w:id="169" w:author="Kelvin Ang" w:date="2014-11-09T07:45:00Z">
              <w:r w:rsidRPr="00387117" w:rsidDel="00387117">
                <w:rPr>
                  <w:rStyle w:val="Hyperlink"/>
                  <w:noProof/>
                </w:rPr>
                <w:delText>5. Testing the System</w:delText>
              </w:r>
              <w:r w:rsidDel="00387117">
                <w:rPr>
                  <w:noProof/>
                  <w:webHidden/>
                </w:rPr>
                <w:tab/>
                <w:delText>37</w:delText>
              </w:r>
            </w:del>
          </w:ins>
        </w:p>
        <w:p w14:paraId="25A878D4" w14:textId="77777777" w:rsidR="00336288" w:rsidDel="00387117" w:rsidRDefault="00336288">
          <w:pPr>
            <w:pStyle w:val="TOC1"/>
            <w:tabs>
              <w:tab w:val="right" w:leader="dot" w:pos="9350"/>
            </w:tabs>
            <w:rPr>
              <w:ins w:id="170" w:author="Lim Wei Jie" w:date="2014-11-09T00:57:00Z"/>
              <w:del w:id="171" w:author="Kelvin Ang" w:date="2014-11-09T07:45:00Z"/>
              <w:noProof/>
              <w:lang w:val="en-MY" w:eastAsia="zh-CN"/>
            </w:rPr>
          </w:pPr>
          <w:ins w:id="172" w:author="Lim Wei Jie" w:date="2014-11-09T00:57:00Z">
            <w:del w:id="173" w:author="Kelvin Ang" w:date="2014-11-09T07:45:00Z">
              <w:r w:rsidRPr="00387117" w:rsidDel="00387117">
                <w:rPr>
                  <w:rStyle w:val="Hyperlink"/>
                  <w:noProof/>
                </w:rPr>
                <w:delText>6. Appendix</w:delText>
              </w:r>
              <w:r w:rsidDel="00387117">
                <w:rPr>
                  <w:noProof/>
                  <w:webHidden/>
                </w:rPr>
                <w:tab/>
                <w:delText>40</w:delText>
              </w:r>
            </w:del>
          </w:ins>
        </w:p>
        <w:p w14:paraId="4B302AF1" w14:textId="77777777" w:rsidR="00336288" w:rsidDel="00387117" w:rsidRDefault="00336288">
          <w:pPr>
            <w:pStyle w:val="TOC2"/>
            <w:tabs>
              <w:tab w:val="right" w:leader="dot" w:pos="9350"/>
            </w:tabs>
            <w:rPr>
              <w:ins w:id="174" w:author="Lim Wei Jie" w:date="2014-11-09T00:57:00Z"/>
              <w:del w:id="175" w:author="Kelvin Ang" w:date="2014-11-09T07:45:00Z"/>
              <w:noProof/>
              <w:lang w:val="en-MY" w:eastAsia="zh-CN"/>
            </w:rPr>
          </w:pPr>
          <w:ins w:id="176" w:author="Lim Wei Jie" w:date="2014-11-09T00:57:00Z">
            <w:del w:id="177" w:author="Kelvin Ang" w:date="2014-11-09T07:45:00Z">
              <w:r w:rsidRPr="00387117" w:rsidDel="00387117">
                <w:rPr>
                  <w:rStyle w:val="Hyperlink"/>
                  <w:noProof/>
                </w:rPr>
                <w:delText>6.1 Upcoming Developments</w:delText>
              </w:r>
              <w:r w:rsidDel="00387117">
                <w:rPr>
                  <w:noProof/>
                  <w:webHidden/>
                </w:rPr>
                <w:tab/>
                <w:delText>40</w:delText>
              </w:r>
            </w:del>
          </w:ins>
        </w:p>
        <w:p w14:paraId="11EC35CC" w14:textId="77777777" w:rsidR="00336288" w:rsidDel="00387117" w:rsidRDefault="00336288">
          <w:pPr>
            <w:pStyle w:val="TOC2"/>
            <w:tabs>
              <w:tab w:val="right" w:leader="dot" w:pos="9350"/>
            </w:tabs>
            <w:rPr>
              <w:ins w:id="178" w:author="Lim Wei Jie" w:date="2014-11-09T00:57:00Z"/>
              <w:del w:id="179" w:author="Kelvin Ang" w:date="2014-11-09T07:45:00Z"/>
              <w:noProof/>
              <w:lang w:val="en-MY" w:eastAsia="zh-CN"/>
            </w:rPr>
          </w:pPr>
          <w:ins w:id="180" w:author="Lim Wei Jie" w:date="2014-11-09T00:57:00Z">
            <w:del w:id="181" w:author="Kelvin Ang" w:date="2014-11-09T07:45:00Z">
              <w:r w:rsidRPr="00387117" w:rsidDel="00387117">
                <w:rPr>
                  <w:rStyle w:val="Hyperlink"/>
                  <w:noProof/>
                </w:rPr>
                <w:delText>6.2 Glossary</w:delText>
              </w:r>
              <w:r w:rsidDel="00387117">
                <w:rPr>
                  <w:noProof/>
                  <w:webHidden/>
                </w:rPr>
                <w:tab/>
                <w:delText>41</w:delText>
              </w:r>
            </w:del>
          </w:ins>
        </w:p>
        <w:p w14:paraId="169560EB" w14:textId="77777777" w:rsidR="00290075" w:rsidDel="00387117" w:rsidRDefault="00290075">
          <w:pPr>
            <w:pStyle w:val="TOC1"/>
            <w:tabs>
              <w:tab w:val="right" w:leader="dot" w:pos="9350"/>
            </w:tabs>
            <w:rPr>
              <w:del w:id="182" w:author="Kelvin Ang" w:date="2014-11-09T07:45:00Z"/>
              <w:noProof/>
            </w:rPr>
          </w:pPr>
          <w:del w:id="183" w:author="Kelvin Ang" w:date="2014-11-09T07:45:00Z">
            <w:r w:rsidRPr="00336288" w:rsidDel="00387117">
              <w:rPr>
                <w:noProof/>
                <w:rPrChange w:id="184" w:author="Lim Wei Jie" w:date="2014-11-09T00:57:00Z">
                  <w:rPr>
                    <w:rStyle w:val="Hyperlink"/>
                    <w:noProof/>
                  </w:rPr>
                </w:rPrChange>
              </w:rPr>
              <w:delText>1. User Guide</w:delText>
            </w:r>
            <w:r w:rsidDel="00387117">
              <w:rPr>
                <w:noProof/>
                <w:webHidden/>
              </w:rPr>
              <w:tab/>
              <w:delText>2</w:delText>
            </w:r>
          </w:del>
        </w:p>
        <w:p w14:paraId="7BB3D422" w14:textId="77777777" w:rsidR="00290075" w:rsidDel="00387117" w:rsidRDefault="00290075">
          <w:pPr>
            <w:pStyle w:val="TOC1"/>
            <w:tabs>
              <w:tab w:val="right" w:leader="dot" w:pos="9350"/>
            </w:tabs>
            <w:rPr>
              <w:del w:id="185" w:author="Kelvin Ang" w:date="2014-11-09T07:45:00Z"/>
              <w:noProof/>
            </w:rPr>
          </w:pPr>
          <w:del w:id="186" w:author="Kelvin Ang" w:date="2014-11-09T07:45:00Z">
            <w:r w:rsidRPr="00336288" w:rsidDel="00387117">
              <w:rPr>
                <w:noProof/>
                <w:rPrChange w:id="187" w:author="Lim Wei Jie" w:date="2014-11-09T00:57:00Z">
                  <w:rPr>
                    <w:rStyle w:val="Hyperlink"/>
                    <w:noProof/>
                  </w:rPr>
                </w:rPrChange>
              </w:rPr>
              <w:delText>2. Developer’s Guide Introduction</w:delText>
            </w:r>
            <w:r w:rsidDel="00387117">
              <w:rPr>
                <w:noProof/>
                <w:webHidden/>
              </w:rPr>
              <w:tab/>
              <w:delText>15</w:delText>
            </w:r>
          </w:del>
        </w:p>
        <w:p w14:paraId="3CDE2878" w14:textId="77777777" w:rsidR="00290075" w:rsidDel="00387117" w:rsidRDefault="00290075">
          <w:pPr>
            <w:pStyle w:val="TOC1"/>
            <w:tabs>
              <w:tab w:val="right" w:leader="dot" w:pos="9350"/>
            </w:tabs>
            <w:rPr>
              <w:del w:id="188" w:author="Kelvin Ang" w:date="2014-11-09T07:45:00Z"/>
              <w:noProof/>
            </w:rPr>
          </w:pPr>
          <w:del w:id="189" w:author="Kelvin Ang" w:date="2014-11-09T07:45:00Z">
            <w:r w:rsidRPr="00336288" w:rsidDel="00387117">
              <w:rPr>
                <w:noProof/>
                <w:rPrChange w:id="190" w:author="Lim Wei Jie" w:date="2014-11-09T00:57:00Z">
                  <w:rPr>
                    <w:rStyle w:val="Hyperlink"/>
                    <w:noProof/>
                  </w:rPr>
                </w:rPrChange>
              </w:rPr>
              <w:delText>3. Defining the Architecture</w:delText>
            </w:r>
            <w:r w:rsidDel="00387117">
              <w:rPr>
                <w:noProof/>
                <w:webHidden/>
              </w:rPr>
              <w:tab/>
              <w:delText>16</w:delText>
            </w:r>
          </w:del>
        </w:p>
        <w:p w14:paraId="31C350D9" w14:textId="77777777" w:rsidR="00290075" w:rsidDel="00387117" w:rsidRDefault="00290075">
          <w:pPr>
            <w:pStyle w:val="TOC1"/>
            <w:tabs>
              <w:tab w:val="right" w:leader="dot" w:pos="9350"/>
            </w:tabs>
            <w:rPr>
              <w:del w:id="191" w:author="Kelvin Ang" w:date="2014-11-09T07:45:00Z"/>
              <w:noProof/>
            </w:rPr>
          </w:pPr>
          <w:del w:id="192" w:author="Kelvin Ang" w:date="2014-11-09T07:45:00Z">
            <w:r w:rsidRPr="00336288" w:rsidDel="00387117">
              <w:rPr>
                <w:noProof/>
                <w:rPrChange w:id="193" w:author="Lim Wei Jie" w:date="2014-11-09T00:57:00Z">
                  <w:rPr>
                    <w:rStyle w:val="Hyperlink"/>
                    <w:noProof/>
                  </w:rPr>
                </w:rPrChange>
              </w:rPr>
              <w:delText>4. Developing the Components</w:delText>
            </w:r>
            <w:r w:rsidDel="00387117">
              <w:rPr>
                <w:noProof/>
                <w:webHidden/>
              </w:rPr>
              <w:tab/>
              <w:delText>17</w:delText>
            </w:r>
          </w:del>
        </w:p>
        <w:p w14:paraId="2D0152B9" w14:textId="77777777" w:rsidR="00290075" w:rsidDel="00387117" w:rsidRDefault="00290075">
          <w:pPr>
            <w:pStyle w:val="TOC2"/>
            <w:tabs>
              <w:tab w:val="right" w:leader="dot" w:pos="9350"/>
            </w:tabs>
            <w:rPr>
              <w:del w:id="194" w:author="Kelvin Ang" w:date="2014-11-09T07:45:00Z"/>
              <w:noProof/>
            </w:rPr>
          </w:pPr>
          <w:del w:id="195" w:author="Kelvin Ang" w:date="2014-11-09T07:45:00Z">
            <w:r w:rsidRPr="00336288" w:rsidDel="00387117">
              <w:rPr>
                <w:noProof/>
                <w:rPrChange w:id="196" w:author="Lim Wei Jie" w:date="2014-11-09T00:57:00Z">
                  <w:rPr>
                    <w:rStyle w:val="Hyperlink"/>
                    <w:noProof/>
                  </w:rPr>
                </w:rPrChange>
              </w:rPr>
              <w:delText>4.1 Graphical User Interface</w:delText>
            </w:r>
            <w:r w:rsidDel="00387117">
              <w:rPr>
                <w:noProof/>
                <w:webHidden/>
              </w:rPr>
              <w:tab/>
              <w:delText>17</w:delText>
            </w:r>
          </w:del>
        </w:p>
        <w:p w14:paraId="26CF5E66" w14:textId="77777777" w:rsidR="00290075" w:rsidDel="00387117" w:rsidRDefault="00290075">
          <w:pPr>
            <w:pStyle w:val="TOC2"/>
            <w:tabs>
              <w:tab w:val="right" w:leader="dot" w:pos="9350"/>
            </w:tabs>
            <w:rPr>
              <w:del w:id="197" w:author="Kelvin Ang" w:date="2014-11-09T07:45:00Z"/>
              <w:noProof/>
            </w:rPr>
          </w:pPr>
          <w:del w:id="198" w:author="Kelvin Ang" w:date="2014-11-09T07:45:00Z">
            <w:r w:rsidRPr="00336288" w:rsidDel="00387117">
              <w:rPr>
                <w:noProof/>
                <w:rPrChange w:id="199" w:author="Lim Wei Jie" w:date="2014-11-09T00:57:00Z">
                  <w:rPr>
                    <w:rStyle w:val="Hyperlink"/>
                    <w:noProof/>
                  </w:rPr>
                </w:rPrChange>
              </w:rPr>
              <w:delText>4.2 Logic</w:delText>
            </w:r>
            <w:r w:rsidDel="00387117">
              <w:rPr>
                <w:noProof/>
                <w:webHidden/>
              </w:rPr>
              <w:tab/>
              <w:delText>19</w:delText>
            </w:r>
          </w:del>
        </w:p>
        <w:p w14:paraId="7C6524B3" w14:textId="77777777" w:rsidR="00290075" w:rsidDel="00387117" w:rsidRDefault="00290075">
          <w:pPr>
            <w:pStyle w:val="TOC3"/>
            <w:tabs>
              <w:tab w:val="right" w:leader="dot" w:pos="9350"/>
            </w:tabs>
            <w:rPr>
              <w:del w:id="200" w:author="Kelvin Ang" w:date="2014-11-09T07:45:00Z"/>
              <w:noProof/>
            </w:rPr>
          </w:pPr>
          <w:del w:id="201" w:author="Kelvin Ang" w:date="2014-11-09T07:45:00Z">
            <w:r w:rsidRPr="00336288" w:rsidDel="00387117">
              <w:rPr>
                <w:noProof/>
                <w:rPrChange w:id="202" w:author="Lim Wei Jie" w:date="2014-11-09T00:57:00Z">
                  <w:rPr>
                    <w:rStyle w:val="Hyperlink"/>
                    <w:noProof/>
                  </w:rPr>
                </w:rPrChange>
              </w:rPr>
              <w:delText>4.2.1 Action and Hint System</w:delText>
            </w:r>
            <w:r w:rsidDel="00387117">
              <w:rPr>
                <w:noProof/>
                <w:webHidden/>
              </w:rPr>
              <w:tab/>
              <w:delText>20</w:delText>
            </w:r>
          </w:del>
        </w:p>
        <w:p w14:paraId="4F3DE954" w14:textId="77777777" w:rsidR="00290075" w:rsidDel="00387117" w:rsidRDefault="00290075">
          <w:pPr>
            <w:pStyle w:val="TOC3"/>
            <w:tabs>
              <w:tab w:val="right" w:leader="dot" w:pos="9350"/>
            </w:tabs>
            <w:rPr>
              <w:del w:id="203" w:author="Kelvin Ang" w:date="2014-11-09T07:45:00Z"/>
              <w:noProof/>
            </w:rPr>
          </w:pPr>
          <w:del w:id="204" w:author="Kelvin Ang" w:date="2014-11-09T07:45:00Z">
            <w:r w:rsidRPr="00336288" w:rsidDel="00387117">
              <w:rPr>
                <w:noProof/>
                <w:rPrChange w:id="205" w:author="Lim Wei Jie" w:date="2014-11-09T00:57:00Z">
                  <w:rPr>
                    <w:rStyle w:val="Hyperlink"/>
                    <w:noProof/>
                  </w:rPr>
                </w:rPrChange>
              </w:rPr>
              <w:delText>4.2.2 Task Manager</w:delText>
            </w:r>
            <w:r w:rsidDel="00387117">
              <w:rPr>
                <w:noProof/>
                <w:webHidden/>
              </w:rPr>
              <w:tab/>
              <w:delText>28</w:delText>
            </w:r>
          </w:del>
        </w:p>
        <w:p w14:paraId="152D1090" w14:textId="77777777" w:rsidR="00290075" w:rsidDel="00387117" w:rsidRDefault="00290075">
          <w:pPr>
            <w:pStyle w:val="TOC3"/>
            <w:tabs>
              <w:tab w:val="right" w:leader="dot" w:pos="9350"/>
            </w:tabs>
            <w:rPr>
              <w:del w:id="206" w:author="Kelvin Ang" w:date="2014-11-09T07:45:00Z"/>
              <w:noProof/>
            </w:rPr>
          </w:pPr>
          <w:del w:id="207" w:author="Kelvin Ang" w:date="2014-11-09T07:45:00Z">
            <w:r w:rsidRPr="00336288" w:rsidDel="00387117">
              <w:rPr>
                <w:noProof/>
                <w:rPrChange w:id="208" w:author="Lim Wei Jie" w:date="2014-11-09T00:57:00Z">
                  <w:rPr>
                    <w:rStyle w:val="Hyperlink"/>
                    <w:noProof/>
                  </w:rPr>
                </w:rPrChange>
              </w:rPr>
              <w:delText>4.2.3 List Processor</w:delText>
            </w:r>
            <w:r w:rsidDel="00387117">
              <w:rPr>
                <w:noProof/>
                <w:webHidden/>
              </w:rPr>
              <w:tab/>
              <w:delText>29</w:delText>
            </w:r>
          </w:del>
        </w:p>
        <w:p w14:paraId="7CE11E01" w14:textId="77777777" w:rsidR="00290075" w:rsidDel="00387117" w:rsidRDefault="00290075">
          <w:pPr>
            <w:pStyle w:val="TOC2"/>
            <w:tabs>
              <w:tab w:val="right" w:leader="dot" w:pos="9350"/>
            </w:tabs>
            <w:rPr>
              <w:del w:id="209" w:author="Kelvin Ang" w:date="2014-11-09T07:45:00Z"/>
              <w:noProof/>
            </w:rPr>
          </w:pPr>
          <w:del w:id="210" w:author="Kelvin Ang" w:date="2014-11-09T07:45:00Z">
            <w:r w:rsidRPr="00336288" w:rsidDel="00387117">
              <w:rPr>
                <w:noProof/>
                <w:rPrChange w:id="211" w:author="Lim Wei Jie" w:date="2014-11-09T00:57:00Z">
                  <w:rPr>
                    <w:rStyle w:val="Hyperlink"/>
                    <w:noProof/>
                  </w:rPr>
                </w:rPrChange>
              </w:rPr>
              <w:delText>4.3 Storage</w:delText>
            </w:r>
            <w:r w:rsidDel="00387117">
              <w:rPr>
                <w:noProof/>
                <w:webHidden/>
              </w:rPr>
              <w:tab/>
              <w:delText>30</w:delText>
            </w:r>
          </w:del>
        </w:p>
        <w:p w14:paraId="63490752" w14:textId="77777777" w:rsidR="00290075" w:rsidDel="00387117" w:rsidRDefault="00290075">
          <w:pPr>
            <w:pStyle w:val="TOC1"/>
            <w:tabs>
              <w:tab w:val="right" w:leader="dot" w:pos="9350"/>
            </w:tabs>
            <w:rPr>
              <w:del w:id="212" w:author="Kelvin Ang" w:date="2014-11-09T07:45:00Z"/>
              <w:noProof/>
            </w:rPr>
          </w:pPr>
          <w:del w:id="213" w:author="Kelvin Ang" w:date="2014-11-09T07:45:00Z">
            <w:r w:rsidRPr="00336288" w:rsidDel="00387117">
              <w:rPr>
                <w:noProof/>
                <w:rPrChange w:id="214" w:author="Lim Wei Jie" w:date="2014-11-09T00:57:00Z">
                  <w:rPr>
                    <w:rStyle w:val="Hyperlink"/>
                    <w:noProof/>
                  </w:rPr>
                </w:rPrChange>
              </w:rPr>
              <w:delText>5. Testing the System</w:delText>
            </w:r>
            <w:r w:rsidDel="00387117">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15"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15"/>
    </w:p>
    <w:p w14:paraId="549AB3B0" w14:textId="3CE61416" w:rsidR="003E17B6" w:rsidRPr="00DD0BBB" w:rsidRDefault="00DD0BBB" w:rsidP="007B7679">
      <w:pPr>
        <w:rPr>
          <w:rStyle w:val="Emphasis"/>
        </w:rPr>
      </w:pPr>
      <w:bookmarkStart w:id="216" w:name="_Toc403237678"/>
      <w:bookmarkStart w:id="217" w:name="_Toc403237842"/>
      <w:r w:rsidRPr="00DD0BBB">
        <w:rPr>
          <w:rStyle w:val="Emphasis"/>
          <w:noProof/>
        </w:rPr>
        <mc:AlternateContent>
          <mc:Choice Requires="wpg">
            <w:drawing>
              <wp:anchor distT="0" distB="0" distL="114300" distR="114300" simplePos="0" relativeHeight="2514022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387117" w:rsidRDefault="00387117"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387117" w:rsidRDefault="00387117"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387117" w:rsidRDefault="00387117" w:rsidP="008E1937">
                                <w:r>
                                  <w:t>Exit to System Tray</w:t>
                                </w:r>
                              </w:p>
                              <w:p w14:paraId="1FBF7409" w14:textId="77777777" w:rsidR="00387117" w:rsidRDefault="00387117"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022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387117" w:rsidRDefault="00387117"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387117" w:rsidRDefault="00387117"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387117" w:rsidRDefault="00387117" w:rsidP="009C06CC">
                        <w:pPr>
                          <w:jc w:val="center"/>
                        </w:pPr>
                        <w:r>
                          <w:t>Default Hashtags</w:t>
                        </w:r>
                      </w:p>
                      <w:p w14:paraId="24B25109" w14:textId="77777777" w:rsidR="00387117" w:rsidRDefault="00387117"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387117" w:rsidRDefault="00387117" w:rsidP="009C06CC">
                        <w:pPr>
                          <w:jc w:val="center"/>
                        </w:pPr>
                        <w:r>
                          <w:t>Custom Hashtags</w:t>
                        </w:r>
                      </w:p>
                      <w:p w14:paraId="5A343531" w14:textId="77777777" w:rsidR="00387117" w:rsidRDefault="00387117"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387117" w:rsidRDefault="00387117" w:rsidP="009C06CC">
                        <w:pPr>
                          <w:jc w:val="center"/>
                        </w:pPr>
                        <w:r>
                          <w:t>Status and Help Bar</w:t>
                        </w:r>
                      </w:p>
                      <w:p w14:paraId="6826D350" w14:textId="77777777" w:rsidR="00387117" w:rsidRDefault="00387117"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387117" w:rsidRDefault="00387117" w:rsidP="008E1937">
                          <w:r>
                            <w:t>Exit to System Tray</w:t>
                          </w:r>
                        </w:p>
                        <w:p w14:paraId="1FBF7409" w14:textId="77777777" w:rsidR="00387117" w:rsidRDefault="00387117"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16"/>
      <w:bookmarkEnd w:id="217"/>
    </w:p>
    <w:p w14:paraId="7D5B0E7E" w14:textId="5E724CE0" w:rsidR="00FE6BFF" w:rsidRPr="001A1F93" w:rsidRDefault="009915CD" w:rsidP="001A1F93">
      <w:pPr>
        <w:jc w:val="center"/>
        <w:rPr>
          <w:rStyle w:val="Heading1Char"/>
          <w:rFonts w:eastAsia="Calibri"/>
          <w:b/>
          <w:bCs/>
          <w:color w:val="auto"/>
          <w:sz w:val="72"/>
        </w:rPr>
      </w:pPr>
      <w:bookmarkStart w:id="218" w:name="_Toc403237679"/>
      <w:bookmarkStart w:id="219"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18"/>
      <w:bookmarkEnd w:id="219"/>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220" w:author="Lim Wei Jie" w:date="2014-11-09T00:57:00Z">
          <w:tblPr>
            <w:tblStyle w:val="GridTable4-Accent1"/>
            <w:tblW w:w="0" w:type="auto"/>
            <w:tblLook w:val="04A0" w:firstRow="1" w:lastRow="0" w:firstColumn="1" w:lastColumn="0" w:noHBand="0" w:noVBand="1"/>
          </w:tblPr>
        </w:tblPrChange>
      </w:tblPr>
      <w:tblGrid>
        <w:gridCol w:w="4788"/>
        <w:gridCol w:w="4788"/>
        <w:tblGridChange w:id="221">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2"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223"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4"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225"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26"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227"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28"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229"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0"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231"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2"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233"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4"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235"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36"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237"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238"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239"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40"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241"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242" w:name="_Toc403237661"/>
      <w:bookmarkStart w:id="243" w:name="_Toc403237705"/>
      <w:bookmarkStart w:id="244" w:name="_Toc403237869"/>
      <w:r w:rsidR="008C2A80" w:rsidRPr="00DD0BBB">
        <w:rPr>
          <w:rStyle w:val="Emphasis"/>
          <w:noProof/>
        </w:rPr>
        <w:lastRenderedPageBreak/>
        <mc:AlternateContent>
          <mc:Choice Requires="wps">
            <w:drawing>
              <wp:anchor distT="0" distB="0" distL="114300" distR="114300" simplePos="0" relativeHeight="251406336"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387117" w:rsidRDefault="00387117"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387117" w:rsidRDefault="00387117"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242"/>
      <w:bookmarkEnd w:id="243"/>
      <w:bookmarkEnd w:id="244"/>
    </w:p>
    <w:p w14:paraId="0A9DCAC2" w14:textId="3B91FB75" w:rsidR="00DF1EF9" w:rsidRDefault="00D3363D" w:rsidP="007B7679">
      <w:r>
        <w:rPr>
          <w:noProof/>
        </w:rPr>
        <mc:AlternateContent>
          <mc:Choice Requires="wps">
            <w:drawing>
              <wp:anchor distT="0" distB="0" distL="114300" distR="114300" simplePos="0" relativeHeight="251410432"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45" w:author="Kelvin Ang" w:date="2014-11-09T08:33:00Z">
                              <w:r w:rsidDel="00A94523">
                                <w:delText>When hashtags are specified</w:delText>
                              </w:r>
                            </w:del>
                            <w:ins w:id="246" w:author="Kelvin Ang" w:date="2014-11-09T08:33:00Z">
                              <w:r w:rsidR="00A94523">
                                <w:t xml:space="preserve">You specify your own </w:t>
                              </w:r>
                              <w:proofErr w:type="gramStart"/>
                              <w:r w:rsidR="00A94523">
                                <w:t>hashtags</w:t>
                              </w:r>
                            </w:ins>
                            <w:r>
                              <w:t>,</w:t>
                            </w:r>
                            <w:proofErr w:type="gramEnd"/>
                            <w:r>
                              <w:t xml:space="preserve"> they appear in the hashtag list </w:t>
                            </w:r>
                            <w:ins w:id="247" w:author="Kelvin Ang" w:date="2014-11-09T08:32:00Z">
                              <w:r w:rsidR="005634FA">
                                <w:t>on</w:t>
                              </w:r>
                            </w:ins>
                            <w:del w:id="24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49" w:author="zhen yu" w:date="2014-11-08T23:40:00Z">
                                  <w:rPr/>
                                </w:rPrChange>
                              </w:rPr>
                              <w:t>cyan</w:t>
                            </w:r>
                            <w:del w:id="250" w:author="Kelvin Ang" w:date="2014-11-09T08:06:00Z">
                              <w:r w:rsidRPr="00872ADC" w:rsidDel="00851C98">
                                <w:rPr>
                                  <w:color w:val="00B0F0"/>
                                  <w:rPrChange w:id="25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52" w:author="Kelvin Ang" w:date="2014-11-09T08:34:00Z">
                              <w:r w:rsidR="00954EF0">
                                <w:t xml:space="preserve"> provides you constant feedback as you add a task.</w:t>
                              </w:r>
                            </w:ins>
                            <w:del w:id="253" w:author="Kelvin Ang" w:date="2014-11-09T08:34:00Z">
                              <w:r w:rsidDel="00954EF0">
                                <w:delText xml:space="preserve"> </w:delText>
                              </w:r>
                            </w:del>
                            <w:del w:id="254"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387117" w:rsidRDefault="00387117" w:rsidP="00BF5CD9">
                      <w:r>
                        <w:t xml:space="preserve">You can make use of the </w:t>
                      </w:r>
                      <w:proofErr w:type="spellStart"/>
                      <w:r w:rsidRPr="00CA7707">
                        <w:rPr>
                          <w:b/>
                        </w:rPr>
                        <w:t>hashtagging</w:t>
                      </w:r>
                      <w:proofErr w:type="spellEnd"/>
                      <w:r>
                        <w:t xml:space="preserve"> feature to organize your tasks. </w:t>
                      </w:r>
                      <w:del w:id="255" w:author="Kelvin Ang" w:date="2014-11-09T08:33:00Z">
                        <w:r w:rsidDel="00A94523">
                          <w:delText>When hashtags are specified</w:delText>
                        </w:r>
                      </w:del>
                      <w:ins w:id="256" w:author="Kelvin Ang" w:date="2014-11-09T08:33:00Z">
                        <w:r w:rsidR="00A94523">
                          <w:t xml:space="preserve">You specify your own </w:t>
                        </w:r>
                        <w:proofErr w:type="gramStart"/>
                        <w:r w:rsidR="00A94523">
                          <w:t>hashtags</w:t>
                        </w:r>
                      </w:ins>
                      <w:r>
                        <w:t>,</w:t>
                      </w:r>
                      <w:proofErr w:type="gramEnd"/>
                      <w:r>
                        <w:t xml:space="preserve"> they appear in the hashtag list </w:t>
                      </w:r>
                      <w:ins w:id="257" w:author="Kelvin Ang" w:date="2014-11-09T08:32:00Z">
                        <w:r w:rsidR="005634FA">
                          <w:t>on</w:t>
                        </w:r>
                      </w:ins>
                      <w:del w:id="258" w:author="Kelvin Ang" w:date="2014-11-09T08:32:00Z">
                        <w:r w:rsidDel="005634FA">
                          <w:delText>at</w:delText>
                        </w:r>
                      </w:del>
                      <w:r>
                        <w:t xml:space="preserve"> the left.</w:t>
                      </w:r>
                    </w:p>
                    <w:p w14:paraId="3D9426A2" w14:textId="4DB5B43C" w:rsidR="00387117" w:rsidRDefault="00387117" w:rsidP="00BF5CD9">
                      <w:r>
                        <w:t xml:space="preserve">The recent added task will be highlighted in </w:t>
                      </w:r>
                      <w:r w:rsidRPr="00872ADC">
                        <w:rPr>
                          <w:color w:val="00B0F0"/>
                          <w:rPrChange w:id="259" w:author="zhen yu" w:date="2014-11-08T23:40:00Z">
                            <w:rPr/>
                          </w:rPrChange>
                        </w:rPr>
                        <w:t>cyan</w:t>
                      </w:r>
                      <w:del w:id="260" w:author="Kelvin Ang" w:date="2014-11-09T08:06:00Z">
                        <w:r w:rsidRPr="00872ADC" w:rsidDel="00851C98">
                          <w:rPr>
                            <w:color w:val="00B0F0"/>
                            <w:rPrChange w:id="261" w:author="zhen yu" w:date="2014-11-08T23:40:00Z">
                              <w:rPr/>
                            </w:rPrChange>
                          </w:rPr>
                          <w:delText xml:space="preserve"> color</w:delText>
                        </w:r>
                      </w:del>
                      <w:r>
                        <w:t xml:space="preserve">. </w:t>
                      </w:r>
                    </w:p>
                    <w:p w14:paraId="63985CCA" w14:textId="4207FCB0" w:rsidR="00387117" w:rsidRDefault="00387117" w:rsidP="00BF5CD9">
                      <w:r>
                        <w:t xml:space="preserve">The </w:t>
                      </w:r>
                      <w:r w:rsidRPr="003A7D6F">
                        <w:rPr>
                          <w:b/>
                        </w:rPr>
                        <w:t>Status and Help Bar</w:t>
                      </w:r>
                      <w:ins w:id="262" w:author="Kelvin Ang" w:date="2014-11-09T08:34:00Z">
                        <w:r w:rsidR="00954EF0">
                          <w:t xml:space="preserve"> provides you constant feedback as you add a task.</w:t>
                        </w:r>
                      </w:ins>
                      <w:del w:id="263" w:author="Kelvin Ang" w:date="2014-11-09T08:34:00Z">
                        <w:r w:rsidDel="00954EF0">
                          <w:delText xml:space="preserve"> </w:delText>
                        </w:r>
                      </w:del>
                      <w:del w:id="264"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4528"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480746F" id="Group 133" o:spid="_x0000_s1026" style="position:absolute;margin-left:0;margin-top:258.25pt;width:323.95pt;height:246.9pt;z-index:251414528;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265"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266" w:author="zhen yu" w:date="2014-11-08T23:33:00Z"/>
          <w:rStyle w:val="Emphasis"/>
        </w:rPr>
      </w:pPr>
      <w:ins w:id="267" w:author="zhen yu" w:date="2014-11-08T23:33:00Z">
        <w:r>
          <w:rPr>
            <w:rStyle w:val="Emphasis"/>
          </w:rPr>
          <w:lastRenderedPageBreak/>
          <w:t xml:space="preserve">Adding </w:t>
        </w:r>
      </w:ins>
      <w:ins w:id="268" w:author="zhen yu" w:date="2014-11-08T23:34:00Z">
        <w:r>
          <w:rPr>
            <w:rStyle w:val="Emphasis"/>
          </w:rPr>
          <w:t>Deadline</w:t>
        </w:r>
      </w:ins>
      <w:ins w:id="269" w:author="zhen yu" w:date="2014-11-08T23:33:00Z">
        <w:r>
          <w:rPr>
            <w:rStyle w:val="Emphasis"/>
          </w:rPr>
          <w:t xml:space="preserve"> Tasks</w:t>
        </w:r>
      </w:ins>
    </w:p>
    <w:p w14:paraId="35AE7597" w14:textId="77442F0E" w:rsidR="00837FAF" w:rsidRDefault="00387117" w:rsidP="00837FAF">
      <w:pPr>
        <w:rPr>
          <w:ins w:id="270" w:author="zhen yu" w:date="2014-11-08T23:33:00Z"/>
        </w:rPr>
      </w:pPr>
      <w:ins w:id="271" w:author="zhen yu" w:date="2014-11-08T23:36:00Z">
        <w:r w:rsidRPr="00DD0BBB">
          <w:rPr>
            <w:rStyle w:val="Emphasis"/>
            <w:noProof/>
          </w:rPr>
          <mc:AlternateContent>
            <mc:Choice Requires="wps">
              <w:drawing>
                <wp:anchor distT="0" distB="0" distL="114300" distR="114300" simplePos="0" relativeHeight="251515904"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387117" w:rsidRDefault="00387117" w:rsidP="00837FAF">
                              <w:ins w:id="272" w:author="zhen yu" w:date="2014-11-08T23:39:00Z">
                                <w:r>
                                  <w:t>The task will be tagged with</w:t>
                                </w:r>
                                <w:del w:id="273" w:author="Kelvin Ang" w:date="2014-11-09T08:34:00Z">
                                  <w:r w:rsidDel="00E81452">
                                    <w:delText xml:space="preserve"> </w:delText>
                                  </w:r>
                                </w:del>
                              </w:ins>
                              <w:ins w:id="274" w:author="Kelvin Ang" w:date="2014-11-09T08:34:00Z">
                                <w:r w:rsidR="00E81452">
                                  <w:t xml:space="preserve"> a </w:t>
                                </w:r>
                              </w:ins>
                              <w:ins w:id="275" w:author="zhen yu" w:date="2014-11-08T23:39:00Z">
                                <w:r>
                                  <w:t>“</w:t>
                                </w:r>
                                <w:r>
                                  <w:rPr>
                                    <w:b/>
                                  </w:rPr>
                                  <w:t>Deadline</w:t>
                                </w:r>
                                <w:r>
                                  <w:t>” icon.</w:t>
                                </w:r>
                              </w:ins>
                              <w:del w:id="276" w:author="zhen yu" w:date="2014-11-08T23:39:00Z">
                                <w:r w:rsidDel="007F02B6">
                                  <w:delText xml:space="preserve">If you </w:delText>
                                </w:r>
                              </w:del>
                              <w:del w:id="277"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387117" w:rsidRDefault="00387117" w:rsidP="00837FAF">
                        <w:ins w:id="278" w:author="zhen yu" w:date="2014-11-08T23:39:00Z">
                          <w:r>
                            <w:t>The task will be tagged with</w:t>
                          </w:r>
                          <w:del w:id="279" w:author="Kelvin Ang" w:date="2014-11-09T08:34:00Z">
                            <w:r w:rsidDel="00E81452">
                              <w:delText xml:space="preserve"> </w:delText>
                            </w:r>
                          </w:del>
                        </w:ins>
                        <w:ins w:id="280" w:author="Kelvin Ang" w:date="2014-11-09T08:34:00Z">
                          <w:r w:rsidR="00E81452">
                            <w:t xml:space="preserve"> a </w:t>
                          </w:r>
                        </w:ins>
                        <w:ins w:id="281" w:author="zhen yu" w:date="2014-11-08T23:39:00Z">
                          <w:r>
                            <w:t>“</w:t>
                          </w:r>
                          <w:r>
                            <w:rPr>
                              <w:b/>
                            </w:rPr>
                            <w:t>Deadline</w:t>
                          </w:r>
                          <w:r>
                            <w:t>” icon.</w:t>
                          </w:r>
                        </w:ins>
                        <w:del w:id="282" w:author="zhen yu" w:date="2014-11-08T23:39:00Z">
                          <w:r w:rsidDel="007F02B6">
                            <w:delText xml:space="preserve">If you </w:delText>
                          </w:r>
                        </w:del>
                        <w:del w:id="283"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284" w:author="zhen yu" w:date="2014-11-08T23:38:00Z">
        <w:r w:rsidR="00837FAF" w:rsidRPr="00837FAF">
          <w:rPr>
            <w:noProof/>
          </w:rPr>
          <mc:AlternateContent>
            <mc:Choice Requires="wps">
              <w:drawing>
                <wp:anchor distT="0" distB="0" distL="114300" distR="114300" simplePos="0" relativeHeight="25154662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DA18B38" id="AutoShape 71" o:spid="_x0000_s1026" type="#_x0000_t32" style="position:absolute;margin-left:159pt;margin-top:253.65pt;width:30.75pt;height:13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5780CA5E"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285" w:author="zhen yu" w:date="2014-11-08T23:33:00Z">
        <w:r w:rsidR="00837FAF" w:rsidRPr="00DD0BBB">
          <w:rPr>
            <w:rStyle w:val="Emphasis"/>
            <w:noProof/>
          </w:rPr>
          <mc:AlternateContent>
            <mc:Choice Requires="wps">
              <w:drawing>
                <wp:anchor distT="0" distB="0" distL="114300" distR="114300" simplePos="0" relativeHeight="251506688"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387117" w:rsidRDefault="00387117" w:rsidP="00837FAF">
                              <w:r>
                                <w:t xml:space="preserve">If you </w:t>
                              </w:r>
                              <w:ins w:id="286" w:author="zhen yu" w:date="2014-11-08T23:38:00Z">
                                <w:r>
                                  <w:t xml:space="preserve">need to add a task with </w:t>
                                </w:r>
                              </w:ins>
                              <w:ins w:id="287" w:author="Kelvin Ang" w:date="2014-11-09T07:46:00Z">
                                <w:r>
                                  <w:t xml:space="preserve">a </w:t>
                                </w:r>
                              </w:ins>
                              <w:ins w:id="288" w:author="zhen yu" w:date="2014-11-08T23:38:00Z">
                                <w:r>
                                  <w:t xml:space="preserve">deadline, simply </w:t>
                                </w:r>
                              </w:ins>
                              <w:ins w:id="289" w:author="zhen yu" w:date="2014-11-08T23:39:00Z">
                                <w:r>
                                  <w:t>use the keyword “</w:t>
                                </w:r>
                                <w:r w:rsidRPr="00837FAF">
                                  <w:rPr>
                                    <w:b/>
                                    <w:rPrChange w:id="290" w:author="zhen yu" w:date="2014-11-08T23:39:00Z">
                                      <w:rPr/>
                                    </w:rPrChange>
                                  </w:rPr>
                                  <w:t>by</w:t>
                                </w:r>
                                <w:r>
                                  <w:t>”.</w:t>
                                </w:r>
                              </w:ins>
                              <w:del w:id="291"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387117" w:rsidRDefault="00387117" w:rsidP="00837FAF">
                        <w:r>
                          <w:t xml:space="preserve">If you </w:t>
                        </w:r>
                        <w:ins w:id="292" w:author="zhen yu" w:date="2014-11-08T23:38:00Z">
                          <w:r>
                            <w:t xml:space="preserve">need to add a task with </w:t>
                          </w:r>
                        </w:ins>
                        <w:ins w:id="293" w:author="Kelvin Ang" w:date="2014-11-09T07:46:00Z">
                          <w:r>
                            <w:t xml:space="preserve">a </w:t>
                          </w:r>
                        </w:ins>
                        <w:ins w:id="294" w:author="zhen yu" w:date="2014-11-08T23:38:00Z">
                          <w:r>
                            <w:t xml:space="preserve">deadline, simply </w:t>
                          </w:r>
                        </w:ins>
                        <w:ins w:id="295" w:author="zhen yu" w:date="2014-11-08T23:39:00Z">
                          <w:r>
                            <w:t>use the keyword “</w:t>
                          </w:r>
                          <w:r w:rsidRPr="00837FAF">
                            <w:rPr>
                              <w:b/>
                              <w:rPrChange w:id="296" w:author="zhen yu" w:date="2014-11-08T23:39:00Z">
                                <w:rPr/>
                              </w:rPrChange>
                            </w:rPr>
                            <w:t>by</w:t>
                          </w:r>
                          <w:r>
                            <w:t>”.</w:t>
                          </w:r>
                        </w:ins>
                        <w:del w:id="297"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298"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299" w:author="zhen yu" w:date="2014-11-08T23:33:00Z"/>
          <w:rStyle w:val="Emphasis"/>
        </w:rPr>
      </w:pPr>
      <w:ins w:id="300" w:author="zhen yu" w:date="2014-11-08T23:38:00Z">
        <w:r w:rsidRPr="00837FAF">
          <w:rPr>
            <w:noProof/>
          </w:rPr>
          <mc:AlternateContent>
            <mc:Choice Requires="wps">
              <w:drawing>
                <wp:anchor distT="0" distB="0" distL="114300" distR="114300" simplePos="0" relativeHeight="251535360"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7E71AB" id="Rectangle 5" o:spid="_x0000_s1026" style="position:absolute;margin-left:59.25pt;margin-top:107.4pt;width:243.75pt;height:58.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01"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02" w:author="zhen yu" w:date="2014-11-08T23:33:00Z"/>
          <w:rStyle w:val="Emphasis"/>
        </w:rPr>
      </w:pPr>
      <w:ins w:id="303" w:author="zhen yu" w:date="2014-11-08T23:33:00Z">
        <w:r>
          <w:rPr>
            <w:rStyle w:val="Emphasis"/>
          </w:rPr>
          <w:br w:type="page"/>
        </w:r>
      </w:ins>
    </w:p>
    <w:p w14:paraId="72010399" w14:textId="10C2C901" w:rsidR="00432946" w:rsidRPr="00DD0BBB" w:rsidRDefault="00387117" w:rsidP="00432946">
      <w:pPr>
        <w:rPr>
          <w:ins w:id="304" w:author="zhen yu" w:date="2014-11-08T22:45:00Z"/>
          <w:rStyle w:val="Emphasis"/>
        </w:rPr>
      </w:pPr>
      <w:ins w:id="305" w:author="zhen yu" w:date="2014-11-08T22:45:00Z">
        <w:r w:rsidRPr="00DD0BBB">
          <w:rPr>
            <w:rStyle w:val="Emphasis"/>
            <w:noProof/>
          </w:rPr>
          <w:lastRenderedPageBreak/>
          <mc:AlternateContent>
            <mc:Choice Requires="wps">
              <w:drawing>
                <wp:anchor distT="0" distB="0" distL="114300" distR="114300" simplePos="0" relativeHeight="25149440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445045" w:rsidRDefault="00387117" w:rsidP="00432946">
                              <w:pPr>
                                <w:rPr>
                                  <w:ins w:id="306" w:author="Kelvin Ang" w:date="2014-11-09T08:01:00Z"/>
                                </w:rPr>
                              </w:pPr>
                              <w:ins w:id="307" w:author="zhen yu" w:date="2014-11-08T22:46:00Z">
                                <w:r>
                                  <w:t>If you are not sure which day to enter for a task,</w:t>
                                </w:r>
                              </w:ins>
                              <w:ins w:id="308" w:author="zhen yu" w:date="2014-11-08T22:47:00Z">
                                <w:r>
                                  <w:t xml:space="preserve"> </w:t>
                                </w:r>
                                <w:del w:id="309" w:author="Kelvin Ang" w:date="2014-11-09T08:35:00Z">
                                  <w:r w:rsidDel="002E5132">
                                    <w:delText xml:space="preserve">you can simply </w:delText>
                                  </w:r>
                                </w:del>
                                <w:del w:id="310" w:author="Kelvin Ang" w:date="2014-11-09T08:34:00Z">
                                  <w:r w:rsidDel="002E5132">
                                    <w:delText xml:space="preserve">type the descriptions without </w:delText>
                                  </w:r>
                                </w:del>
                                <w:del w:id="311" w:author="Kelvin Ang" w:date="2014-11-09T08:35:00Z">
                                  <w:r w:rsidDel="002E5132">
                                    <w:delText>date and time</w:delText>
                                  </w:r>
                                </w:del>
                              </w:ins>
                              <w:ins w:id="312" w:author="Kelvin Ang" w:date="2014-11-09T08:35:00Z">
                                <w:r w:rsidR="002E5132">
                                  <w:t>you can just enter the description</w:t>
                                </w:r>
                              </w:ins>
                              <w:ins w:id="313" w:author="zhen yu" w:date="2014-11-08T22:47:00Z">
                                <w:r>
                                  <w:t>.</w:t>
                                </w:r>
                              </w:ins>
                            </w:p>
                            <w:p w14:paraId="655233A8" w14:textId="4DC57060" w:rsidR="00387117" w:rsidDel="009373E0" w:rsidRDefault="00445045" w:rsidP="00432946">
                              <w:pPr>
                                <w:tabs>
                                  <w:tab w:val="left" w:pos="7305"/>
                                </w:tabs>
                                <w:rPr>
                                  <w:del w:id="314" w:author="zhen yu" w:date="2014-11-08T22:46:00Z"/>
                                </w:rPr>
                              </w:pPr>
                              <w:ins w:id="315" w:author="Kelvin Ang" w:date="2014-11-09T08:01:00Z">
                                <w:r>
                                  <w:t xml:space="preserve">These tasks will appear in the </w:t>
                                </w:r>
                              </w:ins>
                              <w:ins w:id="316" w:author="Kelvin Ang" w:date="2014-11-09T08:02:00Z">
                                <w:r w:rsidRPr="00445045">
                                  <w:rPr>
                                    <w:b/>
                                    <w:rPrChange w:id="317" w:author="Kelvin Ang" w:date="2014-11-09T08:02:00Z">
                                      <w:rPr/>
                                    </w:rPrChange>
                                  </w:rPr>
                                  <w:t>“</w:t>
                                </w:r>
                              </w:ins>
                              <w:ins w:id="318" w:author="Kelvin Ang" w:date="2014-11-09T08:01:00Z">
                                <w:r w:rsidRPr="00445045">
                                  <w:rPr>
                                    <w:b/>
                                    <w:rPrChange w:id="319" w:author="Kelvin Ang" w:date="2014-11-09T08:02:00Z">
                                      <w:rPr/>
                                    </w:rPrChange>
                                  </w:rPr>
                                  <w:t>#</w:t>
                                </w:r>
                                <w:proofErr w:type="spellStart"/>
                                <w:r w:rsidRPr="00445045">
                                  <w:rPr>
                                    <w:b/>
                                    <w:rPrChange w:id="320" w:author="Kelvin Ang" w:date="2014-11-09T08:02:00Z">
                                      <w:rPr/>
                                    </w:rPrChange>
                                  </w:rPr>
                                  <w:t>smd</w:t>
                                </w:r>
                              </w:ins>
                              <w:proofErr w:type="spellEnd"/>
                              <w:ins w:id="321" w:author="Kelvin Ang" w:date="2014-11-09T08:02:00Z">
                                <w:r w:rsidRPr="00445045">
                                  <w:rPr>
                                    <w:b/>
                                    <w:rPrChange w:id="322" w:author="Kelvin Ang" w:date="2014-11-09T08:02:00Z">
                                      <w:rPr/>
                                    </w:rPrChange>
                                  </w:rPr>
                                  <w:t>”</w:t>
                                </w:r>
                              </w:ins>
                              <w:ins w:id="323" w:author="Kelvin Ang" w:date="2014-11-09T08:01:00Z">
                                <w:r>
                                  <w:t xml:space="preserve"> category.</w:t>
                                </w:r>
                              </w:ins>
                              <w:del w:id="324"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445045" w:rsidRDefault="00387117" w:rsidP="00432946">
                        <w:pPr>
                          <w:rPr>
                            <w:ins w:id="325" w:author="Kelvin Ang" w:date="2014-11-09T08:01:00Z"/>
                          </w:rPr>
                        </w:pPr>
                        <w:ins w:id="326" w:author="zhen yu" w:date="2014-11-08T22:46:00Z">
                          <w:r>
                            <w:t>If you are not sure which day to enter for a task,</w:t>
                          </w:r>
                        </w:ins>
                        <w:ins w:id="327" w:author="zhen yu" w:date="2014-11-08T22:47:00Z">
                          <w:r>
                            <w:t xml:space="preserve"> </w:t>
                          </w:r>
                          <w:del w:id="328" w:author="Kelvin Ang" w:date="2014-11-09T08:35:00Z">
                            <w:r w:rsidDel="002E5132">
                              <w:delText xml:space="preserve">you can simply </w:delText>
                            </w:r>
                          </w:del>
                          <w:del w:id="329" w:author="Kelvin Ang" w:date="2014-11-09T08:34:00Z">
                            <w:r w:rsidDel="002E5132">
                              <w:delText xml:space="preserve">type the descriptions without </w:delText>
                            </w:r>
                          </w:del>
                          <w:del w:id="330" w:author="Kelvin Ang" w:date="2014-11-09T08:35:00Z">
                            <w:r w:rsidDel="002E5132">
                              <w:delText>date and time</w:delText>
                            </w:r>
                          </w:del>
                        </w:ins>
                        <w:ins w:id="331" w:author="Kelvin Ang" w:date="2014-11-09T08:35:00Z">
                          <w:r w:rsidR="002E5132">
                            <w:t>you can just enter the description</w:t>
                          </w:r>
                        </w:ins>
                        <w:ins w:id="332" w:author="zhen yu" w:date="2014-11-08T22:47:00Z">
                          <w:r>
                            <w:t>.</w:t>
                          </w:r>
                        </w:ins>
                      </w:p>
                      <w:p w14:paraId="655233A8" w14:textId="4DC57060" w:rsidR="00387117" w:rsidDel="009373E0" w:rsidRDefault="00445045" w:rsidP="00432946">
                        <w:pPr>
                          <w:tabs>
                            <w:tab w:val="left" w:pos="7305"/>
                          </w:tabs>
                          <w:rPr>
                            <w:del w:id="333" w:author="zhen yu" w:date="2014-11-08T22:46:00Z"/>
                          </w:rPr>
                        </w:pPr>
                        <w:ins w:id="334" w:author="Kelvin Ang" w:date="2014-11-09T08:01:00Z">
                          <w:r>
                            <w:t xml:space="preserve">These tasks will appear in the </w:t>
                          </w:r>
                        </w:ins>
                        <w:ins w:id="335" w:author="Kelvin Ang" w:date="2014-11-09T08:02:00Z">
                          <w:r w:rsidRPr="00445045">
                            <w:rPr>
                              <w:b/>
                              <w:rPrChange w:id="336" w:author="Kelvin Ang" w:date="2014-11-09T08:02:00Z">
                                <w:rPr/>
                              </w:rPrChange>
                            </w:rPr>
                            <w:t>“</w:t>
                          </w:r>
                        </w:ins>
                        <w:ins w:id="337" w:author="Kelvin Ang" w:date="2014-11-09T08:01:00Z">
                          <w:r w:rsidRPr="00445045">
                            <w:rPr>
                              <w:b/>
                              <w:rPrChange w:id="338" w:author="Kelvin Ang" w:date="2014-11-09T08:02:00Z">
                                <w:rPr/>
                              </w:rPrChange>
                            </w:rPr>
                            <w:t>#</w:t>
                          </w:r>
                          <w:proofErr w:type="spellStart"/>
                          <w:r w:rsidRPr="00445045">
                            <w:rPr>
                              <w:b/>
                              <w:rPrChange w:id="339" w:author="Kelvin Ang" w:date="2014-11-09T08:02:00Z">
                                <w:rPr/>
                              </w:rPrChange>
                            </w:rPr>
                            <w:t>smd</w:t>
                          </w:r>
                        </w:ins>
                        <w:proofErr w:type="spellEnd"/>
                        <w:ins w:id="340" w:author="Kelvin Ang" w:date="2014-11-09T08:02:00Z">
                          <w:r w:rsidRPr="00445045">
                            <w:rPr>
                              <w:b/>
                              <w:rPrChange w:id="341" w:author="Kelvin Ang" w:date="2014-11-09T08:02:00Z">
                                <w:rPr/>
                              </w:rPrChange>
                            </w:rPr>
                            <w:t>”</w:t>
                          </w:r>
                        </w:ins>
                        <w:ins w:id="342" w:author="Kelvin Ang" w:date="2014-11-09T08:01:00Z">
                          <w:r>
                            <w:t xml:space="preserve"> category.</w:t>
                          </w:r>
                        </w:ins>
                        <w:del w:id="343" w:author="zhen yu" w:date="2014-11-08T22:46:00Z">
                          <w:r w:rsidR="00387117" w:rsidDel="009373E0">
                            <w:delText>You can block out timeslots for a task using the “</w:delText>
                          </w:r>
                          <w:r w:rsidR="00387117" w:rsidRPr="00426548" w:rsidDel="009373E0">
                            <w:rPr>
                              <w:b/>
                            </w:rPr>
                            <w:delText>or</w:delText>
                          </w:r>
                          <w:r w:rsidR="00387117" w:rsidDel="009373E0">
                            <w:delText>” keyword.</w:delText>
                          </w:r>
                        </w:del>
                      </w:p>
                      <w:p w14:paraId="1D94A40D" w14:textId="77777777" w:rsidR="00387117" w:rsidRDefault="00387117" w:rsidP="00432946"/>
                    </w:txbxContent>
                  </v:textbox>
                  <w10:wrap type="tight"/>
                </v:shape>
              </w:pict>
            </mc:Fallback>
          </mc:AlternateContent>
        </w:r>
        <w:r w:rsidR="00432946">
          <w:rPr>
            <w:rStyle w:val="Emphasis"/>
          </w:rPr>
          <w:t xml:space="preserve">Adding </w:t>
        </w:r>
      </w:ins>
      <w:ins w:id="344" w:author="zhen yu" w:date="2014-11-08T22:46:00Z">
        <w:del w:id="345" w:author="Kelvin Ang" w:date="2014-11-09T08:01:00Z">
          <w:r w:rsidR="00432946" w:rsidDel="00445045">
            <w:rPr>
              <w:rStyle w:val="Emphasis"/>
            </w:rPr>
            <w:delText>Someday</w:delText>
          </w:r>
        </w:del>
      </w:ins>
      <w:ins w:id="346" w:author="Kelvin Ang" w:date="2014-11-09T08:01:00Z">
        <w:r w:rsidR="00445045">
          <w:rPr>
            <w:rStyle w:val="Emphasis"/>
          </w:rPr>
          <w:t>Floating</w:t>
        </w:r>
      </w:ins>
      <w:ins w:id="347" w:author="zhen yu" w:date="2014-11-08T22:46:00Z">
        <w:r w:rsidR="00432946">
          <w:rPr>
            <w:rStyle w:val="Emphasis"/>
          </w:rPr>
          <w:t xml:space="preserve"> Tasks</w:t>
        </w:r>
      </w:ins>
    </w:p>
    <w:p w14:paraId="2BF3F4FA" w14:textId="4B25736C" w:rsidR="00432946" w:rsidRDefault="009373E0" w:rsidP="00432946">
      <w:pPr>
        <w:rPr>
          <w:ins w:id="348" w:author="zhen yu" w:date="2014-11-08T22:45:00Z"/>
        </w:rPr>
      </w:pPr>
      <w:ins w:id="349"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350" w:author="zhen yu" w:date="2014-11-08T22:53:00Z"/>
          <w:rStyle w:val="Emphasis"/>
        </w:rPr>
      </w:pPr>
      <w:ins w:id="351" w:author="zhen yu" w:date="2014-11-08T22:53:00Z">
        <w:r w:rsidRPr="00DD0BBB">
          <w:rPr>
            <w:rStyle w:val="Emphasis"/>
            <w:noProof/>
          </w:rPr>
          <mc:AlternateContent>
            <mc:Choice Requires="wps">
              <w:drawing>
                <wp:anchor distT="0" distB="0" distL="114300" distR="114300" simplePos="0" relativeHeight="251499520"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A74FBB4" w:rsidR="00387117" w:rsidRDefault="00387117" w:rsidP="009373E0">
                              <w:r>
                                <w:t xml:space="preserve">If you </w:t>
                              </w:r>
                              <w:del w:id="352" w:author="zhen yu" w:date="2014-11-08T23:18:00Z">
                                <w:r w:rsidDel="00177EE4">
                                  <w:delText>are not sure which day to enter for a task, you can simple type the descriptions without date and time.</w:delText>
                                </w:r>
                              </w:del>
                              <w:ins w:id="353" w:author="zhen yu" w:date="2014-11-09T00:14:00Z">
                                <w:r>
                                  <w:t xml:space="preserve">have an </w:t>
                                </w:r>
                                <w:proofErr w:type="spellStart"/>
                                <w:r>
                                  <w:t>all day</w:t>
                                </w:r>
                              </w:ins>
                              <w:proofErr w:type="spellEnd"/>
                              <w:ins w:id="354" w:author="zhen yu" w:date="2014-11-08T23:18:00Z">
                                <w:r>
                                  <w:rPr>
                                    <w:b/>
                                  </w:rPr>
                                  <w:t xml:space="preserve"> </w:t>
                                </w:r>
                                <w:r w:rsidRPr="00177EE4">
                                  <w:rPr>
                                    <w:rPrChange w:id="355" w:author="zhen yu" w:date="2014-11-08T23:18:00Z">
                                      <w:rPr>
                                        <w:b/>
                                      </w:rPr>
                                    </w:rPrChange>
                                  </w:rPr>
                                  <w:t>event,</w:t>
                                </w:r>
                              </w:ins>
                              <w:ins w:id="356" w:author="zhen yu" w:date="2014-11-08T23:19:00Z">
                                <w:r>
                                  <w:t xml:space="preserve"> simply specify </w:t>
                                </w:r>
                              </w:ins>
                              <w:ins w:id="357" w:author="zhen yu" w:date="2014-11-08T23:31:00Z">
                                <w:r>
                                  <w:t>a</w:t>
                                </w:r>
                              </w:ins>
                              <w:ins w:id="358" w:author="zhen yu" w:date="2014-11-08T23:19:00Z">
                                <w:r>
                                  <w:t xml:space="preserve"> date without </w:t>
                                </w:r>
                              </w:ins>
                              <w:ins w:id="359" w:author="Kelvin Ang" w:date="2014-11-09T08:02:00Z">
                                <w:r w:rsidR="00445045">
                                  <w:t xml:space="preserve">the </w:t>
                                </w:r>
                              </w:ins>
                              <w:ins w:id="360"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A74FBB4" w:rsidR="00387117" w:rsidRDefault="00387117" w:rsidP="009373E0">
                        <w:r>
                          <w:t xml:space="preserve">If you </w:t>
                        </w:r>
                        <w:del w:id="361" w:author="zhen yu" w:date="2014-11-08T23:18:00Z">
                          <w:r w:rsidDel="00177EE4">
                            <w:delText>are not sure which day to enter for a task, you can simple type the descriptions without date and time.</w:delText>
                          </w:r>
                        </w:del>
                        <w:ins w:id="362" w:author="zhen yu" w:date="2014-11-09T00:14:00Z">
                          <w:r>
                            <w:t xml:space="preserve">have an </w:t>
                          </w:r>
                          <w:proofErr w:type="spellStart"/>
                          <w:r>
                            <w:t>all day</w:t>
                          </w:r>
                        </w:ins>
                        <w:proofErr w:type="spellEnd"/>
                        <w:ins w:id="363" w:author="zhen yu" w:date="2014-11-08T23:18:00Z">
                          <w:r>
                            <w:rPr>
                              <w:b/>
                            </w:rPr>
                            <w:t xml:space="preserve"> </w:t>
                          </w:r>
                          <w:r w:rsidRPr="00177EE4">
                            <w:rPr>
                              <w:rPrChange w:id="364" w:author="zhen yu" w:date="2014-11-08T23:18:00Z">
                                <w:rPr>
                                  <w:b/>
                                </w:rPr>
                              </w:rPrChange>
                            </w:rPr>
                            <w:t>event,</w:t>
                          </w:r>
                        </w:ins>
                        <w:ins w:id="365" w:author="zhen yu" w:date="2014-11-08T23:19:00Z">
                          <w:r>
                            <w:t xml:space="preserve"> simply specify </w:t>
                          </w:r>
                        </w:ins>
                        <w:ins w:id="366" w:author="zhen yu" w:date="2014-11-08T23:31:00Z">
                          <w:r>
                            <w:t>a</w:t>
                          </w:r>
                        </w:ins>
                        <w:ins w:id="367" w:author="zhen yu" w:date="2014-11-08T23:19:00Z">
                          <w:r>
                            <w:t xml:space="preserve"> date without </w:t>
                          </w:r>
                        </w:ins>
                        <w:ins w:id="368" w:author="Kelvin Ang" w:date="2014-11-09T08:02:00Z">
                          <w:r w:rsidR="00445045">
                            <w:t xml:space="preserve">the </w:t>
                          </w:r>
                        </w:ins>
                        <w:ins w:id="369" w:author="zhen yu" w:date="2014-11-08T23:19:00Z">
                          <w:r>
                            <w:t>time.</w:t>
                          </w:r>
                        </w:ins>
                      </w:p>
                    </w:txbxContent>
                  </v:textbox>
                  <w10:wrap type="tight"/>
                </v:shape>
              </w:pict>
            </mc:Fallback>
          </mc:AlternateContent>
        </w:r>
        <w:r w:rsidR="009373E0">
          <w:rPr>
            <w:rStyle w:val="Emphasis"/>
          </w:rPr>
          <w:t xml:space="preserve">Adding </w:t>
        </w:r>
      </w:ins>
      <w:ins w:id="370" w:author="zhen yu" w:date="2014-11-08T23:17:00Z">
        <w:r w:rsidR="00177EE4">
          <w:rPr>
            <w:rStyle w:val="Emphasis"/>
          </w:rPr>
          <w:t>All Day</w:t>
        </w:r>
      </w:ins>
      <w:ins w:id="371" w:author="zhen yu" w:date="2014-11-08T22:53:00Z">
        <w:r w:rsidR="009373E0">
          <w:rPr>
            <w:rStyle w:val="Emphasis"/>
          </w:rPr>
          <w:t xml:space="preserve"> Tasks</w:t>
        </w:r>
      </w:ins>
    </w:p>
    <w:p w14:paraId="4A34376A" w14:textId="788F4E41" w:rsidR="009373E0" w:rsidRDefault="009373E0" w:rsidP="007B7679">
      <w:pPr>
        <w:rPr>
          <w:ins w:id="372" w:author="zhen yu" w:date="2014-11-08T23:32:00Z"/>
          <w:noProof/>
          <w:lang w:eastAsia="zh-CN"/>
        </w:rPr>
      </w:pPr>
      <w:ins w:id="373" w:author="zhen yu" w:date="2014-11-08T22:53:00Z">
        <w:r w:rsidRPr="009373E0">
          <w:rPr>
            <w:noProof/>
            <w:lang w:eastAsia="zh-CN"/>
          </w:rPr>
          <w:t xml:space="preserve"> </w:t>
        </w:r>
      </w:ins>
      <w:ins w:id="374"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375" w:author="zhen yu" w:date="2014-11-08T22:53:00Z"/>
        </w:rPr>
      </w:pPr>
    </w:p>
    <w:p w14:paraId="55A08854" w14:textId="3ED2E0B4" w:rsidR="002A332C" w:rsidRPr="00DD0BBB" w:rsidRDefault="008C2A80" w:rsidP="007B7679">
      <w:pPr>
        <w:rPr>
          <w:rStyle w:val="Emphasis"/>
        </w:rPr>
      </w:pPr>
      <w:bookmarkStart w:id="376" w:name="_Toc403237662"/>
      <w:bookmarkStart w:id="377" w:name="_Toc403237706"/>
      <w:bookmarkStart w:id="378" w:name="_Toc403237870"/>
      <w:r w:rsidRPr="00DD0BBB">
        <w:rPr>
          <w:rStyle w:val="Emphasis"/>
        </w:rPr>
        <w:t>Blocking / Reserving Timeslots</w:t>
      </w:r>
      <w:bookmarkEnd w:id="376"/>
      <w:bookmarkEnd w:id="377"/>
      <w:bookmarkEnd w:id="378"/>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5008"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387117" w:rsidRDefault="00387117" w:rsidP="008C2A80">
                      <w:pPr>
                        <w:tabs>
                          <w:tab w:val="left" w:pos="7305"/>
                        </w:tabs>
                      </w:pPr>
                      <w:r>
                        <w:t>You can block out timeslots for a task using the “</w:t>
                      </w:r>
                      <w:r w:rsidRPr="00426548">
                        <w:rPr>
                          <w:b/>
                        </w:rPr>
                        <w:t>or</w:t>
                      </w:r>
                      <w:r>
                        <w:t>” keyword.</w:t>
                      </w:r>
                    </w:p>
                    <w:p w14:paraId="468BD373" w14:textId="77777777" w:rsidR="00387117" w:rsidRDefault="00387117" w:rsidP="008C2A80"/>
                  </w:txbxContent>
                </v:textbox>
                <w10:wrap type="tight"/>
              </v:shape>
            </w:pict>
          </mc:Fallback>
        </mc:AlternateContent>
      </w:r>
      <w:r w:rsidR="007B7679">
        <w:rPr>
          <w:noProof/>
        </w:rPr>
        <mc:AlternateContent>
          <mc:Choice Requires="wpg">
            <w:drawing>
              <wp:anchor distT="0" distB="0" distL="114300" distR="114300" simplePos="0" relativeHeight="251426816"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5005705" id="Group 193" o:spid="_x0000_s1026" style="position:absolute;margin-left:-.65pt;margin-top:247pt;width:310.4pt;height:146.35pt;z-index:251426816;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272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387117" w:rsidRDefault="00387117" w:rsidP="00E02B6E">
                            <w:pPr>
                              <w:rPr>
                                <w:ins w:id="379" w:author="zhen yu" w:date="2014-11-08T22:53:00Z"/>
                              </w:rPr>
                            </w:pPr>
                            <w:r>
                              <w:t xml:space="preserve">The task will be tagged with </w:t>
                            </w:r>
                            <w:ins w:id="380"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381" w:author="zhen yu" w:date="2014-11-08T22:53:00Z">
                              <w:del w:id="382" w:author="Kelvin Ang" w:date="2014-11-09T07:49:00Z">
                                <w:r w:rsidDel="00387117">
                                  <w:delText>Note:</w:delText>
                                </w:r>
                              </w:del>
                              <w:del w:id="383" w:author="Kelvin Ang" w:date="2014-11-09T07:48:00Z">
                                <w:r w:rsidDel="00387117">
                                  <w:delText xml:space="preserve"> </w:delText>
                                </w:r>
                              </w:del>
                            </w:ins>
                            <w:ins w:id="384" w:author="Kelvin Ang" w:date="2014-11-09T07:48:00Z">
                              <w:r>
                                <w:t xml:space="preserve">The task will be automatically shifted to the next </w:t>
                              </w:r>
                            </w:ins>
                            <w:ins w:id="385" w:author="Kelvin Ang" w:date="2014-11-09T08:03:00Z">
                              <w:r w:rsidR="00787761">
                                <w:t>specified</w:t>
                              </w:r>
                            </w:ins>
                            <w:ins w:id="386" w:author="Kelvin Ang" w:date="2014-11-09T07:48:00Z">
                              <w:r w:rsidR="00787761">
                                <w:t xml:space="preserve"> timing until you confirm or complete it</w:t>
                              </w:r>
                            </w:ins>
                            <w:ins w:id="387" w:author="zhen yu" w:date="2014-11-08T22:53:00Z">
                              <w:del w:id="388" w:author="Kelvin Ang" w:date="2014-11-09T07:48:00Z">
                                <w:r w:rsidDel="00387117">
                                  <w:delText xml:space="preserve">The time displayed </w:delText>
                                </w:r>
                              </w:del>
                            </w:ins>
                            <w:ins w:id="389" w:author="zhen yu" w:date="2014-11-08T22:54:00Z">
                              <w:del w:id="390" w:author="Kelvin Ang" w:date="2014-11-09T07:48:00Z">
                                <w:r w:rsidDel="00387117">
                                  <w:delText>on the task will change</w:delText>
                                </w:r>
                              </w:del>
                            </w:ins>
                            <w:ins w:id="391" w:author="zhen yu" w:date="2014-11-08T22:59:00Z">
                              <w:del w:id="392" w:author="Kelvin Ang" w:date="2014-11-09T07:48:00Z">
                                <w:r w:rsidDel="00387117">
                                  <w:delText>,</w:delText>
                                </w:r>
                              </w:del>
                            </w:ins>
                            <w:ins w:id="393" w:author="zhen yu" w:date="2014-11-08T22:54:00Z">
                              <w:del w:id="394" w:author="Kelvin Ang" w:date="2014-11-09T07:48:00Z">
                                <w:r w:rsidDel="00387117">
                                  <w:delText xml:space="preserve"> </w:delText>
                                </w:r>
                              </w:del>
                            </w:ins>
                            <w:ins w:id="395" w:author="zhen yu" w:date="2014-11-08T22:58:00Z">
                              <w:del w:id="396" w:author="Kelvin Ang" w:date="2014-11-09T07:48:00Z">
                                <w:r w:rsidDel="00387117">
                                  <w:delText>due to</w:delText>
                                </w:r>
                              </w:del>
                            </w:ins>
                            <w:ins w:id="397" w:author="zhen yu" w:date="2014-11-08T22:54:00Z">
                              <w:del w:id="398" w:author="Kelvin Ang" w:date="2014-11-09T07:48:00Z">
                                <w:r w:rsidDel="00387117">
                                  <w:delText xml:space="preserve"> today’s date and time</w:delText>
                                </w:r>
                              </w:del>
                            </w:ins>
                            <w:ins w:id="399" w:author="zhen yu" w:date="2014-11-08T22:55:00Z">
                              <w:r>
                                <w:t>.</w:t>
                              </w:r>
                            </w:ins>
                            <w:ins w:id="400" w:author="zhen yu" w:date="2014-11-08T22:56:00Z">
                              <w:del w:id="401" w:author="Kelvin Ang" w:date="2014-11-09T07:49:00Z">
                                <w:r w:rsidDel="00387117">
                                  <w:delText xml:space="preserve"> For example, if today is 10 Nov 8:00 AM, the time will change from 7:00 AM to 8:00</w:delText>
                                </w:r>
                              </w:del>
                            </w:ins>
                            <w:ins w:id="402" w:author="zhen yu" w:date="2014-11-08T22:57:00Z">
                              <w:del w:id="403" w:author="Kelvin Ang" w:date="2014-11-09T07:49:00Z">
                                <w:r w:rsidDel="00387117">
                                  <w:delText xml:space="preserve"> AM. In addition, the </w:delText>
                                </w:r>
                                <w:r w:rsidRPr="00A94126" w:rsidDel="00387117">
                                  <w:rPr>
                                    <w:b/>
                                    <w:rPrChange w:id="404" w:author="zhen yu" w:date="2014-11-08T22:57:00Z">
                                      <w:rPr/>
                                    </w:rPrChange>
                                  </w:rPr>
                                  <w:delText>Alternate timing</w:delText>
                                </w:r>
                                <w:r w:rsidDel="00387117">
                                  <w:rPr>
                                    <w:b/>
                                  </w:rPr>
                                  <w:delText xml:space="preserve"> </w:delText>
                                </w:r>
                                <w:r w:rsidRPr="00A94126" w:rsidDel="00387117">
                                  <w:rPr>
                                    <w:rPrChange w:id="405" w:author="zhen yu" w:date="2014-11-08T22:57:00Z">
                                      <w:rPr>
                                        <w:b/>
                                      </w:rPr>
                                    </w:rPrChange>
                                  </w:rPr>
                                  <w:delText xml:space="preserve">will </w:delText>
                                </w:r>
                                <w:r w:rsidDel="00387117">
                                  <w:delText>only display 10 Nov 9:00</w:delText>
                                </w:r>
                              </w:del>
                            </w:ins>
                            <w:ins w:id="406" w:author="zhen yu" w:date="2014-11-08T22:58:00Z">
                              <w:del w:id="407"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387117" w:rsidRDefault="00387117" w:rsidP="00E02B6E">
                      <w:pPr>
                        <w:rPr>
                          <w:ins w:id="408" w:author="zhen yu" w:date="2014-11-08T22:53:00Z"/>
                        </w:rPr>
                      </w:pPr>
                      <w:r>
                        <w:t xml:space="preserve">The task will be tagged with </w:t>
                      </w:r>
                      <w:ins w:id="409" w:author="Kelvin Ang" w:date="2014-11-09T08:35:00Z">
                        <w:r w:rsidR="00725266">
                          <w:t xml:space="preserve">the </w:t>
                        </w:r>
                      </w:ins>
                      <w:r>
                        <w:t>“</w:t>
                      </w:r>
                      <w:r w:rsidRPr="003A7D6F">
                        <w:rPr>
                          <w:b/>
                        </w:rPr>
                        <w:t>Reserved</w:t>
                      </w:r>
                      <w:r>
                        <w:t xml:space="preserve">” icon. </w:t>
                      </w:r>
                    </w:p>
                    <w:p w14:paraId="2994D647" w14:textId="40A26972" w:rsidR="00387117" w:rsidRPr="00A94126" w:rsidRDefault="00387117" w:rsidP="00E02B6E">
                      <w:ins w:id="410" w:author="zhen yu" w:date="2014-11-08T22:53:00Z">
                        <w:del w:id="411" w:author="Kelvin Ang" w:date="2014-11-09T07:49:00Z">
                          <w:r w:rsidDel="00387117">
                            <w:delText>Note:</w:delText>
                          </w:r>
                        </w:del>
                        <w:del w:id="412" w:author="Kelvin Ang" w:date="2014-11-09T07:48:00Z">
                          <w:r w:rsidDel="00387117">
                            <w:delText xml:space="preserve"> </w:delText>
                          </w:r>
                        </w:del>
                      </w:ins>
                      <w:ins w:id="413" w:author="Kelvin Ang" w:date="2014-11-09T07:48:00Z">
                        <w:r>
                          <w:t xml:space="preserve">The task will be automatically shifted to the next </w:t>
                        </w:r>
                      </w:ins>
                      <w:ins w:id="414" w:author="Kelvin Ang" w:date="2014-11-09T08:03:00Z">
                        <w:r w:rsidR="00787761">
                          <w:t>specified</w:t>
                        </w:r>
                      </w:ins>
                      <w:ins w:id="415" w:author="Kelvin Ang" w:date="2014-11-09T07:48:00Z">
                        <w:r w:rsidR="00787761">
                          <w:t xml:space="preserve"> timing until you confirm or complete it</w:t>
                        </w:r>
                      </w:ins>
                      <w:ins w:id="416" w:author="zhen yu" w:date="2014-11-08T22:53:00Z">
                        <w:del w:id="417" w:author="Kelvin Ang" w:date="2014-11-09T07:48:00Z">
                          <w:r w:rsidDel="00387117">
                            <w:delText xml:space="preserve">The time displayed </w:delText>
                          </w:r>
                        </w:del>
                      </w:ins>
                      <w:ins w:id="418" w:author="zhen yu" w:date="2014-11-08T22:54:00Z">
                        <w:del w:id="419" w:author="Kelvin Ang" w:date="2014-11-09T07:48:00Z">
                          <w:r w:rsidDel="00387117">
                            <w:delText>on the task will change</w:delText>
                          </w:r>
                        </w:del>
                      </w:ins>
                      <w:ins w:id="420" w:author="zhen yu" w:date="2014-11-08T22:59:00Z">
                        <w:del w:id="421" w:author="Kelvin Ang" w:date="2014-11-09T07:48:00Z">
                          <w:r w:rsidDel="00387117">
                            <w:delText>,</w:delText>
                          </w:r>
                        </w:del>
                      </w:ins>
                      <w:ins w:id="422" w:author="zhen yu" w:date="2014-11-08T22:54:00Z">
                        <w:del w:id="423" w:author="Kelvin Ang" w:date="2014-11-09T07:48:00Z">
                          <w:r w:rsidDel="00387117">
                            <w:delText xml:space="preserve"> </w:delText>
                          </w:r>
                        </w:del>
                      </w:ins>
                      <w:ins w:id="424" w:author="zhen yu" w:date="2014-11-08T22:58:00Z">
                        <w:del w:id="425" w:author="Kelvin Ang" w:date="2014-11-09T07:48:00Z">
                          <w:r w:rsidDel="00387117">
                            <w:delText>due to</w:delText>
                          </w:r>
                        </w:del>
                      </w:ins>
                      <w:ins w:id="426" w:author="zhen yu" w:date="2014-11-08T22:54:00Z">
                        <w:del w:id="427" w:author="Kelvin Ang" w:date="2014-11-09T07:48:00Z">
                          <w:r w:rsidDel="00387117">
                            <w:delText xml:space="preserve"> today’s date and time</w:delText>
                          </w:r>
                        </w:del>
                      </w:ins>
                      <w:ins w:id="428" w:author="zhen yu" w:date="2014-11-08T22:55:00Z">
                        <w:r>
                          <w:t>.</w:t>
                        </w:r>
                      </w:ins>
                      <w:ins w:id="429" w:author="zhen yu" w:date="2014-11-08T22:56:00Z">
                        <w:del w:id="430" w:author="Kelvin Ang" w:date="2014-11-09T07:49:00Z">
                          <w:r w:rsidDel="00387117">
                            <w:delText xml:space="preserve"> For example, if today is 10 Nov 8:00 AM, the time will change from 7:00 AM to 8:00</w:delText>
                          </w:r>
                        </w:del>
                      </w:ins>
                      <w:ins w:id="431" w:author="zhen yu" w:date="2014-11-08T22:57:00Z">
                        <w:del w:id="432" w:author="Kelvin Ang" w:date="2014-11-09T07:49:00Z">
                          <w:r w:rsidDel="00387117">
                            <w:delText xml:space="preserve"> AM. In addition, the </w:delText>
                          </w:r>
                          <w:r w:rsidRPr="00A94126" w:rsidDel="00387117">
                            <w:rPr>
                              <w:b/>
                              <w:rPrChange w:id="433" w:author="zhen yu" w:date="2014-11-08T22:57:00Z">
                                <w:rPr/>
                              </w:rPrChange>
                            </w:rPr>
                            <w:delText>Alternate timing</w:delText>
                          </w:r>
                          <w:r w:rsidDel="00387117">
                            <w:rPr>
                              <w:b/>
                            </w:rPr>
                            <w:delText xml:space="preserve"> </w:delText>
                          </w:r>
                          <w:r w:rsidRPr="00A94126" w:rsidDel="00387117">
                            <w:rPr>
                              <w:rPrChange w:id="434" w:author="zhen yu" w:date="2014-11-08T22:57:00Z">
                                <w:rPr>
                                  <w:b/>
                                </w:rPr>
                              </w:rPrChange>
                            </w:rPr>
                            <w:delText xml:space="preserve">will </w:delText>
                          </w:r>
                          <w:r w:rsidDel="00387117">
                            <w:delText>only display 10 Nov 9:00</w:delText>
                          </w:r>
                        </w:del>
                      </w:ins>
                      <w:ins w:id="435" w:author="zhen yu" w:date="2014-11-08T22:58:00Z">
                        <w:del w:id="436"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437" w:name="_Toc403237663"/>
      <w:bookmarkStart w:id="438" w:name="_Toc403237707"/>
      <w:bookmarkStart w:id="439" w:name="_Toc403237871"/>
      <w:r w:rsidRPr="00DD0BBB">
        <w:rPr>
          <w:rStyle w:val="Emphasis"/>
        </w:rPr>
        <w:lastRenderedPageBreak/>
        <w:t>Tasks with Multiple Recurrences</w:t>
      </w:r>
      <w:bookmarkEnd w:id="437"/>
      <w:bookmarkEnd w:id="438"/>
      <w:bookmarkEnd w:id="439"/>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8560"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1DB8EAA" id="AutoShape 71" o:spid="_x0000_s1026" type="#_x0000_t32" style="position:absolute;margin-left:165.7pt;margin-top:261.55pt;width:3.6pt;height:247.9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1152"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7F83C12" id="AutoShape 71" o:spid="_x0000_s1026" type="#_x0000_t32" style="position:absolute;margin-left:126.7pt;margin-top:260.4pt;width:3.6pt;height:155.3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6992"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387117" w:rsidRDefault="00387117"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387117" w:rsidRDefault="00387117"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0912"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1129BEC" id="Group 197" o:spid="_x0000_s1026" style="position:absolute;margin-left:.05pt;margin-top:244.3pt;width:311.7pt;height:115.75pt;z-index:251430912;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440" w:author="zhen yu" w:date="2014-11-08T22:16:00Z"/>
        </w:rPr>
      </w:pPr>
      <w:r>
        <w:rPr>
          <w:noProof/>
        </w:rPr>
        <mc:AlternateContent>
          <mc:Choice Requires="wps">
            <w:drawing>
              <wp:anchor distT="0" distB="0" distL="114300" distR="114300" simplePos="0" relativeHeight="251449344"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387117" w:rsidRDefault="00387117"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387117" w:rsidRDefault="00387117"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2656"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EBA7478" id="Rectangle 5" o:spid="_x0000_s1026" style="position:absolute;margin-left:64.55pt;margin-top:215.15pt;width:236.4pt;height:28.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3440"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97CB975" id="Rectangle 5" o:spid="_x0000_s1026" style="position:absolute;margin-left:65.9pt;margin-top:124.15pt;width:233pt;height:28.5pt;z-index:25145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441" w:author="zhen yu" w:date="2014-11-08T22:16:00Z">
        <w:r>
          <w:br w:type="page"/>
        </w:r>
      </w:ins>
    </w:p>
    <w:p w14:paraId="088217E6" w14:textId="7C0C2DBE" w:rsidR="00B05F25" w:rsidRPr="00DD0BBB" w:rsidRDefault="00A13EA7" w:rsidP="007B7679">
      <w:pPr>
        <w:rPr>
          <w:rStyle w:val="Emphasis"/>
        </w:rPr>
      </w:pPr>
      <w:bookmarkStart w:id="442" w:name="_Toc403237664"/>
      <w:bookmarkStart w:id="443" w:name="_Toc403237708"/>
      <w:bookmarkStart w:id="444" w:name="_Toc403237872"/>
      <w:r w:rsidRPr="00DD0BBB">
        <w:rPr>
          <w:rStyle w:val="Emphasis"/>
          <w:noProof/>
        </w:rPr>
        <w:lastRenderedPageBreak/>
        <mc:AlternateContent>
          <mc:Choice Requires="wps">
            <w:drawing>
              <wp:anchor distT="0" distB="0" distL="114300" distR="114300" simplePos="0" relativeHeight="25146675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387117" w:rsidRDefault="00387117" w:rsidP="00B05F25"/>
                          <w:p w14:paraId="74EA0BDE" w14:textId="681C22F9" w:rsidR="00387117" w:rsidRDefault="00387117" w:rsidP="00B05F25">
                            <w:pPr>
                              <w:rPr>
                                <w:ins w:id="445"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46" w:author="zhen yu" w:date="2014-11-08T23:09:00Z"/>
                              </w:rPr>
                            </w:pPr>
                            <w:ins w:id="447" w:author="zhen yu" w:date="2014-11-09T00:15:00Z">
                              <w:r>
                                <w:t>In addition</w:t>
                              </w:r>
                            </w:ins>
                            <w:ins w:id="448" w:author="zhen yu" w:date="2014-11-08T22:24:00Z">
                              <w:r>
                                <w:t>, you can also use</w:t>
                              </w:r>
                            </w:ins>
                            <w:ins w:id="449" w:author="zhen yu" w:date="2014-11-08T23:28:00Z">
                              <w:r>
                                <w:t xml:space="preserve"> </w:t>
                              </w:r>
                            </w:ins>
                            <w:ins w:id="450" w:author="zhen yu" w:date="2014-11-08T22:24:00Z">
                              <w:r w:rsidRPr="009D3E48">
                                <w:rPr>
                                  <w:b/>
                                  <w:rPrChange w:id="451" w:author="zhen yu" w:date="2014-11-08T22:26:00Z">
                                    <w:rPr/>
                                  </w:rPrChange>
                                </w:rPr>
                                <w:t>A</w:t>
                              </w:r>
                            </w:ins>
                            <w:ins w:id="452" w:author="Kelvin Ang" w:date="2014-11-09T07:50:00Z">
                              <w:r>
                                <w:rPr>
                                  <w:b/>
                                </w:rPr>
                                <w:t>lt</w:t>
                              </w:r>
                            </w:ins>
                            <w:ins w:id="453" w:author="zhen yu" w:date="2014-11-08T22:24:00Z">
                              <w:del w:id="454" w:author="Kelvin Ang" w:date="2014-11-09T07:50:00Z">
                                <w:r w:rsidRPr="009D3E48" w:rsidDel="00387117">
                                  <w:rPr>
                                    <w:b/>
                                    <w:rPrChange w:id="455" w:author="zhen yu" w:date="2014-11-08T22:26:00Z">
                                      <w:rPr/>
                                    </w:rPrChange>
                                  </w:rPr>
                                  <w:delText>LT</w:delText>
                                </w:r>
                              </w:del>
                            </w:ins>
                            <w:ins w:id="456" w:author="zhen yu" w:date="2014-11-08T22:25:00Z">
                              <w:r>
                                <w:rPr>
                                  <w:b/>
                                </w:rPr>
                                <w:t xml:space="preserve"> + </w:t>
                              </w:r>
                            </w:ins>
                            <w:ins w:id="457" w:author="zhen yu" w:date="2014-11-08T23:29:00Z">
                              <w:del w:id="458" w:author="Kelvin Ang" w:date="2014-11-09T07:50:00Z">
                                <w:r w:rsidDel="00387117">
                                  <w:rPr>
                                    <w:b/>
                                  </w:rPr>
                                  <w:delText>UP</w:delText>
                                </w:r>
                              </w:del>
                            </w:ins>
                            <w:ins w:id="459" w:author="Kelvin Ang" w:date="2014-11-09T07:50:00Z">
                              <w:r>
                                <w:rPr>
                                  <w:b/>
                                </w:rPr>
                                <w:t>Up</w:t>
                              </w:r>
                            </w:ins>
                            <w:ins w:id="460" w:author="zhen yu" w:date="2014-11-08T23:28:00Z">
                              <w:r>
                                <w:rPr>
                                  <w:b/>
                                </w:rPr>
                                <w:t>/</w:t>
                              </w:r>
                            </w:ins>
                            <w:ins w:id="461" w:author="zhen yu" w:date="2014-11-08T23:29:00Z">
                              <w:del w:id="462" w:author="Kelvin Ang" w:date="2014-11-09T07:50:00Z">
                                <w:r w:rsidDel="00387117">
                                  <w:rPr>
                                    <w:b/>
                                  </w:rPr>
                                  <w:delText>DOWN</w:delText>
                                </w:r>
                              </w:del>
                            </w:ins>
                            <w:ins w:id="463" w:author="zhen yu" w:date="2014-11-08T22:25:00Z">
                              <w:del w:id="464" w:author="Kelvin Ang" w:date="2014-11-09T07:50:00Z">
                                <w:r w:rsidRPr="009D3E48" w:rsidDel="00387117">
                                  <w:rPr>
                                    <w:b/>
                                    <w:rPrChange w:id="465" w:author="zhen yu" w:date="2014-11-08T22:26:00Z">
                                      <w:rPr/>
                                    </w:rPrChange>
                                  </w:rPr>
                                  <w:delText xml:space="preserve"> </w:delText>
                                </w:r>
                              </w:del>
                            </w:ins>
                            <w:ins w:id="466" w:author="Kelvin Ang" w:date="2014-11-09T07:50:00Z">
                              <w:r>
                                <w:rPr>
                                  <w:b/>
                                </w:rPr>
                                <w:t xml:space="preserve">Down </w:t>
                              </w:r>
                            </w:ins>
                            <w:ins w:id="467" w:author="zhen yu" w:date="2014-11-08T23:29:00Z">
                              <w:r w:rsidRPr="00872ADC">
                                <w:t>hotkey</w:t>
                              </w:r>
                            </w:ins>
                            <w:ins w:id="468" w:author="Kelvin Ang" w:date="2014-11-09T07:50:00Z">
                              <w:r>
                                <w:t>s</w:t>
                              </w:r>
                            </w:ins>
                            <w:ins w:id="469" w:author="zhen yu" w:date="2014-11-08T22:25:00Z">
                              <w:r>
                                <w:t xml:space="preserve"> to navigate through </w:t>
                              </w:r>
                            </w:ins>
                            <w:ins w:id="470" w:author="zhen yu" w:date="2014-11-08T22:26:00Z">
                              <w:r>
                                <w:t>hashtag lists.</w:t>
                              </w:r>
                            </w:ins>
                          </w:p>
                          <w:p w14:paraId="51669E6A" w14:textId="6DEECD5D" w:rsidR="00387117" w:rsidRDefault="00387117"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387117" w:rsidRDefault="00387117" w:rsidP="00B05F25"/>
                    <w:p w14:paraId="74EA0BDE" w14:textId="681C22F9" w:rsidR="00387117" w:rsidRDefault="00387117" w:rsidP="00B05F25">
                      <w:pPr>
                        <w:rPr>
                          <w:ins w:id="471" w:author="zhen yu" w:date="2014-11-08T22:24:00Z"/>
                        </w:rPr>
                      </w:pPr>
                      <w:r>
                        <w:t>You can quickly navigate through categories or custom hashtags simply by typing the hashtag in the command bar.</w:t>
                      </w:r>
                    </w:p>
                    <w:p w14:paraId="0149CBDB" w14:textId="0BE187F8" w:rsidR="00387117" w:rsidRDefault="00387117" w:rsidP="00B05F25">
                      <w:pPr>
                        <w:rPr>
                          <w:ins w:id="472" w:author="zhen yu" w:date="2014-11-08T23:09:00Z"/>
                        </w:rPr>
                      </w:pPr>
                      <w:ins w:id="473" w:author="zhen yu" w:date="2014-11-09T00:15:00Z">
                        <w:r>
                          <w:t>In addition</w:t>
                        </w:r>
                      </w:ins>
                      <w:ins w:id="474" w:author="zhen yu" w:date="2014-11-08T22:24:00Z">
                        <w:r>
                          <w:t>, you can also use</w:t>
                        </w:r>
                      </w:ins>
                      <w:ins w:id="475" w:author="zhen yu" w:date="2014-11-08T23:28:00Z">
                        <w:r>
                          <w:t xml:space="preserve"> </w:t>
                        </w:r>
                      </w:ins>
                      <w:ins w:id="476" w:author="zhen yu" w:date="2014-11-08T22:24:00Z">
                        <w:r w:rsidRPr="009D3E48">
                          <w:rPr>
                            <w:b/>
                            <w:rPrChange w:id="477" w:author="zhen yu" w:date="2014-11-08T22:26:00Z">
                              <w:rPr/>
                            </w:rPrChange>
                          </w:rPr>
                          <w:t>A</w:t>
                        </w:r>
                      </w:ins>
                      <w:ins w:id="478" w:author="Kelvin Ang" w:date="2014-11-09T07:50:00Z">
                        <w:r>
                          <w:rPr>
                            <w:b/>
                          </w:rPr>
                          <w:t>lt</w:t>
                        </w:r>
                      </w:ins>
                      <w:ins w:id="479" w:author="zhen yu" w:date="2014-11-08T22:24:00Z">
                        <w:del w:id="480" w:author="Kelvin Ang" w:date="2014-11-09T07:50:00Z">
                          <w:r w:rsidRPr="009D3E48" w:rsidDel="00387117">
                            <w:rPr>
                              <w:b/>
                              <w:rPrChange w:id="481" w:author="zhen yu" w:date="2014-11-08T22:26:00Z">
                                <w:rPr/>
                              </w:rPrChange>
                            </w:rPr>
                            <w:delText>LT</w:delText>
                          </w:r>
                        </w:del>
                      </w:ins>
                      <w:ins w:id="482" w:author="zhen yu" w:date="2014-11-08T22:25:00Z">
                        <w:r>
                          <w:rPr>
                            <w:b/>
                          </w:rPr>
                          <w:t xml:space="preserve"> + </w:t>
                        </w:r>
                      </w:ins>
                      <w:ins w:id="483" w:author="zhen yu" w:date="2014-11-08T23:29:00Z">
                        <w:del w:id="484" w:author="Kelvin Ang" w:date="2014-11-09T07:50:00Z">
                          <w:r w:rsidDel="00387117">
                            <w:rPr>
                              <w:b/>
                            </w:rPr>
                            <w:delText>UP</w:delText>
                          </w:r>
                        </w:del>
                      </w:ins>
                      <w:ins w:id="485" w:author="Kelvin Ang" w:date="2014-11-09T07:50:00Z">
                        <w:r>
                          <w:rPr>
                            <w:b/>
                          </w:rPr>
                          <w:t>Up</w:t>
                        </w:r>
                      </w:ins>
                      <w:ins w:id="486" w:author="zhen yu" w:date="2014-11-08T23:28:00Z">
                        <w:r>
                          <w:rPr>
                            <w:b/>
                          </w:rPr>
                          <w:t>/</w:t>
                        </w:r>
                      </w:ins>
                      <w:ins w:id="487" w:author="zhen yu" w:date="2014-11-08T23:29:00Z">
                        <w:del w:id="488" w:author="Kelvin Ang" w:date="2014-11-09T07:50:00Z">
                          <w:r w:rsidDel="00387117">
                            <w:rPr>
                              <w:b/>
                            </w:rPr>
                            <w:delText>DOWN</w:delText>
                          </w:r>
                        </w:del>
                      </w:ins>
                      <w:ins w:id="489" w:author="zhen yu" w:date="2014-11-08T22:25:00Z">
                        <w:del w:id="490" w:author="Kelvin Ang" w:date="2014-11-09T07:50:00Z">
                          <w:r w:rsidRPr="009D3E48" w:rsidDel="00387117">
                            <w:rPr>
                              <w:b/>
                              <w:rPrChange w:id="491" w:author="zhen yu" w:date="2014-11-08T22:26:00Z">
                                <w:rPr/>
                              </w:rPrChange>
                            </w:rPr>
                            <w:delText xml:space="preserve"> </w:delText>
                          </w:r>
                        </w:del>
                      </w:ins>
                      <w:ins w:id="492" w:author="Kelvin Ang" w:date="2014-11-09T07:50:00Z">
                        <w:r>
                          <w:rPr>
                            <w:b/>
                          </w:rPr>
                          <w:t xml:space="preserve">Down </w:t>
                        </w:r>
                      </w:ins>
                      <w:ins w:id="493" w:author="zhen yu" w:date="2014-11-08T23:29:00Z">
                        <w:r w:rsidRPr="00872ADC">
                          <w:t>hotkey</w:t>
                        </w:r>
                      </w:ins>
                      <w:ins w:id="494" w:author="Kelvin Ang" w:date="2014-11-09T07:50:00Z">
                        <w:r>
                          <w:t>s</w:t>
                        </w:r>
                      </w:ins>
                      <w:ins w:id="495" w:author="zhen yu" w:date="2014-11-08T22:25:00Z">
                        <w:r>
                          <w:t xml:space="preserve"> to navigate through </w:t>
                        </w:r>
                      </w:ins>
                      <w:ins w:id="496" w:author="zhen yu" w:date="2014-11-08T22:26:00Z">
                        <w:r>
                          <w:t>hashtag lists.</w:t>
                        </w:r>
                      </w:ins>
                    </w:p>
                    <w:p w14:paraId="51669E6A" w14:textId="6DEECD5D" w:rsidR="00387117" w:rsidRDefault="00387117" w:rsidP="00B05F25"/>
                  </w:txbxContent>
                </v:textbox>
                <w10:wrap type="tight"/>
              </v:shape>
            </w:pict>
          </mc:Fallback>
        </mc:AlternateContent>
      </w:r>
      <w:del w:id="497" w:author="zhen yu" w:date="2014-11-08T22:16:00Z">
        <w:r w:rsidR="00472967" w:rsidRPr="00DD0BBB" w:rsidDel="001B776D">
          <w:rPr>
            <w:rStyle w:val="Emphasis"/>
          </w:rPr>
          <w:delText>Working with</w:delText>
        </w:r>
      </w:del>
      <w:ins w:id="498" w:author="zhen yu" w:date="2014-11-08T22:16:00Z">
        <w:r w:rsidR="001B776D">
          <w:rPr>
            <w:rStyle w:val="Emphasis"/>
          </w:rPr>
          <w:t>Viewing Custom</w:t>
        </w:r>
      </w:ins>
      <w:r w:rsidR="00472967" w:rsidRPr="00DD0BBB">
        <w:rPr>
          <w:rStyle w:val="Emphasis"/>
        </w:rPr>
        <w:t xml:space="preserve"> Hashtags</w:t>
      </w:r>
      <w:bookmarkEnd w:id="442"/>
      <w:bookmarkEnd w:id="443"/>
      <w:bookmarkEnd w:id="444"/>
    </w:p>
    <w:p w14:paraId="01DB977E" w14:textId="5933DC9B" w:rsidR="00B05F25" w:rsidRDefault="00A13EA7" w:rsidP="007B7679">
      <w:r>
        <w:rPr>
          <w:noProof/>
        </w:rPr>
        <mc:AlternateContent>
          <mc:Choice Requires="wpg">
            <w:drawing>
              <wp:anchor distT="0" distB="0" distL="114300" distR="114300" simplePos="0" relativeHeight="251470848"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CB7065" id="Group 134" o:spid="_x0000_s1026" style="position:absolute;margin-left:0;margin-top:250.4pt;width:312.95pt;height:177.9pt;z-index:251470848;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524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387117" w:rsidRDefault="00387117"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387117" w:rsidRDefault="00387117"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499"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00" w:author="zhen yu" w:date="2014-11-08T22:23:00Z"/>
          <w:b/>
          <w:i/>
        </w:rPr>
      </w:pPr>
    </w:p>
    <w:p w14:paraId="478D3B11" w14:textId="77777777" w:rsidR="001B776D" w:rsidRPr="00DD0BBB" w:rsidRDefault="001B776D" w:rsidP="001B776D">
      <w:pPr>
        <w:rPr>
          <w:ins w:id="501" w:author="zhen yu" w:date="2014-11-08T22:23:00Z"/>
          <w:rStyle w:val="Emphasis"/>
        </w:rPr>
      </w:pPr>
      <w:ins w:id="502" w:author="zhen yu" w:date="2014-11-08T22:23:00Z">
        <w:r w:rsidRPr="00DD0BBB">
          <w:rPr>
            <w:rStyle w:val="Emphasis"/>
            <w:noProof/>
          </w:rPr>
          <w:lastRenderedPageBreak/>
          <mc:AlternateContent>
            <mc:Choice Requires="wps">
              <w:drawing>
                <wp:anchor distT="0" distB="0" distL="114300" distR="114300" simplePos="0" relativeHeight="251481088"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387117" w:rsidRDefault="00387117" w:rsidP="001B776D"/>
                            <w:p w14:paraId="56B70D7C" w14:textId="45FAE3E1" w:rsidR="00387117" w:rsidRDefault="00387117" w:rsidP="001B776D">
                              <w:pPr>
                                <w:rPr>
                                  <w:ins w:id="503" w:author="zhen yu" w:date="2014-11-08T22:29:00Z"/>
                                </w:rPr>
                              </w:pPr>
                              <w:r>
                                <w:t xml:space="preserve">You can </w:t>
                              </w:r>
                              <w:del w:id="504" w:author="zhen yu" w:date="2014-11-08T22:29:00Z">
                                <w:r w:rsidDel="009D3E48">
                                  <w:delText>quickly navigate through categories or custom hashtags simply by typing the hashtag in the command bar.</w:delText>
                                </w:r>
                              </w:del>
                              <w:ins w:id="505" w:author="zhen yu" w:date="2014-11-08T22:29:00Z">
                                <w:r>
                                  <w:t xml:space="preserve">view </w:t>
                                </w:r>
                              </w:ins>
                              <w:ins w:id="506" w:author="zhen yu" w:date="2014-11-08T22:36:00Z">
                                <w:r>
                                  <w:t>o</w:t>
                                </w:r>
                              </w:ins>
                              <w:ins w:id="507" w:author="zhen yu" w:date="2014-11-08T22:29:00Z">
                                <w:r>
                                  <w:t>verdue tasks by typing “</w:t>
                                </w:r>
                                <w:r w:rsidRPr="009D3E48">
                                  <w:rPr>
                                    <w:b/>
                                    <w:rPrChange w:id="508" w:author="zhen yu" w:date="2014-11-08T22:29:00Z">
                                      <w:rPr/>
                                    </w:rPrChange>
                                  </w:rPr>
                                  <w:t>#</w:t>
                                </w:r>
                                <w:proofErr w:type="spellStart"/>
                                <w:r w:rsidRPr="009D3E48">
                                  <w:rPr>
                                    <w:b/>
                                    <w:rPrChange w:id="509" w:author="zhen yu" w:date="2014-11-08T22:29:00Z">
                                      <w:rPr/>
                                    </w:rPrChange>
                                  </w:rPr>
                                  <w:t>ovd</w:t>
                                </w:r>
                                <w:proofErr w:type="spellEnd"/>
                                <w:r>
                                  <w:t>”</w:t>
                                </w:r>
                              </w:ins>
                              <w:ins w:id="510" w:author="Kelvin Ang" w:date="2014-11-09T08:37:00Z">
                                <w:r w:rsidR="00B665B4">
                                  <w:t xml:space="preserve"> in the command bar</w:t>
                                </w:r>
                              </w:ins>
                              <w:ins w:id="511" w:author="zhen yu" w:date="2014-11-08T22:29:00Z">
                                <w:r>
                                  <w:t>.</w:t>
                                </w:r>
                              </w:ins>
                            </w:p>
                            <w:p w14:paraId="7591F49D" w14:textId="5A251665" w:rsidR="00387117" w:rsidRDefault="00387117" w:rsidP="001B776D">
                              <w:ins w:id="512" w:author="zhen yu" w:date="2014-11-08T22:29:00Z">
                                <w:r>
                                  <w:t>O</w:t>
                                </w:r>
                              </w:ins>
                              <w:ins w:id="513" w:author="zhen yu" w:date="2014-11-08T22:30:00Z">
                                <w:r>
                                  <w:t xml:space="preserve">verdue tasks </w:t>
                                </w:r>
                              </w:ins>
                              <w:ins w:id="514" w:author="Kelvin Ang" w:date="2014-11-09T07:53:00Z">
                                <w:r>
                                  <w:t>are</w:t>
                                </w:r>
                              </w:ins>
                              <w:ins w:id="515" w:author="zhen yu" w:date="2014-11-08T22:30:00Z">
                                <w:del w:id="516" w:author="Kelvin Ang" w:date="2014-11-09T07:53:00Z">
                                  <w:r w:rsidDel="00387117">
                                    <w:delText>is</w:delText>
                                  </w:r>
                                </w:del>
                                <w:r>
                                  <w:t xml:space="preserve"> tagged with an “</w:t>
                                </w:r>
                                <w:r w:rsidRPr="009D3E48">
                                  <w:rPr>
                                    <w:b/>
                                    <w:rPrChange w:id="51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387117" w:rsidRDefault="00387117" w:rsidP="001B776D"/>
                      <w:p w14:paraId="56B70D7C" w14:textId="45FAE3E1" w:rsidR="00387117" w:rsidRDefault="00387117" w:rsidP="001B776D">
                        <w:pPr>
                          <w:rPr>
                            <w:ins w:id="518" w:author="zhen yu" w:date="2014-11-08T22:29:00Z"/>
                          </w:rPr>
                        </w:pPr>
                        <w:r>
                          <w:t xml:space="preserve">You can </w:t>
                        </w:r>
                        <w:del w:id="519" w:author="zhen yu" w:date="2014-11-08T22:29:00Z">
                          <w:r w:rsidDel="009D3E48">
                            <w:delText>quickly navigate through categories or custom hashtags simply by typing the hashtag in the command bar.</w:delText>
                          </w:r>
                        </w:del>
                        <w:ins w:id="520" w:author="zhen yu" w:date="2014-11-08T22:29:00Z">
                          <w:r>
                            <w:t xml:space="preserve">view </w:t>
                          </w:r>
                        </w:ins>
                        <w:ins w:id="521" w:author="zhen yu" w:date="2014-11-08T22:36:00Z">
                          <w:r>
                            <w:t>o</w:t>
                          </w:r>
                        </w:ins>
                        <w:ins w:id="522" w:author="zhen yu" w:date="2014-11-08T22:29:00Z">
                          <w:r>
                            <w:t>verdue tasks by typing “</w:t>
                          </w:r>
                          <w:r w:rsidRPr="009D3E48">
                            <w:rPr>
                              <w:b/>
                              <w:rPrChange w:id="523" w:author="zhen yu" w:date="2014-11-08T22:29:00Z">
                                <w:rPr/>
                              </w:rPrChange>
                            </w:rPr>
                            <w:t>#</w:t>
                          </w:r>
                          <w:proofErr w:type="spellStart"/>
                          <w:r w:rsidRPr="009D3E48">
                            <w:rPr>
                              <w:b/>
                              <w:rPrChange w:id="524" w:author="zhen yu" w:date="2014-11-08T22:29:00Z">
                                <w:rPr/>
                              </w:rPrChange>
                            </w:rPr>
                            <w:t>ovd</w:t>
                          </w:r>
                          <w:proofErr w:type="spellEnd"/>
                          <w:r>
                            <w:t>”</w:t>
                          </w:r>
                        </w:ins>
                        <w:ins w:id="525" w:author="Kelvin Ang" w:date="2014-11-09T08:37:00Z">
                          <w:r w:rsidR="00B665B4">
                            <w:t xml:space="preserve"> in the command bar</w:t>
                          </w:r>
                        </w:ins>
                        <w:ins w:id="526" w:author="zhen yu" w:date="2014-11-08T22:29:00Z">
                          <w:r>
                            <w:t>.</w:t>
                          </w:r>
                        </w:ins>
                      </w:p>
                      <w:p w14:paraId="7591F49D" w14:textId="5A251665" w:rsidR="00387117" w:rsidRDefault="00387117" w:rsidP="001B776D">
                        <w:ins w:id="527" w:author="zhen yu" w:date="2014-11-08T22:29:00Z">
                          <w:r>
                            <w:t>O</w:t>
                          </w:r>
                        </w:ins>
                        <w:ins w:id="528" w:author="zhen yu" w:date="2014-11-08T22:30:00Z">
                          <w:r>
                            <w:t xml:space="preserve">verdue tasks </w:t>
                          </w:r>
                        </w:ins>
                        <w:ins w:id="529" w:author="Kelvin Ang" w:date="2014-11-09T07:53:00Z">
                          <w:r>
                            <w:t>are</w:t>
                          </w:r>
                        </w:ins>
                        <w:ins w:id="530" w:author="zhen yu" w:date="2014-11-08T22:30:00Z">
                          <w:del w:id="531" w:author="Kelvin Ang" w:date="2014-11-09T07:53:00Z">
                            <w:r w:rsidDel="00387117">
                              <w:delText>is</w:delText>
                            </w:r>
                          </w:del>
                          <w:r>
                            <w:t xml:space="preserve"> tagged with an “</w:t>
                          </w:r>
                          <w:r w:rsidRPr="009D3E48">
                            <w:rPr>
                              <w:b/>
                              <w:rPrChange w:id="532"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533" w:author="zhen yu" w:date="2014-11-08T22:31:00Z"/>
        </w:rPr>
      </w:pPr>
      <w:ins w:id="534"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535" w:author="zhen yu" w:date="2014-11-08T22:31:00Z"/>
          <w:rStyle w:val="Emphasis"/>
        </w:rPr>
      </w:pPr>
      <w:ins w:id="536" w:author="zhen yu" w:date="2014-11-08T22:31:00Z">
        <w:r w:rsidRPr="00DD0BBB">
          <w:rPr>
            <w:rStyle w:val="Emphasis"/>
            <w:noProof/>
          </w:rPr>
          <mc:AlternateContent>
            <mc:Choice Requires="wps">
              <w:drawing>
                <wp:anchor distT="0" distB="0" distL="114300" distR="114300" simplePos="0" relativeHeight="251485184"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387117" w:rsidRDefault="00387117" w:rsidP="009D3E48">
                              <w:pPr>
                                <w:rPr>
                                  <w:ins w:id="537" w:author="zhen yu" w:date="2014-11-08T22:39:00Z"/>
                                </w:rPr>
                              </w:pPr>
                            </w:p>
                            <w:p w14:paraId="4A7BC056" w14:textId="57F2A88C" w:rsidR="00387117" w:rsidDel="00432946" w:rsidRDefault="00387117" w:rsidP="009D3E48">
                              <w:pPr>
                                <w:rPr>
                                  <w:del w:id="538" w:author="zhen yu" w:date="2014-11-08T22:40:00Z"/>
                                </w:rPr>
                              </w:pPr>
                            </w:p>
                            <w:p w14:paraId="68404048" w14:textId="4504FBB1" w:rsidR="00387117" w:rsidDel="00387117" w:rsidRDefault="00387117" w:rsidP="009D3E48">
                              <w:pPr>
                                <w:rPr>
                                  <w:del w:id="539" w:author="Kelvin Ang" w:date="2014-11-09T07:51:00Z"/>
                                </w:rPr>
                              </w:pPr>
                              <w:r>
                                <w:t xml:space="preserve">You can view </w:t>
                              </w:r>
                              <w:del w:id="540" w:author="zhen yu" w:date="2014-11-08T22:36:00Z">
                                <w:r w:rsidDel="009D3E48">
                                  <w:delText xml:space="preserve">overdue </w:delText>
                                </w:r>
                              </w:del>
                              <w:ins w:id="541" w:author="zhen yu" w:date="2014-11-08T22:36:00Z">
                                <w:r>
                                  <w:t xml:space="preserve">upcoming </w:t>
                                </w:r>
                              </w:ins>
                              <w:r>
                                <w:t xml:space="preserve">tasks by </w:t>
                              </w:r>
                              <w:del w:id="542" w:author="zhen yu" w:date="2014-11-08T22:39:00Z">
                                <w:r w:rsidDel="00432946">
                                  <w:delText xml:space="preserve">simply </w:delText>
                                </w:r>
                              </w:del>
                              <w:r>
                                <w:t>typing “</w:t>
                              </w:r>
                              <w:r w:rsidRPr="00BF5401">
                                <w:rPr>
                                  <w:b/>
                                </w:rPr>
                                <w:t>#</w:t>
                              </w:r>
                              <w:proofErr w:type="spellStart"/>
                              <w:del w:id="543" w:author="zhen yu" w:date="2014-11-08T22:36:00Z">
                                <w:r w:rsidRPr="00BF5401" w:rsidDel="009D3E48">
                                  <w:rPr>
                                    <w:b/>
                                  </w:rPr>
                                  <w:delText>ovd</w:delText>
                                </w:r>
                              </w:del>
                              <w:proofErr w:type="gramStart"/>
                              <w:ins w:id="544" w:author="zhen yu" w:date="2014-11-08T22:36:00Z">
                                <w:r>
                                  <w:rPr>
                                    <w:b/>
                                  </w:rPr>
                                  <w:t>upc</w:t>
                                </w:r>
                              </w:ins>
                              <w:proofErr w:type="spellEnd"/>
                              <w:proofErr w:type="gramEnd"/>
                              <w:r>
                                <w:t>”</w:t>
                              </w:r>
                              <w:ins w:id="545" w:author="Kelvin Ang" w:date="2014-11-09T08:37:00Z">
                                <w:r w:rsidR="00B665B4">
                                  <w:t xml:space="preserve"> in the command bar</w:t>
                                </w:r>
                              </w:ins>
                              <w:r>
                                <w:t>.</w:t>
                              </w:r>
                            </w:p>
                            <w:p w14:paraId="2CB1F5CF" w14:textId="77777777" w:rsidR="00387117" w:rsidRDefault="00387117" w:rsidP="009D3E48">
                              <w:pPr>
                                <w:rPr>
                                  <w:ins w:id="546" w:author="Kelvin Ang" w:date="2014-11-09T07:51:00Z"/>
                                </w:rPr>
                              </w:pPr>
                            </w:p>
                            <w:p w14:paraId="422FC4C4" w14:textId="0F7913CE" w:rsidR="00387117" w:rsidRDefault="00705B63" w:rsidP="009D3E48">
                              <w:pPr>
                                <w:rPr>
                                  <w:ins w:id="547" w:author="Kelvin Ang" w:date="2014-11-09T07:51:00Z"/>
                                </w:rPr>
                              </w:pPr>
                              <w:ins w:id="548" w:author="Kelvin Ang" w:date="2014-11-09T08:04:00Z">
                                <w:r>
                                  <w:t>The upcoming category dis</w:t>
                                </w:r>
                                <w:r w:rsidR="00B665B4">
                                  <w:t xml:space="preserve">plays tasks </w:t>
                                </w:r>
                              </w:ins>
                              <w:ins w:id="549" w:author="Kelvin Ang" w:date="2014-11-09T08:38:00Z">
                                <w:r w:rsidR="00B665B4">
                                  <w:t>t</w:t>
                                </w:r>
                                <w:r w:rsidR="00E204C6">
                                  <w:t>hat happen</w:t>
                                </w:r>
                                <w:r w:rsidR="00B665B4">
                                  <w:t xml:space="preserve"> two or more days ahead.</w:t>
                                </w:r>
                              </w:ins>
                              <w:ins w:id="550" w:author="Kelvin Ang" w:date="2014-11-09T08:04:00Z">
                                <w:r w:rsidR="00B665B4">
                                  <w:t xml:space="preserve"> </w:t>
                                </w:r>
                              </w:ins>
                            </w:p>
                            <w:p w14:paraId="03EEFA2E" w14:textId="33626F70" w:rsidR="00387117" w:rsidRDefault="00387117" w:rsidP="009D3E48">
                              <w:ins w:id="551" w:author="zhen yu" w:date="2014-11-08T22:51:00Z">
                                <w:del w:id="552" w:author="Kelvin Ang" w:date="2014-11-09T07:51:00Z">
                                  <w:r w:rsidDel="00387117">
                                    <w:delText xml:space="preserve">Note: </w:delText>
                                  </w:r>
                                </w:del>
                              </w:ins>
                              <w:del w:id="553" w:author="Kelvin Ang" w:date="2014-11-09T07:51:00Z">
                                <w:r w:rsidDel="00387117">
                                  <w:delText xml:space="preserve">Overdue </w:delText>
                                </w:r>
                              </w:del>
                              <w:ins w:id="554" w:author="zhen yu" w:date="2014-11-08T22:40:00Z">
                                <w:del w:id="555" w:author="Kelvin Ang" w:date="2014-11-09T07:51:00Z">
                                  <w:r w:rsidDel="00387117">
                                    <w:delText xml:space="preserve">Upcoming task does not </w:delText>
                                  </w:r>
                                </w:del>
                              </w:ins>
                              <w:ins w:id="556" w:author="zhen yu" w:date="2014-11-08T22:41:00Z">
                                <w:del w:id="557" w:author="Kelvin Ang" w:date="2014-11-09T07:51:00Z">
                                  <w:r w:rsidDel="00387117">
                                    <w:delText>display task</w:delText>
                                  </w:r>
                                </w:del>
                              </w:ins>
                              <w:ins w:id="558" w:author="zhen yu" w:date="2014-11-08T22:42:00Z">
                                <w:del w:id="559" w:author="Kelvin Ang" w:date="2014-11-09T07:51:00Z">
                                  <w:r w:rsidDel="00387117">
                                    <w:delText>s</w:delText>
                                  </w:r>
                                </w:del>
                              </w:ins>
                              <w:ins w:id="560" w:author="zhen yu" w:date="2014-11-08T22:41:00Z">
                                <w:del w:id="561" w:author="Kelvin Ang" w:date="2014-11-09T07:51:00Z">
                                  <w:r w:rsidDel="00387117">
                                    <w:delText xml:space="preserve"> that fall</w:delText>
                                  </w:r>
                                </w:del>
                              </w:ins>
                              <w:ins w:id="562" w:author="zhen yu" w:date="2014-11-09T00:16:00Z">
                                <w:del w:id="563" w:author="Kelvin Ang" w:date="2014-11-09T07:51:00Z">
                                  <w:r w:rsidDel="00387117">
                                    <w:delText>s</w:delText>
                                  </w:r>
                                </w:del>
                              </w:ins>
                              <w:ins w:id="564" w:author="zhen yu" w:date="2014-11-08T22:41:00Z">
                                <w:del w:id="565" w:author="Kelvin Ang" w:date="2014-11-09T07:51:00Z">
                                  <w:r w:rsidDel="00387117">
                                    <w:delText xml:space="preserve"> </w:delText>
                                  </w:r>
                                </w:del>
                              </w:ins>
                              <w:ins w:id="566" w:author="zhen yu" w:date="2014-11-08T22:42:00Z">
                                <w:del w:id="567" w:author="Kelvin Ang" w:date="2014-11-09T07:51:00Z">
                                  <w:r w:rsidDel="00387117">
                                    <w:delText>on</w:delText>
                                  </w:r>
                                </w:del>
                              </w:ins>
                              <w:ins w:id="568" w:author="zhen yu" w:date="2014-11-08T22:40:00Z">
                                <w:del w:id="569" w:author="Kelvin Ang" w:date="2014-11-09T07:51:00Z">
                                  <w:r w:rsidDel="00387117">
                                    <w:delText xml:space="preserve"> today, tomorrow,</w:delText>
                                  </w:r>
                                </w:del>
                              </w:ins>
                              <w:ins w:id="570" w:author="zhen yu" w:date="2014-11-08T22:41:00Z">
                                <w:del w:id="571" w:author="Kelvin Ang" w:date="2014-11-09T07:51:00Z">
                                  <w:r w:rsidDel="00387117">
                                    <w:delText xml:space="preserve"> </w:delText>
                                  </w:r>
                                </w:del>
                              </w:ins>
                              <w:ins w:id="572" w:author="zhen yu" w:date="2014-11-08T22:40:00Z">
                                <w:del w:id="573" w:author="Kelvin Ang" w:date="2014-11-09T07:51:00Z">
                                  <w:r w:rsidDel="00387117">
                                    <w:delText>over</w:delText>
                                  </w:r>
                                </w:del>
                              </w:ins>
                              <w:ins w:id="574" w:author="zhen yu" w:date="2014-11-08T22:41:00Z">
                                <w:del w:id="575" w:author="Kelvin Ang" w:date="2014-11-09T07:51:00Z">
                                  <w:r w:rsidDel="00387117">
                                    <w:delText>due</w:delText>
                                  </w:r>
                                </w:del>
                              </w:ins>
                              <w:del w:id="576" w:author="Kelvin Ang" w:date="2014-11-09T07:51:00Z">
                                <w:r w:rsidDel="00387117">
                                  <w:delText>tasks is</w:delText>
                                </w:r>
                              </w:del>
                              <w:ins w:id="577" w:author="zhen yu" w:date="2014-11-08T22:41:00Z">
                                <w:del w:id="578" w:author="Kelvin Ang" w:date="2014-11-09T07:51:00Z">
                                  <w:r w:rsidDel="00387117">
                                    <w:delText xml:space="preserve">, someday and completed </w:delText>
                                  </w:r>
                                </w:del>
                              </w:ins>
                              <w:ins w:id="579" w:author="zhen yu" w:date="2014-11-08T22:42:00Z">
                                <w:del w:id="580" w:author="Kelvin Ang" w:date="2014-11-09T07:51:00Z">
                                  <w:r w:rsidDel="00387117">
                                    <w:delText>category.</w:delText>
                                  </w:r>
                                </w:del>
                              </w:ins>
                              <w:del w:id="581"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387117" w:rsidRDefault="00387117" w:rsidP="009D3E48">
                        <w:pPr>
                          <w:rPr>
                            <w:ins w:id="582" w:author="zhen yu" w:date="2014-11-08T22:39:00Z"/>
                          </w:rPr>
                        </w:pPr>
                      </w:p>
                      <w:p w14:paraId="4A7BC056" w14:textId="57F2A88C" w:rsidR="00387117" w:rsidDel="00432946" w:rsidRDefault="00387117" w:rsidP="009D3E48">
                        <w:pPr>
                          <w:rPr>
                            <w:del w:id="583" w:author="zhen yu" w:date="2014-11-08T22:40:00Z"/>
                          </w:rPr>
                        </w:pPr>
                      </w:p>
                      <w:p w14:paraId="68404048" w14:textId="4504FBB1" w:rsidR="00387117" w:rsidDel="00387117" w:rsidRDefault="00387117" w:rsidP="009D3E48">
                        <w:pPr>
                          <w:rPr>
                            <w:del w:id="584" w:author="Kelvin Ang" w:date="2014-11-09T07:51:00Z"/>
                          </w:rPr>
                        </w:pPr>
                        <w:r>
                          <w:t xml:space="preserve">You can view </w:t>
                        </w:r>
                        <w:del w:id="585" w:author="zhen yu" w:date="2014-11-08T22:36:00Z">
                          <w:r w:rsidDel="009D3E48">
                            <w:delText xml:space="preserve">overdue </w:delText>
                          </w:r>
                        </w:del>
                        <w:ins w:id="586" w:author="zhen yu" w:date="2014-11-08T22:36:00Z">
                          <w:r>
                            <w:t xml:space="preserve">upcoming </w:t>
                          </w:r>
                        </w:ins>
                        <w:r>
                          <w:t xml:space="preserve">tasks by </w:t>
                        </w:r>
                        <w:del w:id="587" w:author="zhen yu" w:date="2014-11-08T22:39:00Z">
                          <w:r w:rsidDel="00432946">
                            <w:delText xml:space="preserve">simply </w:delText>
                          </w:r>
                        </w:del>
                        <w:r>
                          <w:t>typing “</w:t>
                        </w:r>
                        <w:r w:rsidRPr="00BF5401">
                          <w:rPr>
                            <w:b/>
                          </w:rPr>
                          <w:t>#</w:t>
                        </w:r>
                        <w:proofErr w:type="spellStart"/>
                        <w:del w:id="588" w:author="zhen yu" w:date="2014-11-08T22:36:00Z">
                          <w:r w:rsidRPr="00BF5401" w:rsidDel="009D3E48">
                            <w:rPr>
                              <w:b/>
                            </w:rPr>
                            <w:delText>ovd</w:delText>
                          </w:r>
                        </w:del>
                        <w:proofErr w:type="gramStart"/>
                        <w:ins w:id="589" w:author="zhen yu" w:date="2014-11-08T22:36:00Z">
                          <w:r>
                            <w:rPr>
                              <w:b/>
                            </w:rPr>
                            <w:t>upc</w:t>
                          </w:r>
                        </w:ins>
                        <w:proofErr w:type="spellEnd"/>
                        <w:proofErr w:type="gramEnd"/>
                        <w:r>
                          <w:t>”</w:t>
                        </w:r>
                        <w:ins w:id="590" w:author="Kelvin Ang" w:date="2014-11-09T08:37:00Z">
                          <w:r w:rsidR="00B665B4">
                            <w:t xml:space="preserve"> in the command bar</w:t>
                          </w:r>
                        </w:ins>
                        <w:r>
                          <w:t>.</w:t>
                        </w:r>
                      </w:p>
                      <w:p w14:paraId="2CB1F5CF" w14:textId="77777777" w:rsidR="00387117" w:rsidRDefault="00387117" w:rsidP="009D3E48">
                        <w:pPr>
                          <w:rPr>
                            <w:ins w:id="591" w:author="Kelvin Ang" w:date="2014-11-09T07:51:00Z"/>
                          </w:rPr>
                        </w:pPr>
                      </w:p>
                      <w:p w14:paraId="422FC4C4" w14:textId="0F7913CE" w:rsidR="00387117" w:rsidRDefault="00705B63" w:rsidP="009D3E48">
                        <w:pPr>
                          <w:rPr>
                            <w:ins w:id="592" w:author="Kelvin Ang" w:date="2014-11-09T07:51:00Z"/>
                          </w:rPr>
                        </w:pPr>
                        <w:ins w:id="593" w:author="Kelvin Ang" w:date="2014-11-09T08:04:00Z">
                          <w:r>
                            <w:t>The upcoming category dis</w:t>
                          </w:r>
                          <w:r w:rsidR="00B665B4">
                            <w:t xml:space="preserve">plays tasks </w:t>
                          </w:r>
                        </w:ins>
                        <w:ins w:id="594" w:author="Kelvin Ang" w:date="2014-11-09T08:38:00Z">
                          <w:r w:rsidR="00B665B4">
                            <w:t>t</w:t>
                          </w:r>
                          <w:r w:rsidR="00E204C6">
                            <w:t>hat happen</w:t>
                          </w:r>
                          <w:r w:rsidR="00B665B4">
                            <w:t xml:space="preserve"> two or more days ahead.</w:t>
                          </w:r>
                        </w:ins>
                        <w:ins w:id="595" w:author="Kelvin Ang" w:date="2014-11-09T08:04:00Z">
                          <w:r w:rsidR="00B665B4">
                            <w:t xml:space="preserve"> </w:t>
                          </w:r>
                        </w:ins>
                      </w:p>
                      <w:p w14:paraId="03EEFA2E" w14:textId="33626F70" w:rsidR="00387117" w:rsidRDefault="00387117" w:rsidP="009D3E48">
                        <w:ins w:id="596" w:author="zhen yu" w:date="2014-11-08T22:51:00Z">
                          <w:del w:id="597" w:author="Kelvin Ang" w:date="2014-11-09T07:51:00Z">
                            <w:r w:rsidDel="00387117">
                              <w:delText xml:space="preserve">Note: </w:delText>
                            </w:r>
                          </w:del>
                        </w:ins>
                        <w:del w:id="598" w:author="Kelvin Ang" w:date="2014-11-09T07:51:00Z">
                          <w:r w:rsidDel="00387117">
                            <w:delText xml:space="preserve">Overdue </w:delText>
                          </w:r>
                        </w:del>
                        <w:ins w:id="599" w:author="zhen yu" w:date="2014-11-08T22:40:00Z">
                          <w:del w:id="600" w:author="Kelvin Ang" w:date="2014-11-09T07:51:00Z">
                            <w:r w:rsidDel="00387117">
                              <w:delText xml:space="preserve">Upcoming task does not </w:delText>
                            </w:r>
                          </w:del>
                        </w:ins>
                        <w:ins w:id="601" w:author="zhen yu" w:date="2014-11-08T22:41:00Z">
                          <w:del w:id="602" w:author="Kelvin Ang" w:date="2014-11-09T07:51:00Z">
                            <w:r w:rsidDel="00387117">
                              <w:delText>display task</w:delText>
                            </w:r>
                          </w:del>
                        </w:ins>
                        <w:ins w:id="603" w:author="zhen yu" w:date="2014-11-08T22:42:00Z">
                          <w:del w:id="604" w:author="Kelvin Ang" w:date="2014-11-09T07:51:00Z">
                            <w:r w:rsidDel="00387117">
                              <w:delText>s</w:delText>
                            </w:r>
                          </w:del>
                        </w:ins>
                        <w:ins w:id="605" w:author="zhen yu" w:date="2014-11-08T22:41:00Z">
                          <w:del w:id="606" w:author="Kelvin Ang" w:date="2014-11-09T07:51:00Z">
                            <w:r w:rsidDel="00387117">
                              <w:delText xml:space="preserve"> that fall</w:delText>
                            </w:r>
                          </w:del>
                        </w:ins>
                        <w:ins w:id="607" w:author="zhen yu" w:date="2014-11-09T00:16:00Z">
                          <w:del w:id="608" w:author="Kelvin Ang" w:date="2014-11-09T07:51:00Z">
                            <w:r w:rsidDel="00387117">
                              <w:delText>s</w:delText>
                            </w:r>
                          </w:del>
                        </w:ins>
                        <w:ins w:id="609" w:author="zhen yu" w:date="2014-11-08T22:41:00Z">
                          <w:del w:id="610" w:author="Kelvin Ang" w:date="2014-11-09T07:51:00Z">
                            <w:r w:rsidDel="00387117">
                              <w:delText xml:space="preserve"> </w:delText>
                            </w:r>
                          </w:del>
                        </w:ins>
                        <w:ins w:id="611" w:author="zhen yu" w:date="2014-11-08T22:42:00Z">
                          <w:del w:id="612" w:author="Kelvin Ang" w:date="2014-11-09T07:51:00Z">
                            <w:r w:rsidDel="00387117">
                              <w:delText>on</w:delText>
                            </w:r>
                          </w:del>
                        </w:ins>
                        <w:ins w:id="613" w:author="zhen yu" w:date="2014-11-08T22:40:00Z">
                          <w:del w:id="614" w:author="Kelvin Ang" w:date="2014-11-09T07:51:00Z">
                            <w:r w:rsidDel="00387117">
                              <w:delText xml:space="preserve"> today, tomorrow,</w:delText>
                            </w:r>
                          </w:del>
                        </w:ins>
                        <w:ins w:id="615" w:author="zhen yu" w:date="2014-11-08T22:41:00Z">
                          <w:del w:id="616" w:author="Kelvin Ang" w:date="2014-11-09T07:51:00Z">
                            <w:r w:rsidDel="00387117">
                              <w:delText xml:space="preserve"> </w:delText>
                            </w:r>
                          </w:del>
                        </w:ins>
                        <w:ins w:id="617" w:author="zhen yu" w:date="2014-11-08T22:40:00Z">
                          <w:del w:id="618" w:author="Kelvin Ang" w:date="2014-11-09T07:51:00Z">
                            <w:r w:rsidDel="00387117">
                              <w:delText>over</w:delText>
                            </w:r>
                          </w:del>
                        </w:ins>
                        <w:ins w:id="619" w:author="zhen yu" w:date="2014-11-08T22:41:00Z">
                          <w:del w:id="620" w:author="Kelvin Ang" w:date="2014-11-09T07:51:00Z">
                            <w:r w:rsidDel="00387117">
                              <w:delText>due</w:delText>
                            </w:r>
                          </w:del>
                        </w:ins>
                        <w:del w:id="621" w:author="Kelvin Ang" w:date="2014-11-09T07:51:00Z">
                          <w:r w:rsidDel="00387117">
                            <w:delText>tasks is</w:delText>
                          </w:r>
                        </w:del>
                        <w:ins w:id="622" w:author="zhen yu" w:date="2014-11-08T22:41:00Z">
                          <w:del w:id="623" w:author="Kelvin Ang" w:date="2014-11-09T07:51:00Z">
                            <w:r w:rsidDel="00387117">
                              <w:delText xml:space="preserve">, someday and completed </w:delText>
                            </w:r>
                          </w:del>
                        </w:ins>
                        <w:ins w:id="624" w:author="zhen yu" w:date="2014-11-08T22:42:00Z">
                          <w:del w:id="625" w:author="Kelvin Ang" w:date="2014-11-09T07:51:00Z">
                            <w:r w:rsidDel="00387117">
                              <w:delText>category.</w:delText>
                            </w:r>
                          </w:del>
                        </w:ins>
                        <w:del w:id="626"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627" w:author="zhen yu" w:date="2014-11-08T22:32:00Z">
        <w:r>
          <w:rPr>
            <w:rStyle w:val="Emphasis"/>
          </w:rPr>
          <w:t>Upcoming</w:t>
        </w:r>
      </w:ins>
      <w:ins w:id="628" w:author="zhen yu" w:date="2014-11-08T22:31:00Z">
        <w:r>
          <w:rPr>
            <w:rStyle w:val="Emphasis"/>
          </w:rPr>
          <w:t xml:space="preserve"> Tasks</w:t>
        </w:r>
      </w:ins>
    </w:p>
    <w:p w14:paraId="1EF0736D" w14:textId="170D8578" w:rsidR="009D3E48" w:rsidRDefault="009D3E48" w:rsidP="001B776D">
      <w:pPr>
        <w:rPr>
          <w:ins w:id="629" w:author="zhen yu" w:date="2014-11-08T22:23:00Z"/>
        </w:rPr>
      </w:pPr>
      <w:ins w:id="630"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631" w:author="zhen yu" w:date="2014-11-08T22:44:00Z"/>
          <w:rStyle w:val="Emphasis"/>
        </w:rPr>
      </w:pPr>
      <w:ins w:id="632" w:author="zhen yu" w:date="2014-11-08T22:44:00Z">
        <w:r w:rsidRPr="00DD0BBB">
          <w:rPr>
            <w:rStyle w:val="Emphasis"/>
            <w:noProof/>
          </w:rPr>
          <w:lastRenderedPageBreak/>
          <mc:AlternateContent>
            <mc:Choice Requires="wps">
              <w:drawing>
                <wp:anchor distT="0" distB="0" distL="114300" distR="114300" simplePos="0" relativeHeight="25148928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387117" w:rsidDel="005E4D9A" w:rsidRDefault="00387117" w:rsidP="00432946">
                              <w:pPr>
                                <w:rPr>
                                  <w:del w:id="633" w:author="zhen yu" w:date="2014-11-08T22:44:00Z"/>
                                </w:rPr>
                              </w:pPr>
                            </w:p>
                            <w:p w14:paraId="73F72D31" w14:textId="77777777" w:rsidR="00387117" w:rsidRDefault="00387117" w:rsidP="00432946">
                              <w:pPr>
                                <w:rPr>
                                  <w:ins w:id="634" w:author="zhen yu" w:date="2014-11-08T23:04:00Z"/>
                                </w:rPr>
                              </w:pPr>
                            </w:p>
                            <w:p w14:paraId="12301019" w14:textId="52CD4D10" w:rsidR="00387117" w:rsidRDefault="00387117" w:rsidP="00432946">
                              <w:del w:id="635" w:author="zhen yu" w:date="2014-11-08T22:45:00Z">
                                <w:r w:rsidDel="00432946">
                                  <w:delText>Y</w:delText>
                                </w:r>
                              </w:del>
                              <w:ins w:id="636" w:author="zhen yu" w:date="2014-11-08T23:04:00Z">
                                <w:r>
                                  <w:t>Y</w:t>
                                </w:r>
                              </w:ins>
                              <w:r>
                                <w:t xml:space="preserve">ou can view </w:t>
                              </w:r>
                              <w:del w:id="637" w:author="zhen yu" w:date="2014-11-08T23:09:00Z">
                                <w:r w:rsidDel="005E4D9A">
                                  <w:delText xml:space="preserve">upcoming </w:delText>
                                </w:r>
                              </w:del>
                              <w:ins w:id="638" w:author="zhen yu" w:date="2014-11-08T23:09:00Z">
                                <w:r>
                                  <w:t xml:space="preserve">overlapping </w:t>
                                </w:r>
                              </w:ins>
                              <w:r>
                                <w:t>tasks by typing “</w:t>
                              </w:r>
                              <w:r w:rsidRPr="00BF5401">
                                <w:rPr>
                                  <w:b/>
                                </w:rPr>
                                <w:t>#</w:t>
                              </w:r>
                              <w:proofErr w:type="spellStart"/>
                              <w:del w:id="639" w:author="zhen yu" w:date="2014-11-08T23:05:00Z">
                                <w:r w:rsidDel="005E4D9A">
                                  <w:rPr>
                                    <w:b/>
                                  </w:rPr>
                                  <w:delText>upc</w:delText>
                                </w:r>
                              </w:del>
                              <w:ins w:id="640" w:author="zhen yu" w:date="2014-11-08T23:05:00Z">
                                <w:r>
                                  <w:rPr>
                                    <w:b/>
                                  </w:rPr>
                                  <w:t>olp</w:t>
                                </w:r>
                              </w:ins>
                              <w:proofErr w:type="spellEnd"/>
                              <w:r>
                                <w:t>”</w:t>
                              </w:r>
                              <w:ins w:id="641" w:author="Kelvin Ang" w:date="2014-11-09T08:38:00Z">
                                <w:r w:rsidR="00105273">
                                  <w:t xml:space="preserve"> in the command bar</w:t>
                                </w:r>
                              </w:ins>
                              <w:r>
                                <w:t>.</w:t>
                              </w:r>
                            </w:p>
                            <w:p w14:paraId="0ADC13C4" w14:textId="1B2B85C6" w:rsidR="00387117" w:rsidRDefault="00387117" w:rsidP="005E4D9A">
                              <w:pPr>
                                <w:rPr>
                                  <w:ins w:id="642" w:author="zhen yu" w:date="2014-11-08T23:06:00Z"/>
                                </w:rPr>
                              </w:pPr>
                              <w:ins w:id="643" w:author="zhen yu" w:date="2014-11-08T23:09:00Z">
                                <w:r>
                                  <w:t>Overlapping</w:t>
                                </w:r>
                              </w:ins>
                              <w:ins w:id="644" w:author="zhen yu" w:date="2014-11-08T23:06:00Z">
                                <w:r>
                                  <w:t xml:space="preserve"> tasks </w:t>
                                </w:r>
                              </w:ins>
                              <w:ins w:id="645" w:author="Kelvin Ang" w:date="2014-11-09T07:53:00Z">
                                <w:r>
                                  <w:t>are</w:t>
                                </w:r>
                              </w:ins>
                              <w:ins w:id="646" w:author="zhen yu" w:date="2014-11-08T23:06:00Z">
                                <w:del w:id="647" w:author="Kelvin Ang" w:date="2014-11-09T07:53:00Z">
                                  <w:r w:rsidDel="00387117">
                                    <w:delText>is</w:delText>
                                  </w:r>
                                </w:del>
                                <w:r>
                                  <w:t xml:space="preserve"> tagged with an “</w:t>
                                </w:r>
                                <w:r>
                                  <w:rPr>
                                    <w:b/>
                                  </w:rPr>
                                  <w:t>Overlapping</w:t>
                                </w:r>
                                <w:r>
                                  <w:t>” icon</w:t>
                                </w:r>
                              </w:ins>
                              <w:ins w:id="648" w:author="Kelvin Ang" w:date="2014-11-09T08:05:00Z">
                                <w:r w:rsidR="00705B63">
                                  <w:t>.</w:t>
                                </w:r>
                              </w:ins>
                            </w:p>
                            <w:p w14:paraId="58E64075" w14:textId="67A0474C" w:rsidR="00387117" w:rsidRDefault="00387117" w:rsidP="005E4D9A">
                              <w:del w:id="649"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387117" w:rsidDel="005E4D9A" w:rsidRDefault="00387117" w:rsidP="00432946">
                        <w:pPr>
                          <w:rPr>
                            <w:del w:id="650" w:author="zhen yu" w:date="2014-11-08T22:44:00Z"/>
                          </w:rPr>
                        </w:pPr>
                      </w:p>
                      <w:p w14:paraId="73F72D31" w14:textId="77777777" w:rsidR="00387117" w:rsidRDefault="00387117" w:rsidP="00432946">
                        <w:pPr>
                          <w:rPr>
                            <w:ins w:id="651" w:author="zhen yu" w:date="2014-11-08T23:04:00Z"/>
                          </w:rPr>
                        </w:pPr>
                      </w:p>
                      <w:p w14:paraId="12301019" w14:textId="52CD4D10" w:rsidR="00387117" w:rsidRDefault="00387117" w:rsidP="00432946">
                        <w:del w:id="652" w:author="zhen yu" w:date="2014-11-08T22:45:00Z">
                          <w:r w:rsidDel="00432946">
                            <w:delText>Y</w:delText>
                          </w:r>
                        </w:del>
                        <w:ins w:id="653" w:author="zhen yu" w:date="2014-11-08T23:04:00Z">
                          <w:r>
                            <w:t>Y</w:t>
                          </w:r>
                        </w:ins>
                        <w:r>
                          <w:t xml:space="preserve">ou can view </w:t>
                        </w:r>
                        <w:del w:id="654" w:author="zhen yu" w:date="2014-11-08T23:09:00Z">
                          <w:r w:rsidDel="005E4D9A">
                            <w:delText xml:space="preserve">upcoming </w:delText>
                          </w:r>
                        </w:del>
                        <w:ins w:id="655" w:author="zhen yu" w:date="2014-11-08T23:09:00Z">
                          <w:r>
                            <w:t xml:space="preserve">overlapping </w:t>
                          </w:r>
                        </w:ins>
                        <w:r>
                          <w:t>tasks by typing “</w:t>
                        </w:r>
                        <w:r w:rsidRPr="00BF5401">
                          <w:rPr>
                            <w:b/>
                          </w:rPr>
                          <w:t>#</w:t>
                        </w:r>
                        <w:proofErr w:type="spellStart"/>
                        <w:del w:id="656" w:author="zhen yu" w:date="2014-11-08T23:05:00Z">
                          <w:r w:rsidDel="005E4D9A">
                            <w:rPr>
                              <w:b/>
                            </w:rPr>
                            <w:delText>upc</w:delText>
                          </w:r>
                        </w:del>
                        <w:ins w:id="657" w:author="zhen yu" w:date="2014-11-08T23:05:00Z">
                          <w:r>
                            <w:rPr>
                              <w:b/>
                            </w:rPr>
                            <w:t>olp</w:t>
                          </w:r>
                        </w:ins>
                        <w:proofErr w:type="spellEnd"/>
                        <w:r>
                          <w:t>”</w:t>
                        </w:r>
                        <w:ins w:id="658" w:author="Kelvin Ang" w:date="2014-11-09T08:38:00Z">
                          <w:r w:rsidR="00105273">
                            <w:t xml:space="preserve"> in the command bar</w:t>
                          </w:r>
                        </w:ins>
                        <w:r>
                          <w:t>.</w:t>
                        </w:r>
                      </w:p>
                      <w:p w14:paraId="0ADC13C4" w14:textId="1B2B85C6" w:rsidR="00387117" w:rsidRDefault="00387117" w:rsidP="005E4D9A">
                        <w:pPr>
                          <w:rPr>
                            <w:ins w:id="659" w:author="zhen yu" w:date="2014-11-08T23:06:00Z"/>
                          </w:rPr>
                        </w:pPr>
                        <w:ins w:id="660" w:author="zhen yu" w:date="2014-11-08T23:09:00Z">
                          <w:r>
                            <w:t>Overlapping</w:t>
                          </w:r>
                        </w:ins>
                        <w:ins w:id="661" w:author="zhen yu" w:date="2014-11-08T23:06:00Z">
                          <w:r>
                            <w:t xml:space="preserve"> tasks </w:t>
                          </w:r>
                        </w:ins>
                        <w:ins w:id="662" w:author="Kelvin Ang" w:date="2014-11-09T07:53:00Z">
                          <w:r>
                            <w:t>are</w:t>
                          </w:r>
                        </w:ins>
                        <w:ins w:id="663" w:author="zhen yu" w:date="2014-11-08T23:06:00Z">
                          <w:del w:id="664" w:author="Kelvin Ang" w:date="2014-11-09T07:53:00Z">
                            <w:r w:rsidDel="00387117">
                              <w:delText>is</w:delText>
                            </w:r>
                          </w:del>
                          <w:r>
                            <w:t xml:space="preserve"> tagged with an “</w:t>
                          </w:r>
                          <w:r>
                            <w:rPr>
                              <w:b/>
                            </w:rPr>
                            <w:t>Overlapping</w:t>
                          </w:r>
                          <w:r>
                            <w:t>” icon</w:t>
                          </w:r>
                        </w:ins>
                        <w:ins w:id="665" w:author="Kelvin Ang" w:date="2014-11-09T08:05:00Z">
                          <w:r w:rsidR="00705B63">
                            <w:t>.</w:t>
                          </w:r>
                        </w:ins>
                      </w:p>
                      <w:p w14:paraId="58E64075" w14:textId="67A0474C" w:rsidR="00387117" w:rsidRDefault="00387117" w:rsidP="005E4D9A">
                        <w:del w:id="666"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667" w:author="zhen yu" w:date="2014-11-08T23:04:00Z">
        <w:r w:rsidR="005E4D9A">
          <w:rPr>
            <w:rStyle w:val="Emphasis"/>
          </w:rPr>
          <w:t>Overlapping</w:t>
        </w:r>
      </w:ins>
      <w:ins w:id="668" w:author="zhen yu" w:date="2014-11-08T22:44:00Z">
        <w:r>
          <w:rPr>
            <w:rStyle w:val="Emphasis"/>
          </w:rPr>
          <w:t xml:space="preserve"> Tasks</w:t>
        </w:r>
      </w:ins>
    </w:p>
    <w:p w14:paraId="2A307AB8" w14:textId="18783541" w:rsidR="00432946" w:rsidRDefault="005E4D9A" w:rsidP="00432946">
      <w:pPr>
        <w:rPr>
          <w:ins w:id="669" w:author="zhen yu" w:date="2014-11-08T22:44:00Z"/>
        </w:rPr>
      </w:pPr>
      <w:ins w:id="670"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671" w:author="zhen yu" w:date="2014-11-08T23:08:00Z"/>
          <w:rStyle w:val="Emphasis"/>
        </w:rPr>
      </w:pPr>
      <w:ins w:id="672" w:author="zhen yu" w:date="2014-11-08T23:08:00Z">
        <w:r w:rsidRPr="00DD0BBB">
          <w:rPr>
            <w:rStyle w:val="Emphasis"/>
            <w:noProof/>
          </w:rPr>
          <mc:AlternateContent>
            <mc:Choice Requires="wps">
              <w:drawing>
                <wp:anchor distT="0" distB="0" distL="114300" distR="114300" simplePos="0" relativeHeight="2518179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387117" w:rsidRDefault="00387117" w:rsidP="005E4D9A"/>
                            <w:p w14:paraId="122D1BC6" w14:textId="40C73995" w:rsidR="00387117" w:rsidRDefault="00387117" w:rsidP="005E4D9A">
                              <w:r>
                                <w:t xml:space="preserve">You can view </w:t>
                              </w:r>
                              <w:del w:id="673" w:author="zhen yu" w:date="2014-11-08T23:24:00Z">
                                <w:r w:rsidDel="00B955B4">
                                  <w:delText xml:space="preserve">upcoming </w:delText>
                                </w:r>
                              </w:del>
                              <w:ins w:id="674" w:author="zhen yu" w:date="2014-11-08T23:24:00Z">
                                <w:r>
                                  <w:t xml:space="preserve">completed </w:t>
                                </w:r>
                              </w:ins>
                              <w:r>
                                <w:t>tasks by typing “</w:t>
                              </w:r>
                              <w:r w:rsidRPr="00BF5401">
                                <w:rPr>
                                  <w:b/>
                                </w:rPr>
                                <w:t>#</w:t>
                              </w:r>
                              <w:proofErr w:type="spellStart"/>
                              <w:del w:id="675" w:author="zhen yu" w:date="2014-11-08T23:24:00Z">
                                <w:r w:rsidDel="00B955B4">
                                  <w:rPr>
                                    <w:b/>
                                  </w:rPr>
                                  <w:delText>olp</w:delText>
                                </w:r>
                              </w:del>
                              <w:ins w:id="676" w:author="zhen yu" w:date="2014-11-08T23:24:00Z">
                                <w:r>
                                  <w:rPr>
                                    <w:b/>
                                  </w:rPr>
                                  <w:t>dne</w:t>
                                </w:r>
                              </w:ins>
                              <w:proofErr w:type="spellEnd"/>
                              <w:r>
                                <w:t>”.</w:t>
                              </w:r>
                            </w:p>
                            <w:p w14:paraId="678F39A5" w14:textId="65843A95" w:rsidR="00387117" w:rsidRDefault="00387117" w:rsidP="005E4D9A">
                              <w:del w:id="677" w:author="zhen yu" w:date="2014-11-08T23:24:00Z">
                                <w:r w:rsidDel="00B955B4">
                                  <w:delText xml:space="preserve">Upcoming </w:delText>
                                </w:r>
                              </w:del>
                              <w:ins w:id="678" w:author="zhen yu" w:date="2014-11-08T23:24:00Z">
                                <w:r>
                                  <w:t xml:space="preserve">Completed </w:t>
                                </w:r>
                              </w:ins>
                              <w:r>
                                <w:t xml:space="preserve">tasks </w:t>
                              </w:r>
                              <w:ins w:id="679" w:author="Kelvin Ang" w:date="2014-11-09T08:38:00Z">
                                <w:r w:rsidR="001A4630">
                                  <w:t>are</w:t>
                                </w:r>
                              </w:ins>
                              <w:del w:id="680" w:author="Kelvin Ang" w:date="2014-11-09T08:38:00Z">
                                <w:r w:rsidDel="001A4630">
                                  <w:delText>is</w:delText>
                                </w:r>
                              </w:del>
                              <w:r>
                                <w:t xml:space="preserve"> tagged with a</w:t>
                              </w:r>
                              <w:ins w:id="681" w:author="Kelvin Ang" w:date="2014-11-09T08:38:00Z">
                                <w:r w:rsidR="00105273">
                                  <w:t xml:space="preserve"> </w:t>
                                </w:r>
                              </w:ins>
                              <w:del w:id="682" w:author="Kelvin Ang" w:date="2014-11-09T08:38:00Z">
                                <w:r w:rsidDel="00105273">
                                  <w:delText xml:space="preserve">n </w:delText>
                                </w:r>
                              </w:del>
                              <w:r>
                                <w:t>“</w:t>
                              </w:r>
                              <w:del w:id="683" w:author="zhen yu" w:date="2014-11-08T23:25:00Z">
                                <w:r w:rsidDel="00B955B4">
                                  <w:rPr>
                                    <w:b/>
                                  </w:rPr>
                                  <w:delText>Overlapping</w:delText>
                                </w:r>
                              </w:del>
                              <w:ins w:id="684" w:author="zhen yu" w:date="2014-11-08T23:25:00Z">
                                <w:r>
                                  <w:rPr>
                                    <w:b/>
                                  </w:rPr>
                                  <w:t>Done</w:t>
                                </w:r>
                              </w:ins>
                              <w:r>
                                <w:t>” icon</w:t>
                              </w:r>
                              <w:ins w:id="685" w:author="Kelvin Ang" w:date="2014-11-09T08:05:00Z">
                                <w:r w:rsidR="00705B63">
                                  <w:t>.</w:t>
                                </w:r>
                              </w:ins>
                            </w:p>
                            <w:p w14:paraId="7CA34A0D" w14:textId="77777777" w:rsidR="00387117" w:rsidRDefault="00387117"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387117" w:rsidRDefault="00387117" w:rsidP="005E4D9A"/>
                      <w:p w14:paraId="122D1BC6" w14:textId="40C73995" w:rsidR="00387117" w:rsidRDefault="00387117" w:rsidP="005E4D9A">
                        <w:r>
                          <w:t xml:space="preserve">You can view </w:t>
                        </w:r>
                        <w:del w:id="686" w:author="zhen yu" w:date="2014-11-08T23:24:00Z">
                          <w:r w:rsidDel="00B955B4">
                            <w:delText xml:space="preserve">upcoming </w:delText>
                          </w:r>
                        </w:del>
                        <w:ins w:id="687" w:author="zhen yu" w:date="2014-11-08T23:24:00Z">
                          <w:r>
                            <w:t xml:space="preserve">completed </w:t>
                          </w:r>
                        </w:ins>
                        <w:r>
                          <w:t>tasks by typing “</w:t>
                        </w:r>
                        <w:r w:rsidRPr="00BF5401">
                          <w:rPr>
                            <w:b/>
                          </w:rPr>
                          <w:t>#</w:t>
                        </w:r>
                        <w:proofErr w:type="spellStart"/>
                        <w:del w:id="688" w:author="zhen yu" w:date="2014-11-08T23:24:00Z">
                          <w:r w:rsidDel="00B955B4">
                            <w:rPr>
                              <w:b/>
                            </w:rPr>
                            <w:delText>olp</w:delText>
                          </w:r>
                        </w:del>
                        <w:ins w:id="689" w:author="zhen yu" w:date="2014-11-08T23:24:00Z">
                          <w:r>
                            <w:rPr>
                              <w:b/>
                            </w:rPr>
                            <w:t>dne</w:t>
                          </w:r>
                        </w:ins>
                        <w:proofErr w:type="spellEnd"/>
                        <w:r>
                          <w:t>”.</w:t>
                        </w:r>
                      </w:p>
                      <w:p w14:paraId="678F39A5" w14:textId="65843A95" w:rsidR="00387117" w:rsidRDefault="00387117" w:rsidP="005E4D9A">
                        <w:del w:id="690" w:author="zhen yu" w:date="2014-11-08T23:24:00Z">
                          <w:r w:rsidDel="00B955B4">
                            <w:delText xml:space="preserve">Upcoming </w:delText>
                          </w:r>
                        </w:del>
                        <w:ins w:id="691" w:author="zhen yu" w:date="2014-11-08T23:24:00Z">
                          <w:r>
                            <w:t xml:space="preserve">Completed </w:t>
                          </w:r>
                        </w:ins>
                        <w:r>
                          <w:t xml:space="preserve">tasks </w:t>
                        </w:r>
                        <w:ins w:id="692" w:author="Kelvin Ang" w:date="2014-11-09T08:38:00Z">
                          <w:r w:rsidR="001A4630">
                            <w:t>are</w:t>
                          </w:r>
                        </w:ins>
                        <w:del w:id="693" w:author="Kelvin Ang" w:date="2014-11-09T08:38:00Z">
                          <w:r w:rsidDel="001A4630">
                            <w:delText>is</w:delText>
                          </w:r>
                        </w:del>
                        <w:r>
                          <w:t xml:space="preserve"> tagged with a</w:t>
                        </w:r>
                        <w:ins w:id="694" w:author="Kelvin Ang" w:date="2014-11-09T08:38:00Z">
                          <w:r w:rsidR="00105273">
                            <w:t xml:space="preserve"> </w:t>
                          </w:r>
                        </w:ins>
                        <w:del w:id="695" w:author="Kelvin Ang" w:date="2014-11-09T08:38:00Z">
                          <w:r w:rsidDel="00105273">
                            <w:delText xml:space="preserve">n </w:delText>
                          </w:r>
                        </w:del>
                        <w:r>
                          <w:t>“</w:t>
                        </w:r>
                        <w:del w:id="696" w:author="zhen yu" w:date="2014-11-08T23:25:00Z">
                          <w:r w:rsidDel="00B955B4">
                            <w:rPr>
                              <w:b/>
                            </w:rPr>
                            <w:delText>Overlapping</w:delText>
                          </w:r>
                        </w:del>
                        <w:ins w:id="697" w:author="zhen yu" w:date="2014-11-08T23:25:00Z">
                          <w:r>
                            <w:rPr>
                              <w:b/>
                            </w:rPr>
                            <w:t>Done</w:t>
                          </w:r>
                        </w:ins>
                        <w:r>
                          <w:t>” icon</w:t>
                        </w:r>
                        <w:ins w:id="698" w:author="Kelvin Ang" w:date="2014-11-09T08:05:00Z">
                          <w:r w:rsidR="00705B63">
                            <w:t>.</w:t>
                          </w:r>
                        </w:ins>
                      </w:p>
                      <w:p w14:paraId="7CA34A0D" w14:textId="77777777" w:rsidR="00387117" w:rsidRDefault="00387117"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699" w:author="zhen yu" w:date="2014-11-08T22:23:00Z"/>
          <w:rPrChange w:id="700" w:author="zhen yu" w:date="2014-11-08T23:08:00Z">
            <w:rPr>
              <w:ins w:id="701" w:author="zhen yu" w:date="2014-11-08T22:23:00Z"/>
              <w:b/>
              <w:i/>
            </w:rPr>
          </w:rPrChange>
        </w:rPr>
      </w:pPr>
      <w:ins w:id="702"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03"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8624"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387117" w:rsidRDefault="00387117" w:rsidP="00D25D4F">
                            <w:r>
                              <w:t xml:space="preserve">You can also search for tasks </w:t>
                            </w:r>
                            <w:ins w:id="704" w:author="zhen yu" w:date="2014-11-09T00:17:00Z">
                              <w:r>
                                <w:t xml:space="preserve">by </w:t>
                              </w:r>
                            </w:ins>
                            <w:r>
                              <w:t>typing “</w:t>
                            </w:r>
                            <w:r w:rsidRPr="003A7D6F">
                              <w:rPr>
                                <w:b/>
                              </w:rPr>
                              <w:t>search</w:t>
                            </w:r>
                            <w:r>
                              <w:t>”</w:t>
                            </w:r>
                            <w:ins w:id="705" w:author="Kelvin Ang" w:date="2014-11-09T08:05:00Z">
                              <w:r w:rsidR="00705B63">
                                <w:t xml:space="preserve"> or </w:t>
                              </w:r>
                              <w:r w:rsidR="00705B63" w:rsidRPr="00705B63">
                                <w:rPr>
                                  <w:b/>
                                  <w:rPrChange w:id="706" w:author="Kelvin Ang" w:date="2014-11-09T08:05:00Z">
                                    <w:rPr/>
                                  </w:rPrChange>
                                </w:rPr>
                                <w:t>“find”</w:t>
                              </w:r>
                              <w:r w:rsidR="00705B63">
                                <w:t xml:space="preserve"> </w:t>
                              </w:r>
                            </w:ins>
                            <w:del w:id="707" w:author="Kelvin Ang" w:date="2014-11-09T08:05:00Z">
                              <w:r w:rsidDel="00705B63">
                                <w:delText xml:space="preserve">, or alternative commands, </w:delText>
                              </w:r>
                            </w:del>
                            <w:r>
                              <w:t xml:space="preserve">followed by </w:t>
                            </w:r>
                            <w:ins w:id="708" w:author="Kelvin Ang" w:date="2014-11-09T07:54:00Z">
                              <w:r>
                                <w:t>search keywords</w:t>
                              </w:r>
                            </w:ins>
                            <w:ins w:id="709" w:author="Kelvin Ang" w:date="2014-11-09T07:55:00Z">
                              <w:r>
                                <w:t>, dates or a date range</w:t>
                              </w:r>
                            </w:ins>
                            <w:del w:id="710"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387117" w:rsidRDefault="00387117" w:rsidP="00D25D4F">
                      <w:r>
                        <w:t xml:space="preserve">You can also search for tasks </w:t>
                      </w:r>
                      <w:ins w:id="711" w:author="zhen yu" w:date="2014-11-09T00:17:00Z">
                        <w:r>
                          <w:t xml:space="preserve">by </w:t>
                        </w:r>
                      </w:ins>
                      <w:r>
                        <w:t>typing “</w:t>
                      </w:r>
                      <w:r w:rsidRPr="003A7D6F">
                        <w:rPr>
                          <w:b/>
                        </w:rPr>
                        <w:t>search</w:t>
                      </w:r>
                      <w:r>
                        <w:t>”</w:t>
                      </w:r>
                      <w:ins w:id="712" w:author="Kelvin Ang" w:date="2014-11-09T08:05:00Z">
                        <w:r w:rsidR="00705B63">
                          <w:t xml:space="preserve"> or </w:t>
                        </w:r>
                        <w:r w:rsidR="00705B63" w:rsidRPr="00705B63">
                          <w:rPr>
                            <w:b/>
                            <w:rPrChange w:id="713" w:author="Kelvin Ang" w:date="2014-11-09T08:05:00Z">
                              <w:rPr/>
                            </w:rPrChange>
                          </w:rPr>
                          <w:t>“find”</w:t>
                        </w:r>
                        <w:r w:rsidR="00705B63">
                          <w:t xml:space="preserve"> </w:t>
                        </w:r>
                      </w:ins>
                      <w:del w:id="714" w:author="Kelvin Ang" w:date="2014-11-09T08:05:00Z">
                        <w:r w:rsidDel="00705B63">
                          <w:delText xml:space="preserve">, or alternative commands, </w:delText>
                        </w:r>
                      </w:del>
                      <w:r>
                        <w:t xml:space="preserve">followed by </w:t>
                      </w:r>
                      <w:ins w:id="715" w:author="Kelvin Ang" w:date="2014-11-09T07:54:00Z">
                        <w:r>
                          <w:t>search keywords</w:t>
                        </w:r>
                      </w:ins>
                      <w:ins w:id="716" w:author="Kelvin Ang" w:date="2014-11-09T07:55:00Z">
                        <w:r>
                          <w:t>, dates or a date range</w:t>
                        </w:r>
                      </w:ins>
                      <w:del w:id="717"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39456"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CEBF932" id="Group 146" o:spid="_x0000_s1026" style="position:absolute;margin-left:.7pt;margin-top:289.35pt;width:320.75pt;height:176.6pt;z-index:251539456;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0240"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387117" w:rsidRDefault="00387117" w:rsidP="00D25D4F">
                      <w:r>
                        <w:t>Matching items are quickly displayed in the task view.</w:t>
                      </w:r>
                    </w:p>
                    <w:p w14:paraId="32FAC57C" w14:textId="5276D7E2" w:rsidR="00387117" w:rsidRDefault="00387117" w:rsidP="00D25D4F"/>
                    <w:p w14:paraId="5C0CABC9" w14:textId="77777777" w:rsidR="00387117" w:rsidRDefault="00387117"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718" w:name="_Toc403237665"/>
      <w:bookmarkStart w:id="719" w:name="_Toc403237709"/>
      <w:bookmarkStart w:id="720" w:name="_Toc403237873"/>
      <w:r>
        <w:rPr>
          <w:noProof/>
        </w:rPr>
        <w:lastRenderedPageBreak/>
        <mc:AlternateContent>
          <mc:Choice Requires="wps">
            <w:drawing>
              <wp:anchor distT="0" distB="0" distL="114300" distR="114300" simplePos="0" relativeHeight="25155584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1"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2" w:author="zhen yu" w:date="2014-11-09T00:18:00Z" w:name="move403255652"/>
                            <w:moveTo w:id="723" w:author="zhen yu" w:date="2014-11-09T00:18:00Z">
                              <w:r>
                                <w:t>Make your necessary changes and hit enter to save the changes.</w:t>
                              </w:r>
                            </w:moveTo>
                          </w:p>
                          <w:moveToRangeEnd w:id="722"/>
                          <w:p w14:paraId="38794C49"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387117" w:rsidRDefault="00387117" w:rsidP="007E4E47">
                      <w:r>
                        <w:t>You edit a task simply by typing “</w:t>
                      </w:r>
                      <w:r w:rsidRPr="00A13EA7">
                        <w:rPr>
                          <w:b/>
                        </w:rPr>
                        <w:t>edit</w:t>
                      </w:r>
                      <w:r>
                        <w:t>” followed by the task number.</w:t>
                      </w:r>
                    </w:p>
                    <w:p w14:paraId="32B6F70E" w14:textId="69CF2344" w:rsidR="00387117" w:rsidRDefault="00387117" w:rsidP="007E4E47">
                      <w:pPr>
                        <w:rPr>
                          <w:ins w:id="724"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387117" w:rsidRDefault="00387117" w:rsidP="00E97586">
                      <w:moveToRangeStart w:id="725" w:author="zhen yu" w:date="2014-11-09T00:18:00Z" w:name="move403255652"/>
                      <w:moveTo w:id="726" w:author="zhen yu" w:date="2014-11-09T00:18:00Z">
                        <w:r>
                          <w:t>Make your necessary changes and hit enter to save the changes.</w:t>
                        </w:r>
                      </w:moveTo>
                    </w:p>
                    <w:moveToRangeEnd w:id="725"/>
                    <w:p w14:paraId="38794C49" w14:textId="77777777" w:rsidR="00387117" w:rsidRDefault="00387117" w:rsidP="007E4E47"/>
                  </w:txbxContent>
                </v:textbox>
                <w10:wrap type="tight"/>
              </v:shape>
            </w:pict>
          </mc:Fallback>
        </mc:AlternateContent>
      </w:r>
      <w:r w:rsidR="00F167B4" w:rsidRPr="00DD0BBB">
        <w:rPr>
          <w:rStyle w:val="Emphasis"/>
        </w:rPr>
        <w:t>Editing a Task</w:t>
      </w:r>
      <w:bookmarkEnd w:id="718"/>
      <w:bookmarkEnd w:id="719"/>
      <w:bookmarkEnd w:id="720"/>
    </w:p>
    <w:p w14:paraId="08CFA4EB" w14:textId="195A7257" w:rsidR="007E4E47" w:rsidRPr="007E4E47" w:rsidRDefault="00705B63" w:rsidP="007B7679">
      <w:ins w:id="727" w:author="Kelvin Ang" w:date="2014-11-09T08:06:00Z">
        <w:r>
          <w:rPr>
            <w:noProof/>
          </w:rPr>
          <mc:AlternateContent>
            <mc:Choice Requires="wps">
              <w:drawing>
                <wp:anchor distT="0" distB="0" distL="114300" distR="114300" simplePos="0" relativeHeight="251853824"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705B63" w:rsidDel="00851C98" w:rsidRDefault="00705B63" w:rsidP="00705B63">
                              <w:pPr>
                                <w:rPr>
                                  <w:del w:id="728" w:author="Kelvin Ang" w:date="2014-11-09T08:06:00Z"/>
                                </w:rPr>
                              </w:pPr>
                              <w:del w:id="72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30" w:author="zhen yu" w:date="2014-11-09T00:18:00Z"/>
                                  <w:del w:id="731" w:author="Kelvin Ang" w:date="2014-11-09T08:06:00Z"/>
                                </w:rPr>
                              </w:pPr>
                              <w:del w:id="73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33" w:author="zhen yu" w:date="2014-11-09T00:18:00Z">
                                <w:del w:id="734" w:author="Kelvin Ang" w:date="2014-11-09T08:06:00Z">
                                  <w:r w:rsidDel="00851C98">
                                    <w:delText>Make your necessary changes and hit enter to save the changes.</w:delText>
                                  </w:r>
                                </w:del>
                              </w:ins>
                              <w:ins w:id="735" w:author="Kelvin Ang" w:date="2014-11-09T08:06:00Z">
                                <w:r w:rsidR="00851C98">
                                  <w:t xml:space="preserve">Your changes will be immediately reflected, and the modified task will be highlighted in </w:t>
                                </w:r>
                              </w:ins>
                              <w:ins w:id="736" w:author="Kelvin Ang" w:date="2014-11-09T08:07:00Z">
                                <w:r w:rsidR="00851C98" w:rsidRPr="0073703E">
                                  <w:rPr>
                                    <w:color w:val="00B0F0"/>
                                  </w:rPr>
                                  <w:t>cyan</w:t>
                                </w:r>
                              </w:ins>
                              <w:ins w:id="737" w:author="Kelvin Ang" w:date="2014-11-09T08:06:00Z">
                                <w:r w:rsidR="00851C98">
                                  <w:t>.</w:t>
                                </w:r>
                              </w:ins>
                            </w:p>
                            <w:p w14:paraId="0AC2D0B4" w14:textId="77777777" w:rsidR="00705B63" w:rsidRDefault="00705B63"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705B63" w:rsidDel="00851C98" w:rsidRDefault="00705B63" w:rsidP="00705B63">
                        <w:pPr>
                          <w:rPr>
                            <w:del w:id="738" w:author="Kelvin Ang" w:date="2014-11-09T08:06:00Z"/>
                          </w:rPr>
                        </w:pPr>
                        <w:del w:id="739"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705B63" w:rsidDel="00851C98" w:rsidRDefault="00705B63" w:rsidP="00705B63">
                        <w:pPr>
                          <w:rPr>
                            <w:ins w:id="740" w:author="zhen yu" w:date="2014-11-09T00:18:00Z"/>
                            <w:del w:id="741" w:author="Kelvin Ang" w:date="2014-11-09T08:06:00Z"/>
                          </w:rPr>
                        </w:pPr>
                        <w:del w:id="742"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705B63" w:rsidRDefault="00705B63" w:rsidP="00705B63">
                        <w:ins w:id="743" w:author="zhen yu" w:date="2014-11-09T00:18:00Z">
                          <w:del w:id="744" w:author="Kelvin Ang" w:date="2014-11-09T08:06:00Z">
                            <w:r w:rsidDel="00851C98">
                              <w:delText>Make your necessary changes and hit enter to save the changes.</w:delText>
                            </w:r>
                          </w:del>
                        </w:ins>
                        <w:ins w:id="745" w:author="Kelvin Ang" w:date="2014-11-09T08:06:00Z">
                          <w:r w:rsidR="00851C98">
                            <w:t xml:space="preserve">Your changes will be immediately reflected, and the modified task will be highlighted in </w:t>
                          </w:r>
                        </w:ins>
                        <w:ins w:id="746" w:author="Kelvin Ang" w:date="2014-11-09T08:07:00Z">
                          <w:r w:rsidR="00851C98" w:rsidRPr="0073703E">
                            <w:rPr>
                              <w:color w:val="00B0F0"/>
                            </w:rPr>
                            <w:t>cyan</w:t>
                          </w:r>
                        </w:ins>
                        <w:ins w:id="747" w:author="Kelvin Ang" w:date="2014-11-09T08:06:00Z">
                          <w:r w:rsidR="00851C98">
                            <w:t>.</w:t>
                          </w:r>
                        </w:ins>
                      </w:p>
                      <w:p w14:paraId="0AC2D0B4" w14:textId="77777777" w:rsidR="00705B63" w:rsidRDefault="00705B63" w:rsidP="00705B63"/>
                    </w:txbxContent>
                  </v:textbox>
                  <w10:wrap type="tight"/>
                </v:shape>
              </w:pict>
            </mc:Fallback>
          </mc:AlternateContent>
        </w:r>
      </w:ins>
      <w:r w:rsidR="00A13EA7">
        <w:rPr>
          <w:noProof/>
        </w:rPr>
        <mc:AlternateContent>
          <mc:Choice Requires="wps">
            <w:drawing>
              <wp:anchor distT="0" distB="0" distL="114300" distR="114300" simplePos="0" relativeHeight="251661312"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5307F1C" id="AutoShape 71" o:spid="_x0000_s1026" type="#_x0000_t32" style="position:absolute;margin-left:59.75pt;margin-top:256.45pt;width:118.2pt;height:17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449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635CB" id="Rectangle 11" o:spid="_x0000_s1026" style="position:absolute;margin-left:0;margin-top:240.15pt;width:130.4pt;height:1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1984"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37CA1" id="Rectangle 11" o:spid="_x0000_s1026" style="position:absolute;margin-left:63.15pt;margin-top:144.8pt;width:226.85pt;height:44.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8128"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387117" w:rsidDel="00E97586" w:rsidRDefault="00387117" w:rsidP="007E4E47">
                            <w:moveFromRangeStart w:id="748" w:author="zhen yu" w:date="2014-11-09T00:18:00Z" w:name="move403255652"/>
                            <w:moveFrom w:id="749" w:author="zhen yu" w:date="2014-11-09T00:18:00Z">
                              <w:r w:rsidDel="00E97586">
                                <w:t>Make your necessary changes and hit enter to save the changes.</w:t>
                              </w:r>
                            </w:moveFrom>
                          </w:p>
                          <w:moveFromRangeEnd w:id="748"/>
                          <w:p w14:paraId="45A14247" w14:textId="77777777" w:rsidR="00387117" w:rsidRDefault="00387117" w:rsidP="007E4E47"/>
                          <w:p w14:paraId="56787B9A" w14:textId="77777777" w:rsidR="00387117" w:rsidRDefault="00387117"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387117" w:rsidDel="00E97586" w:rsidRDefault="00387117" w:rsidP="007E4E47">
                      <w:moveFromRangeStart w:id="750" w:author="zhen yu" w:date="2014-11-09T00:18:00Z" w:name="move403255652"/>
                      <w:moveFrom w:id="751" w:author="zhen yu" w:date="2014-11-09T00:18:00Z">
                        <w:r w:rsidDel="00E97586">
                          <w:t>Make your necessary changes and hit enter to save the changes.</w:t>
                        </w:r>
                      </w:moveFrom>
                    </w:p>
                    <w:moveFromRangeEnd w:id="750"/>
                    <w:p w14:paraId="45A14247" w14:textId="77777777" w:rsidR="00387117" w:rsidRDefault="00387117" w:rsidP="007E4E47"/>
                    <w:p w14:paraId="56787B9A" w14:textId="77777777" w:rsidR="00387117" w:rsidRDefault="00387117" w:rsidP="007E4E47"/>
                  </w:txbxContent>
                </v:textbox>
                <w10:wrap type="tight"/>
              </v:shape>
            </w:pict>
          </mc:Fallback>
        </mc:AlternateContent>
      </w:r>
    </w:p>
    <w:p w14:paraId="01253832" w14:textId="7DA9E7AC" w:rsidR="00826AEF" w:rsidRPr="00DD0BBB" w:rsidRDefault="009D2113" w:rsidP="007B7679">
      <w:pPr>
        <w:rPr>
          <w:rStyle w:val="Emphasis"/>
        </w:rPr>
      </w:pPr>
      <w:bookmarkStart w:id="752" w:name="_Toc403237666"/>
      <w:bookmarkStart w:id="753" w:name="_Toc403237710"/>
      <w:bookmarkStart w:id="754" w:name="_Toc403237874"/>
      <w:r w:rsidRPr="00DD0BBB">
        <w:rPr>
          <w:rStyle w:val="Emphasis"/>
          <w:noProof/>
        </w:rPr>
        <w:lastRenderedPageBreak/>
        <mc:AlternateContent>
          <mc:Choice Requires="wps">
            <w:drawing>
              <wp:anchor distT="0" distB="0" distL="114300" distR="114300" simplePos="0" relativeHeight="25176064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387117" w:rsidRDefault="00387117"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387117" w:rsidRDefault="00387117" w:rsidP="00444277">
                      <w:r>
                        <w:t>You can also complete all tasks by typing “</w:t>
                      </w:r>
                      <w:r w:rsidRPr="009D2113">
                        <w:rPr>
                          <w:b/>
                        </w:rPr>
                        <w:t>done all</w:t>
                      </w:r>
                      <w:r>
                        <w:t xml:space="preserve">”. </w:t>
                      </w:r>
                    </w:p>
                    <w:p w14:paraId="5B8DDBD5" w14:textId="77777777" w:rsidR="00387117" w:rsidRDefault="00387117" w:rsidP="00444277"/>
                    <w:p w14:paraId="6C3754AB" w14:textId="77777777" w:rsidR="00387117" w:rsidRDefault="00387117" w:rsidP="00444277"/>
                  </w:txbxContent>
                </v:textbox>
                <w10:wrap type="tight"/>
              </v:shape>
            </w:pict>
          </mc:Fallback>
        </mc:AlternateContent>
      </w:r>
      <w:r w:rsidR="00826AEF" w:rsidRPr="00DD0BBB">
        <w:rPr>
          <w:rStyle w:val="Emphasis"/>
        </w:rPr>
        <w:t>Completing a Task</w:t>
      </w:r>
      <w:bookmarkEnd w:id="752"/>
      <w:bookmarkEnd w:id="753"/>
      <w:bookmarkEnd w:id="754"/>
    </w:p>
    <w:p w14:paraId="57DE2529" w14:textId="7ADF4F40" w:rsidR="00444277" w:rsidRDefault="009D2113" w:rsidP="007B7679">
      <w:r>
        <w:rPr>
          <w:noProof/>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637D32"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473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387117" w:rsidRDefault="00387117" w:rsidP="00B63B97">
                            <w:r>
                              <w:t xml:space="preserve">The specified task is moved into the </w:t>
                            </w:r>
                            <w:ins w:id="755" w:author="Kelvin Ang" w:date="2014-11-09T08:40:00Z">
                              <w:r w:rsidR="002F4F84">
                                <w:t>“</w:t>
                              </w:r>
                            </w:ins>
                            <w:r w:rsidRPr="009D2113">
                              <w:rPr>
                                <w:b/>
                              </w:rPr>
                              <w:t>#</w:t>
                            </w:r>
                            <w:proofErr w:type="spellStart"/>
                            <w:r w:rsidRPr="009D2113">
                              <w:rPr>
                                <w:b/>
                              </w:rPr>
                              <w:t>dne</w:t>
                            </w:r>
                            <w:proofErr w:type="spellEnd"/>
                            <w:ins w:id="756"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387117" w:rsidRDefault="00387117" w:rsidP="00B63B97">
                      <w:r>
                        <w:t xml:space="preserve">The specified task is moved into the </w:t>
                      </w:r>
                      <w:ins w:id="757" w:author="Kelvin Ang" w:date="2014-11-09T08:40:00Z">
                        <w:r w:rsidR="002F4F84">
                          <w:t>“</w:t>
                        </w:r>
                      </w:ins>
                      <w:r w:rsidRPr="009D2113">
                        <w:rPr>
                          <w:b/>
                        </w:rPr>
                        <w:t>#</w:t>
                      </w:r>
                      <w:proofErr w:type="spellStart"/>
                      <w:r w:rsidRPr="009D2113">
                        <w:rPr>
                          <w:b/>
                        </w:rPr>
                        <w:t>dne</w:t>
                      </w:r>
                      <w:proofErr w:type="spellEnd"/>
                      <w:ins w:id="758" w:author="Kelvin Ang" w:date="2014-11-09T08:40:00Z">
                        <w:r w:rsidR="002F4F84">
                          <w:rPr>
                            <w:b/>
                          </w:rPr>
                          <w:t>”</w:t>
                        </w:r>
                      </w:ins>
                      <w:r>
                        <w:t xml:space="preserve"> list and will no longer show up in other categories.</w:t>
                      </w:r>
                    </w:p>
                    <w:p w14:paraId="5B3CB70B" w14:textId="77777777" w:rsidR="00387117" w:rsidRDefault="00387117" w:rsidP="00B63B97"/>
                    <w:p w14:paraId="434717C2" w14:textId="77777777" w:rsidR="00387117" w:rsidRDefault="00387117"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759" w:name="_Toc403237667"/>
      <w:bookmarkStart w:id="760" w:name="_Toc403237711"/>
      <w:bookmarkStart w:id="761" w:name="_Toc403237875"/>
      <w:r w:rsidRPr="00DD0BBB">
        <w:rPr>
          <w:rStyle w:val="Emphasis"/>
          <w:noProof/>
        </w:rPr>
        <w:lastRenderedPageBreak/>
        <mc:AlternateContent>
          <mc:Choice Requires="wps">
            <w:drawing>
              <wp:anchor distT="0" distB="0" distL="114300" distR="114300" simplePos="0" relativeHeight="25177292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2" w:author="Kelvin Ang" w:date="2014-11-09T08:40:00Z">
                              <w:r w:rsidDel="006724B5">
                                <w:delText>specific task number or numbers</w:delText>
                              </w:r>
                            </w:del>
                            <w:ins w:id="763"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387117" w:rsidRDefault="00387117"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764" w:author="Kelvin Ang" w:date="2014-11-09T08:40:00Z">
                        <w:r w:rsidDel="006724B5">
                          <w:delText>specific task number or numbers</w:delText>
                        </w:r>
                      </w:del>
                      <w:ins w:id="765" w:author="Kelvin Ang" w:date="2014-11-09T08:40:00Z">
                        <w:r w:rsidR="006724B5">
                          <w:t>task numbers, keywords or dates</w:t>
                        </w:r>
                      </w:ins>
                      <w:r>
                        <w:t xml:space="preserve">. </w:t>
                      </w:r>
                    </w:p>
                    <w:p w14:paraId="69614EFA" w14:textId="2FBFAEFE" w:rsidR="00387117" w:rsidRDefault="00387117" w:rsidP="00002A88">
                      <w:r>
                        <w:t>You can also delete all tasks by typing “</w:t>
                      </w:r>
                      <w:r w:rsidRPr="009D2113">
                        <w:rPr>
                          <w:b/>
                        </w:rPr>
                        <w:t>delete all</w:t>
                      </w:r>
                      <w:r>
                        <w:t xml:space="preserve">”. </w:t>
                      </w:r>
                    </w:p>
                    <w:p w14:paraId="6A2D5D4D" w14:textId="77777777" w:rsidR="00387117" w:rsidRDefault="00387117" w:rsidP="00DD79E6"/>
                    <w:p w14:paraId="58BB6E52" w14:textId="77777777" w:rsidR="00387117" w:rsidRDefault="00387117" w:rsidP="00DD79E6"/>
                    <w:p w14:paraId="29842971" w14:textId="77777777" w:rsidR="00387117" w:rsidRDefault="00387117" w:rsidP="00DD79E6"/>
                  </w:txbxContent>
                </v:textbox>
                <w10:wrap type="tight"/>
              </v:shape>
            </w:pict>
          </mc:Fallback>
        </mc:AlternateContent>
      </w:r>
      <w:r w:rsidR="00826AEF" w:rsidRPr="00DD0BBB">
        <w:rPr>
          <w:rStyle w:val="Emphasis"/>
        </w:rPr>
        <w:t>Deleting a Task</w:t>
      </w:r>
      <w:bookmarkEnd w:id="759"/>
      <w:bookmarkEnd w:id="760"/>
      <w:bookmarkEnd w:id="761"/>
    </w:p>
    <w:p w14:paraId="0007F289" w14:textId="7873C81B" w:rsidR="00352D50" w:rsidRDefault="00D23816" w:rsidP="007B7679">
      <w:r>
        <w:rPr>
          <w:noProof/>
        </w:rPr>
        <mc:AlternateContent>
          <mc:Choice Requires="wpg">
            <w:drawing>
              <wp:anchor distT="0" distB="0" distL="114300" distR="114300" simplePos="0" relativeHeight="25178112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AAA9B96" id="Group 170" o:spid="_x0000_s1026" style="position:absolute;margin-left:0;margin-top:250.55pt;width:315pt;height:267.3pt;z-index:25178112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702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387117" w:rsidRDefault="00387117" w:rsidP="004C7CEE">
                            <w:r>
                              <w:t>The item is deleted and removed from display.</w:t>
                            </w:r>
                          </w:p>
                          <w:p w14:paraId="566B47C4" w14:textId="77777777" w:rsidR="00387117" w:rsidRDefault="0038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387117" w:rsidRDefault="00387117" w:rsidP="004C7CEE">
                      <w:r>
                        <w:t>The item is deleted and removed from display.</w:t>
                      </w:r>
                    </w:p>
                    <w:p w14:paraId="566B47C4" w14:textId="77777777" w:rsidR="00387117" w:rsidRDefault="00387117"/>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766" w:name="_Toc403237668"/>
      <w:bookmarkStart w:id="767" w:name="_Toc403237712"/>
      <w:bookmarkStart w:id="768" w:name="_Toc403237876"/>
      <w:r>
        <w:rPr>
          <w:noProof/>
        </w:rPr>
        <w:lastRenderedPageBreak/>
        <mc:AlternateContent>
          <mc:Choice Requires="wpg">
            <w:drawing>
              <wp:anchor distT="0" distB="0" distL="114300" distR="114300" simplePos="0" relativeHeight="25178521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5F8D04" id="Group 181" o:spid="_x0000_s1026" style="position:absolute;margin-left:0;margin-top:267.95pt;width:300.95pt;height:308.9pt;z-index:25178521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893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69" w:author="zhen yu" w:date="2014-11-08T23:46:00Z">
                                  <w:rPr>
                                    <w:b/>
                                  </w:rPr>
                                </w:rPrChange>
                              </w:rPr>
                              <w:t>hotkey</w:t>
                            </w:r>
                            <w:r>
                              <w:t>.</w:t>
                            </w:r>
                          </w:p>
                          <w:p w14:paraId="1F54EC7C" w14:textId="77777777" w:rsidR="00387117" w:rsidRDefault="00387117"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387117" w:rsidRDefault="00387117" w:rsidP="00D23816">
                      <w:r>
                        <w:t xml:space="preserve">You may undo an action by </w:t>
                      </w:r>
                      <w:proofErr w:type="gramStart"/>
                      <w:r>
                        <w:t>typing</w:t>
                      </w:r>
                      <w:proofErr w:type="gramEnd"/>
                      <w:r>
                        <w:t xml:space="preserve"> “</w:t>
                      </w:r>
                      <w:r w:rsidRPr="00013698">
                        <w:rPr>
                          <w:b/>
                        </w:rPr>
                        <w:t>undo</w:t>
                      </w:r>
                      <w:r>
                        <w:t xml:space="preserve">” or using the </w:t>
                      </w:r>
                      <w:proofErr w:type="spellStart"/>
                      <w:r w:rsidRPr="00A225AC">
                        <w:rPr>
                          <w:b/>
                        </w:rPr>
                        <w:t>Ctrl+Z</w:t>
                      </w:r>
                      <w:proofErr w:type="spellEnd"/>
                      <w:r>
                        <w:rPr>
                          <w:b/>
                        </w:rPr>
                        <w:t xml:space="preserve"> </w:t>
                      </w:r>
                      <w:r w:rsidRPr="00872ADC">
                        <w:rPr>
                          <w:rPrChange w:id="770" w:author="zhen yu" w:date="2014-11-08T23:46:00Z">
                            <w:rPr>
                              <w:b/>
                            </w:rPr>
                          </w:rPrChange>
                        </w:rPr>
                        <w:t>hotkey</w:t>
                      </w:r>
                      <w:r>
                        <w:t>.</w:t>
                      </w:r>
                    </w:p>
                    <w:p w14:paraId="1F54EC7C" w14:textId="77777777" w:rsidR="00387117" w:rsidRDefault="00387117"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766"/>
      <w:bookmarkEnd w:id="767"/>
      <w:bookmarkEnd w:id="768"/>
    </w:p>
    <w:p w14:paraId="075A901D" w14:textId="57ED142A" w:rsidR="00013698" w:rsidRPr="00013698" w:rsidRDefault="00D9012A" w:rsidP="007B7679">
      <w:r>
        <w:rPr>
          <w:noProof/>
        </w:rPr>
        <mc:AlternateContent>
          <mc:Choice Requires="wps">
            <w:drawing>
              <wp:anchor distT="0" distB="0" distL="114300" distR="114300" simplePos="0" relativeHeight="25179340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1" w:author="zhen yu" w:date="2014-11-08T23:46:00Z">
                                  <w:rPr>
                                    <w:b/>
                                  </w:rPr>
                                </w:rPrChange>
                              </w:rPr>
                              <w:t>hotkey</w:t>
                            </w:r>
                            <w:r>
                              <w:t>.</w:t>
                            </w:r>
                          </w:p>
                          <w:p w14:paraId="639955BA" w14:textId="77777777" w:rsidR="00387117" w:rsidRDefault="00387117"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387117" w:rsidRDefault="00387117" w:rsidP="00302989">
                      <w:r>
                        <w:t xml:space="preserve">The previous action is undone. You may also redo by </w:t>
                      </w:r>
                      <w:proofErr w:type="gramStart"/>
                      <w:r>
                        <w:t>typing</w:t>
                      </w:r>
                      <w:proofErr w:type="gramEnd"/>
                      <w:r>
                        <w:t xml:space="preserve"> “</w:t>
                      </w:r>
                      <w:r w:rsidRPr="00013698">
                        <w:rPr>
                          <w:b/>
                        </w:rPr>
                        <w:t>redo</w:t>
                      </w:r>
                      <w:r>
                        <w:t xml:space="preserve">” or using the </w:t>
                      </w:r>
                      <w:proofErr w:type="spellStart"/>
                      <w:r w:rsidRPr="00302989">
                        <w:rPr>
                          <w:b/>
                        </w:rPr>
                        <w:t>Ctrl+Y</w:t>
                      </w:r>
                      <w:proofErr w:type="spellEnd"/>
                      <w:r>
                        <w:rPr>
                          <w:b/>
                        </w:rPr>
                        <w:t xml:space="preserve"> </w:t>
                      </w:r>
                      <w:r w:rsidRPr="00872ADC">
                        <w:rPr>
                          <w:rPrChange w:id="772" w:author="zhen yu" w:date="2014-11-08T23:46:00Z">
                            <w:rPr>
                              <w:b/>
                            </w:rPr>
                          </w:rPrChange>
                        </w:rPr>
                        <w:t>hotkey</w:t>
                      </w:r>
                      <w:r>
                        <w:t>.</w:t>
                      </w:r>
                    </w:p>
                    <w:p w14:paraId="639955BA" w14:textId="77777777" w:rsidR="00387117" w:rsidRDefault="00387117"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773" w:name="_Toc403237669"/>
      <w:bookmarkStart w:id="774" w:name="_Toc403237713"/>
      <w:bookmarkStart w:id="775"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773"/>
      <w:bookmarkEnd w:id="774"/>
      <w:bookmarkEnd w:id="775"/>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097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387117" w:rsidRDefault="00387117" w:rsidP="00D9012A">
                            <w:r>
                              <w:t xml:space="preserve">You can </w:t>
                            </w:r>
                            <w:del w:id="776" w:author="Kelvin Ang" w:date="2014-11-09T08:41:00Z">
                              <w:r w:rsidDel="00D45E3B">
                                <w:delText>set priority</w:delText>
                              </w:r>
                            </w:del>
                            <w:ins w:id="777" w:author="Kelvin Ang" w:date="2014-11-09T08:41:00Z">
                              <w:r w:rsidR="00D45E3B">
                                <w:t>prioritize a task</w:t>
                              </w:r>
                            </w:ins>
                            <w:r>
                              <w:t xml:space="preserve"> by </w:t>
                            </w:r>
                            <w:proofErr w:type="spellStart"/>
                            <w:r w:rsidRPr="00872ADC">
                              <w:rPr>
                                <w:b/>
                                <w:rPrChange w:id="778"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387117" w:rsidRDefault="00387117" w:rsidP="00D9012A">
                      <w:r>
                        <w:t xml:space="preserve">You can </w:t>
                      </w:r>
                      <w:del w:id="779" w:author="Kelvin Ang" w:date="2014-11-09T08:41:00Z">
                        <w:r w:rsidDel="00D45E3B">
                          <w:delText>set priority</w:delText>
                        </w:r>
                      </w:del>
                      <w:ins w:id="780" w:author="Kelvin Ang" w:date="2014-11-09T08:41:00Z">
                        <w:r w:rsidR="00D45E3B">
                          <w:t>prioritize a task</w:t>
                        </w:r>
                      </w:ins>
                      <w:r>
                        <w:t xml:space="preserve"> by </w:t>
                      </w:r>
                      <w:proofErr w:type="spellStart"/>
                      <w:r w:rsidRPr="00872ADC">
                        <w:rPr>
                          <w:b/>
                          <w:rPrChange w:id="781"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160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4B09058" id="AutoShape 71" o:spid="_x0000_s1026" type="#_x0000_t32" style="position:absolute;margin-left:131.75pt;margin-top:264.8pt;width:56.4pt;height:5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569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131AB" id="Rectangle 11" o:spid="_x0000_s1026" style="position:absolute;margin-left:0;margin-top:253.25pt;width:129.75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388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2" w:author="Kelvin Ang" w:date="2014-11-09T08:41:00Z">
                              <w:r w:rsidR="00EA1D03">
                                <w:t>ized</w:t>
                              </w:r>
                            </w:ins>
                            <w:del w:id="78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387117" w:rsidRDefault="00387117" w:rsidP="0082401C">
                      <w:r>
                        <w:t>Priority tasks are automatically labelled.</w:t>
                      </w:r>
                    </w:p>
                    <w:p w14:paraId="329CE6EB" w14:textId="2AE79021" w:rsidR="00387117" w:rsidRDefault="00387117" w:rsidP="00D9012A">
                      <w:r>
                        <w:t>You can type “</w:t>
                      </w:r>
                      <w:r w:rsidRPr="00956F5A">
                        <w:rPr>
                          <w:b/>
                        </w:rPr>
                        <w:t>#</w:t>
                      </w:r>
                      <w:proofErr w:type="spellStart"/>
                      <w:r w:rsidRPr="00956F5A">
                        <w:rPr>
                          <w:b/>
                        </w:rPr>
                        <w:t>pri</w:t>
                      </w:r>
                      <w:proofErr w:type="spellEnd"/>
                      <w:r>
                        <w:t>” to view all priorit</w:t>
                      </w:r>
                      <w:ins w:id="784" w:author="Kelvin Ang" w:date="2014-11-09T08:41:00Z">
                        <w:r w:rsidR="00EA1D03">
                          <w:t>ized</w:t>
                        </w:r>
                      </w:ins>
                      <w:del w:id="785"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750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506C91" id="Rectangle 11" o:spid="_x0000_s1026" style="position:absolute;margin-left:70.65pt;margin-top:21.2pt;width:243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786" w:name="_Toc403237670"/>
      <w:bookmarkStart w:id="787" w:name="_Toc403237714"/>
      <w:bookmarkStart w:id="788" w:name="_Toc403237878"/>
      <w:r w:rsidRPr="00DD0BBB">
        <w:rPr>
          <w:rStyle w:val="Emphasis"/>
        </w:rPr>
        <w:lastRenderedPageBreak/>
        <w:t>Hotkeys</w:t>
      </w:r>
      <w:bookmarkEnd w:id="786"/>
      <w:bookmarkEnd w:id="787"/>
      <w:bookmarkEnd w:id="788"/>
    </w:p>
    <w:p w14:paraId="31A290B7" w14:textId="12427469" w:rsidR="00A86A40" w:rsidRDefault="00D9012A" w:rsidP="007B7679">
      <w:del w:id="789" w:author="Kelvin Ang" w:date="2014-11-09T07:57:00Z">
        <w:r w:rsidDel="002C7C56">
          <w:delText>There are many things you can do</w:delText>
        </w:r>
      </w:del>
      <w:ins w:id="790" w:author="Kelvin Ang" w:date="2014-11-09T07:57:00Z">
        <w:r w:rsidR="002C7C56">
          <w:t>You can do many things</w:t>
        </w:r>
      </w:ins>
      <w:r>
        <w:t xml:space="preserve"> with hotkeys in Task Catalyst</w:t>
      </w:r>
      <w:r w:rsidR="00A7395C">
        <w:t xml:space="preserve">. </w:t>
      </w:r>
      <w:ins w:id="791" w:author="Kelvin Ang" w:date="2014-11-09T07:58:00Z">
        <w:r w:rsidR="002C7C56">
          <w:t>For a list of all the hotkeys</w:t>
        </w:r>
      </w:ins>
      <w:ins w:id="792" w:author="Kelvin Ang" w:date="2014-11-09T08:41:00Z">
        <w:r w:rsidR="00C0755F">
          <w:t xml:space="preserve"> and more</w:t>
        </w:r>
      </w:ins>
      <w:ins w:id="793" w:author="Kelvin Ang" w:date="2014-11-09T07:58:00Z">
        <w:r w:rsidR="002C7C56">
          <w:t xml:space="preserve">, </w:t>
        </w:r>
      </w:ins>
      <w:del w:id="794" w:author="Kelvin Ang" w:date="2014-11-09T07:58:00Z">
        <w:r w:rsidR="00017CCA" w:rsidDel="002C7C56">
          <w:delText>Y</w:delText>
        </w:r>
      </w:del>
      <w:ins w:id="795"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796" w:author="zhen yu" w:date="2014-11-09T00:22:00Z"/>
        </w:rPr>
      </w:pPr>
      <w:del w:id="797"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798"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799" w:name="_Toc403237671"/>
      <w:bookmarkStart w:id="800" w:name="_Toc403237715"/>
      <w:bookmarkStart w:id="801" w:name="_Toc403237879"/>
      <w:r w:rsidRPr="00DD0BBB">
        <w:rPr>
          <w:rStyle w:val="Emphasis"/>
        </w:rPr>
        <w:t>Smart Paste</w:t>
      </w:r>
      <w:bookmarkEnd w:id="799"/>
      <w:bookmarkEnd w:id="800"/>
      <w:bookmarkEnd w:id="801"/>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802" w:author="zhen yu" w:date="2014-11-08T23:46:00Z">
            <w:rPr/>
          </w:rPrChange>
        </w:rPr>
        <w:t>Ctrl+D</w:t>
      </w:r>
      <w:proofErr w:type="spellEnd"/>
      <w:r w:rsidR="00EB14EE">
        <w:t xml:space="preserve">. </w:t>
      </w:r>
    </w:p>
    <w:p w14:paraId="2CDBD7B2" w14:textId="022586D3" w:rsidR="00F8734D" w:rsidRDefault="00E97586">
      <w:pPr>
        <w:rPr>
          <w:ins w:id="803" w:author="zhen yu" w:date="2014-11-09T00:23:00Z"/>
          <w:rStyle w:val="Emphasis"/>
        </w:rPr>
      </w:pPr>
      <w:ins w:id="804"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05" w:author="zhen yu" w:date="2014-11-09T00:21:00Z">
            <w:rPr/>
          </w:rPrChange>
        </w:rPr>
      </w:pPr>
      <w:ins w:id="806" w:author="zhen yu" w:date="2014-11-09T00:26:00Z">
        <w:r>
          <w:rPr>
            <w:noProof/>
          </w:rPr>
          <mc:AlternateContent>
            <mc:Choice Requires="wps">
              <w:drawing>
                <wp:anchor distT="0" distB="0" distL="114300" distR="114300" simplePos="0" relativeHeight="251526144"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387117" w:rsidDel="00F8734D" w:rsidRDefault="00387117" w:rsidP="00F8734D">
                              <w:pPr>
                                <w:rPr>
                                  <w:del w:id="807" w:author="zhen yu" w:date="2014-11-09T00:27:00Z"/>
                                </w:rPr>
                              </w:pPr>
                              <w:del w:id="808" w:author="zhen yu" w:date="2014-11-09T00:27:00Z">
                                <w:r w:rsidDel="00F8734D">
                                  <w:delText>Priority tasks are automatically labelled.</w:delText>
                                </w:r>
                              </w:del>
                            </w:p>
                            <w:p w14:paraId="0AA83B1D" w14:textId="4B8CD7E2" w:rsidR="00387117" w:rsidRDefault="00387117" w:rsidP="00F8734D">
                              <w:pPr>
                                <w:rPr>
                                  <w:ins w:id="809" w:author="zhen yu" w:date="2014-11-09T00:27:00Z"/>
                                </w:rPr>
                              </w:pPr>
                              <w:del w:id="810" w:author="zhen yu" w:date="2014-11-09T00:27:00Z">
                                <w:r w:rsidDel="00F8734D">
                                  <w:delText>You can type “</w:delText>
                                </w:r>
                                <w:r w:rsidRPr="00956F5A" w:rsidDel="00F8734D">
                                  <w:rPr>
                                    <w:b/>
                                  </w:rPr>
                                  <w:delText>#pri</w:delText>
                                </w:r>
                                <w:r w:rsidDel="00F8734D">
                                  <w:delText>” to view all priority tasks.</w:delText>
                                </w:r>
                              </w:del>
                              <w:ins w:id="811" w:author="zhen yu" w:date="2014-11-09T00:27:00Z">
                                <w:r>
                                  <w:t xml:space="preserve">Once the application has </w:t>
                                </w:r>
                              </w:ins>
                              <w:ins w:id="812" w:author="Kelvin Ang" w:date="2014-11-09T08:41:00Z">
                                <w:r w:rsidR="00AD065A">
                                  <w:t xml:space="preserve">been </w:t>
                                </w:r>
                              </w:ins>
                              <w:ins w:id="813" w:author="zhen yu" w:date="2014-11-09T00:27:00Z">
                                <w:r>
                                  <w:t xml:space="preserve">launched, there will be a system tray icon. </w:t>
                                </w:r>
                              </w:ins>
                            </w:p>
                            <w:p w14:paraId="47636EE9" w14:textId="058CC7C4" w:rsidR="00387117" w:rsidDel="00061E77" w:rsidRDefault="00387117" w:rsidP="00F8734D">
                              <w:pPr>
                                <w:rPr>
                                  <w:ins w:id="814" w:author="zhen yu" w:date="2014-11-09T00:29:00Z"/>
                                  <w:del w:id="815" w:author="Kelvin Ang" w:date="2014-11-09T08:42:00Z"/>
                                </w:rPr>
                              </w:pPr>
                              <w:ins w:id="816" w:author="zhen yu" w:date="2014-11-09T00:28:00Z">
                                <w:r>
                                  <w:t>L</w:t>
                                </w:r>
                              </w:ins>
                              <w:ins w:id="817" w:author="zhen yu" w:date="2014-11-09T00:27:00Z">
                                <w:r>
                                  <w:t>eft</w:t>
                                </w:r>
                                <w:del w:id="818" w:author="Kelvin Ang" w:date="2014-11-09T08:42:00Z">
                                  <w:r w:rsidDel="00061E77">
                                    <w:delText xml:space="preserve"> </w:delText>
                                  </w:r>
                                </w:del>
                              </w:ins>
                              <w:ins w:id="819" w:author="Kelvin Ang" w:date="2014-11-09T08:42:00Z">
                                <w:r w:rsidR="00061E77">
                                  <w:t>-</w:t>
                                </w:r>
                              </w:ins>
                              <w:ins w:id="820" w:author="zhen yu" w:date="2014-11-09T00:27:00Z">
                                <w:r>
                                  <w:t xml:space="preserve">click </w:t>
                                </w:r>
                              </w:ins>
                              <w:ins w:id="821" w:author="zhen yu" w:date="2014-11-09T00:28:00Z">
                                <w:r>
                                  <w:t xml:space="preserve">on the icon </w:t>
                                </w:r>
                              </w:ins>
                              <w:ins w:id="822" w:author="zhen yu" w:date="2014-11-09T00:27:00Z">
                                <w:r>
                                  <w:t xml:space="preserve">to </w:t>
                                </w:r>
                              </w:ins>
                              <w:ins w:id="823" w:author="zhen yu" w:date="2014-11-09T00:28:00Z">
                                <w:r w:rsidRPr="00F8734D">
                                  <w:rPr>
                                    <w:b/>
                                    <w:rPrChange w:id="824" w:author="zhen yu" w:date="2014-11-09T00:28:00Z">
                                      <w:rPr/>
                                    </w:rPrChange>
                                  </w:rPr>
                                  <w:t>hide</w:t>
                                </w:r>
                              </w:ins>
                              <w:ins w:id="825" w:author="zhen yu" w:date="2014-11-09T00:27:00Z">
                                <w:r>
                                  <w:t>/</w:t>
                                </w:r>
                              </w:ins>
                              <w:ins w:id="826" w:author="zhen yu" w:date="2014-11-09T00:28:00Z">
                                <w:r w:rsidRPr="00F8734D">
                                  <w:rPr>
                                    <w:b/>
                                    <w:rPrChange w:id="827" w:author="zhen yu" w:date="2014-11-09T00:28:00Z">
                                      <w:rPr/>
                                    </w:rPrChange>
                                  </w:rPr>
                                  <w:t>show</w:t>
                                </w:r>
                              </w:ins>
                              <w:ins w:id="828" w:author="zhen yu" w:date="2014-11-09T00:27:00Z">
                                <w:r>
                                  <w:t xml:space="preserve"> the </w:t>
                                </w:r>
                              </w:ins>
                              <w:ins w:id="829" w:author="zhen yu" w:date="2014-11-09T00:28:00Z">
                                <w:r>
                                  <w:t>application</w:t>
                                </w:r>
                              </w:ins>
                              <w:ins w:id="830" w:author="zhen yu" w:date="2014-11-09T00:27:00Z">
                                <w:r>
                                  <w:t>.</w:t>
                                </w:r>
                              </w:ins>
                              <w:ins w:id="831" w:author="Kelvin Ang" w:date="2014-11-09T08:42:00Z">
                                <w:r w:rsidR="00061E77">
                                  <w:t xml:space="preserve"> You can also right-click for a context-menu.</w:t>
                                </w:r>
                              </w:ins>
                            </w:p>
                            <w:p w14:paraId="2155700F" w14:textId="4A839744" w:rsidR="00387117" w:rsidRDefault="00387117" w:rsidP="00F8734D">
                              <w:ins w:id="832" w:author="zhen yu" w:date="2014-11-09T00:29:00Z">
                                <w:del w:id="833" w:author="Kelvin Ang" w:date="2014-11-09T08:42:00Z">
                                  <w:r w:rsidDel="00061E77">
                                    <w:delText>Right click will show a dialog to “</w:delText>
                                  </w:r>
                                  <w:r w:rsidRPr="00F8734D" w:rsidDel="00061E77">
                                    <w:rPr>
                                      <w:b/>
                                      <w:rPrChange w:id="834" w:author="zhen yu" w:date="2014-11-09T00:29:00Z">
                                        <w:rPr/>
                                      </w:rPrChange>
                                    </w:rPr>
                                    <w:delText>Launch</w:delText>
                                  </w:r>
                                  <w:r w:rsidDel="00061E77">
                                    <w:rPr>
                                      <w:b/>
                                    </w:rPr>
                                    <w:delText>”</w:delText>
                                  </w:r>
                                  <w:r w:rsidDel="00061E77">
                                    <w:delText xml:space="preserve"> or “</w:delText>
                                  </w:r>
                                  <w:r w:rsidRPr="00F8734D" w:rsidDel="00061E77">
                                    <w:rPr>
                                      <w:b/>
                                      <w:rPrChange w:id="835"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387117" w:rsidDel="00F8734D" w:rsidRDefault="00387117" w:rsidP="00F8734D">
                        <w:pPr>
                          <w:rPr>
                            <w:del w:id="836" w:author="zhen yu" w:date="2014-11-09T00:27:00Z"/>
                          </w:rPr>
                        </w:pPr>
                        <w:del w:id="837" w:author="zhen yu" w:date="2014-11-09T00:27:00Z">
                          <w:r w:rsidDel="00F8734D">
                            <w:delText>Priority tasks are automatically labelled.</w:delText>
                          </w:r>
                        </w:del>
                      </w:p>
                      <w:p w14:paraId="0AA83B1D" w14:textId="4B8CD7E2" w:rsidR="00387117" w:rsidRDefault="00387117" w:rsidP="00F8734D">
                        <w:pPr>
                          <w:rPr>
                            <w:ins w:id="838" w:author="zhen yu" w:date="2014-11-09T00:27:00Z"/>
                          </w:rPr>
                        </w:pPr>
                        <w:del w:id="839" w:author="zhen yu" w:date="2014-11-09T00:27:00Z">
                          <w:r w:rsidDel="00F8734D">
                            <w:delText>You can type “</w:delText>
                          </w:r>
                          <w:r w:rsidRPr="00956F5A" w:rsidDel="00F8734D">
                            <w:rPr>
                              <w:b/>
                            </w:rPr>
                            <w:delText>#pri</w:delText>
                          </w:r>
                          <w:r w:rsidDel="00F8734D">
                            <w:delText>” to view all priority tasks.</w:delText>
                          </w:r>
                        </w:del>
                        <w:ins w:id="840" w:author="zhen yu" w:date="2014-11-09T00:27:00Z">
                          <w:r>
                            <w:t xml:space="preserve">Once the application has </w:t>
                          </w:r>
                        </w:ins>
                        <w:ins w:id="841" w:author="Kelvin Ang" w:date="2014-11-09T08:41:00Z">
                          <w:r w:rsidR="00AD065A">
                            <w:t xml:space="preserve">been </w:t>
                          </w:r>
                        </w:ins>
                        <w:ins w:id="842" w:author="zhen yu" w:date="2014-11-09T00:27:00Z">
                          <w:r>
                            <w:t xml:space="preserve">launched, there will be a system tray icon. </w:t>
                          </w:r>
                        </w:ins>
                      </w:p>
                      <w:p w14:paraId="47636EE9" w14:textId="058CC7C4" w:rsidR="00387117" w:rsidDel="00061E77" w:rsidRDefault="00387117" w:rsidP="00F8734D">
                        <w:pPr>
                          <w:rPr>
                            <w:ins w:id="843" w:author="zhen yu" w:date="2014-11-09T00:29:00Z"/>
                            <w:del w:id="844" w:author="Kelvin Ang" w:date="2014-11-09T08:42:00Z"/>
                          </w:rPr>
                        </w:pPr>
                        <w:ins w:id="845" w:author="zhen yu" w:date="2014-11-09T00:28:00Z">
                          <w:r>
                            <w:t>L</w:t>
                          </w:r>
                        </w:ins>
                        <w:ins w:id="846" w:author="zhen yu" w:date="2014-11-09T00:27:00Z">
                          <w:r>
                            <w:t>eft</w:t>
                          </w:r>
                          <w:del w:id="847" w:author="Kelvin Ang" w:date="2014-11-09T08:42:00Z">
                            <w:r w:rsidDel="00061E77">
                              <w:delText xml:space="preserve"> </w:delText>
                            </w:r>
                          </w:del>
                        </w:ins>
                        <w:ins w:id="848" w:author="Kelvin Ang" w:date="2014-11-09T08:42:00Z">
                          <w:r w:rsidR="00061E77">
                            <w:t>-</w:t>
                          </w:r>
                        </w:ins>
                        <w:ins w:id="849" w:author="zhen yu" w:date="2014-11-09T00:27:00Z">
                          <w:r>
                            <w:t xml:space="preserve">click </w:t>
                          </w:r>
                        </w:ins>
                        <w:ins w:id="850" w:author="zhen yu" w:date="2014-11-09T00:28:00Z">
                          <w:r>
                            <w:t xml:space="preserve">on the icon </w:t>
                          </w:r>
                        </w:ins>
                        <w:ins w:id="851" w:author="zhen yu" w:date="2014-11-09T00:27:00Z">
                          <w:r>
                            <w:t xml:space="preserve">to </w:t>
                          </w:r>
                        </w:ins>
                        <w:ins w:id="852" w:author="zhen yu" w:date="2014-11-09T00:28:00Z">
                          <w:r w:rsidRPr="00F8734D">
                            <w:rPr>
                              <w:b/>
                              <w:rPrChange w:id="853" w:author="zhen yu" w:date="2014-11-09T00:28:00Z">
                                <w:rPr/>
                              </w:rPrChange>
                            </w:rPr>
                            <w:t>hide</w:t>
                          </w:r>
                        </w:ins>
                        <w:ins w:id="854" w:author="zhen yu" w:date="2014-11-09T00:27:00Z">
                          <w:r>
                            <w:t>/</w:t>
                          </w:r>
                        </w:ins>
                        <w:ins w:id="855" w:author="zhen yu" w:date="2014-11-09T00:28:00Z">
                          <w:r w:rsidRPr="00F8734D">
                            <w:rPr>
                              <w:b/>
                              <w:rPrChange w:id="856" w:author="zhen yu" w:date="2014-11-09T00:28:00Z">
                                <w:rPr/>
                              </w:rPrChange>
                            </w:rPr>
                            <w:t>show</w:t>
                          </w:r>
                        </w:ins>
                        <w:ins w:id="857" w:author="zhen yu" w:date="2014-11-09T00:27:00Z">
                          <w:r>
                            <w:t xml:space="preserve"> the </w:t>
                          </w:r>
                        </w:ins>
                        <w:ins w:id="858" w:author="zhen yu" w:date="2014-11-09T00:28:00Z">
                          <w:r>
                            <w:t>application</w:t>
                          </w:r>
                        </w:ins>
                        <w:ins w:id="859" w:author="zhen yu" w:date="2014-11-09T00:27:00Z">
                          <w:r>
                            <w:t>.</w:t>
                          </w:r>
                        </w:ins>
                        <w:ins w:id="860" w:author="Kelvin Ang" w:date="2014-11-09T08:42:00Z">
                          <w:r w:rsidR="00061E77">
                            <w:t xml:space="preserve"> You can also right-click for a context-menu.</w:t>
                          </w:r>
                        </w:ins>
                      </w:p>
                      <w:p w14:paraId="2155700F" w14:textId="4A839744" w:rsidR="00387117" w:rsidRDefault="00387117" w:rsidP="00F8734D">
                        <w:ins w:id="861" w:author="zhen yu" w:date="2014-11-09T00:29:00Z">
                          <w:del w:id="862" w:author="Kelvin Ang" w:date="2014-11-09T08:42:00Z">
                            <w:r w:rsidDel="00061E77">
                              <w:delText>Right click will show a dialog to “</w:delText>
                            </w:r>
                            <w:r w:rsidRPr="00F8734D" w:rsidDel="00061E77">
                              <w:rPr>
                                <w:b/>
                                <w:rPrChange w:id="863" w:author="zhen yu" w:date="2014-11-09T00:29:00Z">
                                  <w:rPr/>
                                </w:rPrChange>
                              </w:rPr>
                              <w:delText>Launch</w:delText>
                            </w:r>
                            <w:r w:rsidDel="00061E77">
                              <w:rPr>
                                <w:b/>
                              </w:rPr>
                              <w:delText>”</w:delText>
                            </w:r>
                            <w:r w:rsidDel="00061E77">
                              <w:delText xml:space="preserve"> or “</w:delText>
                            </w:r>
                            <w:r w:rsidRPr="00F8734D" w:rsidDel="00061E77">
                              <w:rPr>
                                <w:b/>
                                <w:rPrChange w:id="864"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865"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866" w:author="zhen yu" w:date="2014-11-09T00:30:00Z">
        <w:r w:rsidR="0092526E" w:rsidDel="00F8734D">
          <w:br w:type="page"/>
        </w:r>
      </w:del>
    </w:p>
    <w:p w14:paraId="24B41508" w14:textId="755EDF24" w:rsidR="0092526E" w:rsidRDefault="00E50534" w:rsidP="0092526E">
      <w:pPr>
        <w:pStyle w:val="Heading1"/>
      </w:pPr>
      <w:bookmarkStart w:id="867" w:name="_Toc403221029"/>
      <w:bookmarkStart w:id="868" w:name="_Toc403287948"/>
      <w:r>
        <w:rPr>
          <w:sz w:val="144"/>
          <w:szCs w:val="144"/>
        </w:rPr>
        <w:lastRenderedPageBreak/>
        <w:t>2</w:t>
      </w:r>
      <w:r w:rsidR="0092526E">
        <w:t xml:space="preserve">. </w:t>
      </w:r>
      <w:bookmarkEnd w:id="867"/>
      <w:ins w:id="869" w:author="Kelvin Ang" w:date="2014-11-09T09:15:00Z">
        <w:r w:rsidR="00BA3AC8">
          <w:t xml:space="preserve">Introducing the </w:t>
        </w:r>
      </w:ins>
      <w:r>
        <w:t>Developer’s Guide</w:t>
      </w:r>
      <w:bookmarkEnd w:id="868"/>
      <w:del w:id="870" w:author="Kelvin Ang" w:date="2014-11-09T09:14:00Z">
        <w:r w:rsidR="00F576A2" w:rsidDel="00482CAE">
          <w:delText xml:space="preserve"> Introduction</w:delText>
        </w:r>
      </w:del>
    </w:p>
    <w:p w14:paraId="24B1B232" w14:textId="66521E08" w:rsidR="00482CAE" w:rsidRDefault="00AC6878" w:rsidP="00AC6878">
      <w:pPr>
        <w:pStyle w:val="Heading4"/>
        <w:rPr>
          <w:ins w:id="871" w:author="Kelvin Ang" w:date="2014-11-09T09:12:00Z"/>
        </w:rPr>
        <w:pPrChange w:id="872" w:author="Kelvin Ang" w:date="2014-11-09T09:17:00Z">
          <w:pPr/>
        </w:pPrChange>
      </w:pPr>
      <w:bookmarkStart w:id="873" w:name="_Toc403287949"/>
      <w:ins w:id="874" w:author="Kelvin Ang" w:date="2014-11-09T09:15:00Z">
        <w:r>
          <w:t>Our Audience</w:t>
        </w:r>
      </w:ins>
      <w:bookmarkEnd w:id="873"/>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875" w:author="Kelvin Ang" w:date="2014-11-09T09:25:00Z">
        <w:r w:rsidR="00576AE8">
          <w:t xml:space="preserve"> Social </w:t>
        </w:r>
        <w:r w:rsidR="004F7707">
          <w:t>Media-inspired</w:t>
        </w:r>
      </w:ins>
      <w:ins w:id="876" w:author="Kelvin Ang" w:date="2014-11-09T09:23:00Z">
        <w:r w:rsidR="004F7707">
          <w:t xml:space="preserve"> </w:t>
        </w:r>
      </w:ins>
      <w:del w:id="877"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rsidP="00AC6878">
      <w:pPr>
        <w:pStyle w:val="Heading4"/>
        <w:rPr>
          <w:ins w:id="878" w:author="Kelvin Ang" w:date="2014-11-09T09:16:00Z"/>
        </w:rPr>
        <w:pPrChange w:id="879" w:author="Kelvin Ang" w:date="2014-11-09T09:17:00Z">
          <w:pPr/>
        </w:pPrChange>
      </w:pPr>
      <w:bookmarkStart w:id="880" w:name="_Toc403287950"/>
      <w:ins w:id="881" w:author="Kelvin Ang" w:date="2014-11-09T09:16:00Z">
        <w:r>
          <w:t>Our Vision</w:t>
        </w:r>
        <w:bookmarkEnd w:id="880"/>
      </w:ins>
    </w:p>
    <w:p w14:paraId="71CF4E23" w14:textId="7D4DCBEF" w:rsidR="0092526E" w:rsidRDefault="0092526E" w:rsidP="0092526E">
      <w:r>
        <w:t xml:space="preserve">The design of Task Catalyst is </w:t>
      </w:r>
      <w:del w:id="882" w:author="Kelvin Ang" w:date="2014-11-09T09:21:00Z">
        <w:r w:rsidDel="004F7707">
          <w:delText xml:space="preserve">built upon </w:delText>
        </w:r>
      </w:del>
      <w:ins w:id="883" w:author="Kelvin Ang" w:date="2014-11-09T09:21:00Z">
        <w:r w:rsidR="004F7707">
          <w:t xml:space="preserve">based on </w:t>
        </w:r>
      </w:ins>
      <w:r>
        <w:t>the Natural Bucket</w:t>
      </w:r>
      <w:del w:id="884" w:author="Kelvin Ang" w:date="2014-11-09T09:18:00Z">
        <w:r w:rsidDel="004F7707">
          <w:delText>,</w:delText>
        </w:r>
      </w:del>
      <w:ins w:id="885"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rsidP="00AC6878">
      <w:pPr>
        <w:pStyle w:val="Heading4"/>
        <w:rPr>
          <w:ins w:id="886" w:author="Kelvin Ang" w:date="2014-11-09T09:08:00Z"/>
        </w:rPr>
        <w:pPrChange w:id="887" w:author="Kelvin Ang" w:date="2014-11-09T09:17:00Z">
          <w:pPr/>
        </w:pPrChange>
      </w:pPr>
      <w:bookmarkStart w:id="888" w:name="_Toc403287951"/>
      <w:ins w:id="889" w:author="Kelvin Ang" w:date="2014-11-09T09:16:00Z">
        <w:r>
          <w:t>Using this Guide</w:t>
        </w:r>
      </w:ins>
      <w:bookmarkEnd w:id="888"/>
    </w:p>
    <w:p w14:paraId="284BFBB7" w14:textId="3CCF19F5" w:rsidR="0092526E" w:rsidDel="00482CAE" w:rsidRDefault="004F7707" w:rsidP="0092526E">
      <w:pPr>
        <w:rPr>
          <w:del w:id="890" w:author="Kelvin Ang" w:date="2014-11-09T09:09:00Z"/>
        </w:rPr>
      </w:pPr>
      <w:ins w:id="891" w:author="Kelvin Ang" w:date="2014-11-09T09:19:00Z">
        <w:r>
          <w:t xml:space="preserve">First, </w:t>
        </w:r>
      </w:ins>
      <w:del w:id="892" w:author="Kelvin Ang" w:date="2014-11-09T09:19:00Z">
        <w:r w:rsidR="0092526E" w:rsidDel="004F7707">
          <w:delText>In this Developer’s Guide, y</w:delText>
        </w:r>
      </w:del>
      <w:ins w:id="893" w:author="Kelvin Ang" w:date="2014-11-09T09:19:00Z">
        <w:r>
          <w:t>y</w:t>
        </w:r>
      </w:ins>
      <w:r w:rsidR="0092526E">
        <w:t xml:space="preserve">ou will </w:t>
      </w:r>
      <w:del w:id="894"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895" w:author="Kelvin Ang" w:date="2014-11-09T09:18:00Z">
        <w:r>
          <w:t xml:space="preserve">System </w:t>
        </w:r>
      </w:ins>
      <w:del w:id="896" w:author="Kelvin Ang" w:date="2014-11-09T09:18:00Z">
        <w:r w:rsidR="0092526E" w:rsidDel="004F7707">
          <w:delText xml:space="preserve">components </w:delText>
        </w:r>
      </w:del>
      <w:ins w:id="897" w:author="Kelvin Ang" w:date="2014-11-09T09:18:00Z">
        <w:r>
          <w:t>C</w:t>
        </w:r>
        <w:r>
          <w:t xml:space="preserve">omponents </w:t>
        </w:r>
      </w:ins>
      <w:ins w:id="898" w:author="Kelvin Ang" w:date="2014-11-09T09:19:00Z">
        <w:r>
          <w:t>(Section 4</w:t>
        </w:r>
        <w:r>
          <w:t xml:space="preserve">) </w:t>
        </w:r>
      </w:ins>
      <w:del w:id="899" w:author="Kelvin Ang" w:date="2014-11-09T09:18:00Z">
        <w:r w:rsidR="0092526E" w:rsidDel="004F7707">
          <w:delText xml:space="preserve">of the system </w:delText>
        </w:r>
      </w:del>
      <w:r w:rsidR="0092526E">
        <w:t>from front-end to back-end</w:t>
      </w:r>
      <w:ins w:id="900" w:author="Kelvin Ang" w:date="2014-11-09T09:20:00Z">
        <w:r>
          <w:t>.</w:t>
        </w:r>
      </w:ins>
      <w:r w:rsidR="0092526E">
        <w:t xml:space="preserve"> </w:t>
      </w:r>
      <w:del w:id="901"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02" w:author="Kelvin Ang" w:date="2014-11-09T09:29:00Z">
        <w:r w:rsidR="0057190C">
          <w:t xml:space="preserve">top-down </w:t>
        </w:r>
      </w:ins>
      <w:r w:rsidR="0092526E">
        <w:t xml:space="preserve">using its class diagram and APIs, and then further elaborated with behavioral diagrams and code samples if </w:t>
      </w:r>
      <w:del w:id="903" w:author="Kelvin Ang" w:date="2014-11-09T09:29:00Z">
        <w:r w:rsidR="0092526E" w:rsidDel="00FF42E7">
          <w:delText>available</w:delText>
        </w:r>
      </w:del>
      <w:ins w:id="904" w:author="Kelvin Ang" w:date="2014-11-09T09:29:00Z">
        <w:r w:rsidR="00FF42E7">
          <w:t>necessary</w:t>
        </w:r>
      </w:ins>
      <w:r w:rsidR="0092526E">
        <w:t xml:space="preserve">. Finally, we will </w:t>
      </w:r>
      <w:del w:id="905" w:author="Kelvin Ang" w:date="2014-11-09T09:22:00Z">
        <w:r w:rsidR="0092526E" w:rsidDel="004F7707">
          <w:delText>guide you on</w:delText>
        </w:r>
      </w:del>
      <w:ins w:id="906" w:author="Kelvin Ang" w:date="2014-11-09T09:22:00Z">
        <w:r>
          <w:t>orientate you to</w:t>
        </w:r>
      </w:ins>
      <w:r w:rsidR="0092526E">
        <w:t xml:space="preserve"> the </w:t>
      </w:r>
      <w:del w:id="907" w:author="Kelvin Ang" w:date="2014-11-09T09:21:00Z">
        <w:r w:rsidR="0092526E" w:rsidDel="004F7707">
          <w:delText xml:space="preserve">testing </w:delText>
        </w:r>
      </w:del>
      <w:ins w:id="908" w:author="Kelvin Ang" w:date="2014-11-09T09:21:00Z">
        <w:r>
          <w:t>T</w:t>
        </w:r>
        <w:r>
          <w:t xml:space="preserve">esting </w:t>
        </w:r>
      </w:ins>
      <w:del w:id="909" w:author="Kelvin Ang" w:date="2014-11-09T09:21:00Z">
        <w:r w:rsidR="0092526E" w:rsidDel="004F7707">
          <w:delText xml:space="preserve">standards </w:delText>
        </w:r>
      </w:del>
      <w:ins w:id="910" w:author="Kelvin Ang" w:date="2014-11-09T09:21:00Z">
        <w:r>
          <w:t>S</w:t>
        </w:r>
        <w:r>
          <w:t xml:space="preserve">tandards </w:t>
        </w:r>
      </w:ins>
      <w:ins w:id="911" w:author="Kelvin Ang" w:date="2014-11-09T09:22:00Z">
        <w:r>
          <w:t>(Section 5)</w:t>
        </w:r>
        <w:r>
          <w:t xml:space="preserve"> </w:t>
        </w:r>
      </w:ins>
      <w:r w:rsidR="0092526E">
        <w:t>adopted in this project</w:t>
      </w:r>
      <w:del w:id="912" w:author="Kelvin Ang" w:date="2014-11-09T09:22:00Z">
        <w:r w:rsidR="007B1309" w:rsidDel="004F7707">
          <w:delText xml:space="preserve"> (Section 5)</w:delText>
        </w:r>
      </w:del>
      <w:r w:rsidR="0092526E">
        <w:t>.</w:t>
      </w:r>
    </w:p>
    <w:p w14:paraId="6F8C59A6" w14:textId="77777777" w:rsidR="00482CAE" w:rsidRDefault="00482CAE" w:rsidP="0092526E">
      <w:pPr>
        <w:rPr>
          <w:ins w:id="913" w:author="Kelvin Ang" w:date="2014-11-09T09:09:00Z"/>
        </w:rPr>
      </w:pPr>
    </w:p>
    <w:p w14:paraId="06046537" w14:textId="77777777" w:rsidR="0092526E" w:rsidRDefault="0092526E" w:rsidP="0092526E">
      <w:pPr>
        <w:rPr>
          <w:ins w:id="914" w:author="Kelvin Ang" w:date="2014-11-09T09:09:00Z"/>
        </w:rPr>
      </w:pPr>
      <w:r>
        <w:t>This guide assumes that you have some prior experience in Java and CSS.</w:t>
      </w:r>
    </w:p>
    <w:p w14:paraId="385E0483" w14:textId="20267CDA" w:rsidR="00482CAE" w:rsidDel="00AC6878" w:rsidRDefault="00482CAE" w:rsidP="00482CAE">
      <w:pPr>
        <w:pStyle w:val="Heading2"/>
        <w:rPr>
          <w:del w:id="915" w:author="Kelvin Ang" w:date="2014-11-09T09:16:00Z"/>
        </w:rPr>
        <w:pPrChange w:id="916"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rsidP="00576AE8">
      <w:pPr>
        <w:pStyle w:val="ListParagraph"/>
        <w:numPr>
          <w:ilvl w:val="0"/>
          <w:numId w:val="32"/>
        </w:numPr>
        <w:rPr>
          <w:ins w:id="917" w:author="Kelvin Ang" w:date="2014-11-09T09:27:00Z"/>
          <w:rPrChange w:id="918" w:author="Kelvin Ang" w:date="2014-11-09T09:27:00Z">
            <w:rPr>
              <w:ins w:id="919" w:author="Kelvin Ang" w:date="2014-11-09T09:27:00Z"/>
              <w:u w:val="single"/>
            </w:rPr>
          </w:rPrChange>
        </w:rPr>
        <w:pPrChange w:id="920" w:author="Kelvin Ang" w:date="2014-11-09T09:27:00Z">
          <w:pPr/>
        </w:pPrChange>
      </w:pPr>
      <w:r w:rsidRPr="00576AE8">
        <w:rPr>
          <w:i/>
          <w:rPrChange w:id="921" w:author="Kelvin Ang" w:date="2014-11-09T09:27:00Z">
            <w:rPr>
              <w:i/>
            </w:rPr>
          </w:rPrChange>
        </w:rPr>
        <w:t>Class, Component, Library or Framework</w:t>
      </w:r>
    </w:p>
    <w:p w14:paraId="08EBA729" w14:textId="77777777" w:rsidR="00576AE8" w:rsidRPr="00576AE8" w:rsidRDefault="0092526E" w:rsidP="00576AE8">
      <w:pPr>
        <w:pStyle w:val="ListParagraph"/>
        <w:numPr>
          <w:ilvl w:val="0"/>
          <w:numId w:val="32"/>
        </w:numPr>
        <w:rPr>
          <w:ins w:id="922" w:author="Kelvin Ang" w:date="2014-11-09T09:28:00Z"/>
          <w:rPrChange w:id="923" w:author="Kelvin Ang" w:date="2014-11-09T09:28:00Z">
            <w:rPr>
              <w:ins w:id="924" w:author="Kelvin Ang" w:date="2014-11-09T09:28:00Z"/>
              <w:rFonts w:ascii="Consolas" w:hAnsi="Consolas" w:cs="Consolas"/>
            </w:rPr>
          </w:rPrChange>
        </w:rPr>
        <w:pPrChange w:id="925" w:author="Kelvin Ang" w:date="2014-11-09T09:27:00Z">
          <w:pPr/>
        </w:pPrChange>
      </w:pPr>
      <w:del w:id="926" w:author="Kelvin Ang" w:date="2014-11-09T09:27:00Z">
        <w:r w:rsidRPr="00576AE8" w:rsidDel="00576AE8">
          <w:rPr>
            <w:i/>
            <w:rPrChange w:id="927" w:author="Kelvin Ang" w:date="2014-11-09T09:27:00Z">
              <w:rPr>
                <w:i/>
              </w:rPr>
            </w:rPrChange>
          </w:rPr>
          <w:br/>
        </w:r>
      </w:del>
      <w:r w:rsidRPr="00576AE8">
        <w:rPr>
          <w:u w:val="single"/>
          <w:rPrChange w:id="928" w:author="Kelvin Ang" w:date="2014-11-09T09:27:00Z">
            <w:rPr>
              <w:u w:val="single"/>
            </w:rPr>
          </w:rPrChange>
        </w:rPr>
        <w:t>Pattern or Principle</w:t>
      </w:r>
    </w:p>
    <w:p w14:paraId="5EFD45C3" w14:textId="53787E20" w:rsidR="0092526E" w:rsidRPr="004F4D23" w:rsidRDefault="0092526E" w:rsidP="00576AE8">
      <w:pPr>
        <w:pStyle w:val="ListParagraph"/>
        <w:numPr>
          <w:ilvl w:val="0"/>
          <w:numId w:val="32"/>
        </w:numPr>
        <w:pPrChange w:id="929" w:author="Kelvin Ang" w:date="2014-11-09T09:27:00Z">
          <w:pPr/>
        </w:pPrChange>
      </w:pPr>
      <w:del w:id="930" w:author="Kelvin Ang" w:date="2014-11-09T09:28:00Z">
        <w:r w:rsidDel="00576AE8">
          <w:br/>
        </w:r>
      </w:del>
      <w:r w:rsidRPr="00576AE8">
        <w:rPr>
          <w:rFonts w:ascii="Consolas" w:hAnsi="Consolas" w:cs="Consolas"/>
          <w:rPrChange w:id="931" w:author="Kelvin Ang" w:date="2014-11-09T09:27:00Z">
            <w:rPr>
              <w:rFonts w:ascii="Consolas" w:hAnsi="Consolas" w:cs="Consolas"/>
            </w:rPr>
          </w:rPrChange>
        </w:rPr>
        <w:t xml:space="preserve">Commands, Code or </w:t>
      </w:r>
      <w:proofErr w:type="spellStart"/>
      <w:r w:rsidRPr="00576AE8">
        <w:rPr>
          <w:rFonts w:ascii="Consolas" w:hAnsi="Consolas" w:cs="Consolas"/>
          <w:rPrChange w:id="932" w:author="Kelvin Ang" w:date="2014-11-09T09:27:00Z">
            <w:rPr>
              <w:rFonts w:ascii="Consolas" w:hAnsi="Consolas" w:cs="Consolas"/>
            </w:rPr>
          </w:rPrChange>
        </w:rPr>
        <w:t>Input/Output</w:t>
      </w:r>
      <w:proofErr w:type="spellEnd"/>
      <w:r>
        <w:br w:type="page"/>
      </w:r>
    </w:p>
    <w:p w14:paraId="356A3AC2" w14:textId="7C0D1B35" w:rsidR="0092526E" w:rsidRPr="00667E20" w:rsidRDefault="005D4AD9" w:rsidP="0092526E">
      <w:pPr>
        <w:pStyle w:val="Heading1"/>
      </w:pPr>
      <w:bookmarkStart w:id="933" w:name="_Toc403221030"/>
      <w:bookmarkStart w:id="934" w:name="_Toc403287952"/>
      <w:r>
        <w:rPr>
          <w:sz w:val="144"/>
          <w:szCs w:val="144"/>
        </w:rPr>
        <w:lastRenderedPageBreak/>
        <w:t>3</w:t>
      </w:r>
      <w:r w:rsidR="0092526E" w:rsidRPr="00667E20">
        <w:t>. Defining the Architecture</w:t>
      </w:r>
      <w:bookmarkEnd w:id="933"/>
      <w:bookmarkEnd w:id="93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121.5pt" o:ole="">
            <v:imagedata r:id="rId44" o:title=""/>
          </v:shape>
          <o:OLEObject Type="Embed" ProgID="Visio.Drawing.15" ShapeID="_x0000_i1025" DrawAspect="Content" ObjectID="_1477031928" r:id="rId45"/>
        </w:object>
      </w:r>
    </w:p>
    <w:p w14:paraId="540B6CD0" w14:textId="77777777" w:rsidR="0092526E" w:rsidRPr="00B9366F" w:rsidRDefault="0092526E" w:rsidP="0092526E">
      <w:pPr>
        <w:pStyle w:val="Caption"/>
        <w:jc w:val="center"/>
      </w:pPr>
      <w:r w:rsidRPr="00B9366F">
        <w:t xml:space="preserve">Figure </w:t>
      </w:r>
      <w:fldSimple w:instr=" SEQ Figure \* ARABIC ">
        <w:r>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7777777" w:rsidR="0092526E" w:rsidRPr="000F6BFC" w:rsidRDefault="0092526E" w:rsidP="0092526E">
      <w:r w:rsidRPr="000F6BFC">
        <w:t xml:space="preserve">The overall architecture 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935" w:author="Kelvin Ang" w:date="2014-11-09T09:31:00Z">
        <w:r w:rsidR="00EB6A5E">
          <w:t xml:space="preserve"> and</w:t>
        </w:r>
      </w:ins>
      <w:del w:id="936" w:author="Kelvin Ang" w:date="2014-11-09T09:31:00Z">
        <w:r w:rsidRPr="000F6BFC" w:rsidDel="00EB6A5E">
          <w:delText>,</w:delText>
        </w:r>
      </w:del>
      <w:r w:rsidRPr="000F6BFC">
        <w:t xml:space="preserve"> status messages</w:t>
      </w:r>
      <w:ins w:id="937" w:author="Kelvin Ang" w:date="2014-11-09T09:32:00Z">
        <w:r w:rsidR="00EE27A2">
          <w:t>. It is also responsible for</w:t>
        </w:r>
      </w:ins>
      <w:ins w:id="938" w:author="Kelvin Ang" w:date="2014-11-09T09:37:00Z">
        <w:r w:rsidR="00EE27A2">
          <w:t xml:space="preserve"> many </w:t>
        </w:r>
      </w:ins>
      <w:ins w:id="939" w:author="Kelvin Ang" w:date="2014-11-09T09:39:00Z">
        <w:r w:rsidR="000B0CF3">
          <w:t xml:space="preserve">interactive </w:t>
        </w:r>
      </w:ins>
      <w:ins w:id="940" w:author="Kelvin Ang" w:date="2014-11-09T09:37:00Z">
        <w:r w:rsidR="00EE27A2">
          <w:t>features like</w:t>
        </w:r>
      </w:ins>
      <w:ins w:id="941" w:author="Kelvin Ang" w:date="2014-11-09T09:32:00Z">
        <w:r w:rsidR="00EE27A2">
          <w:t xml:space="preserve"> hotkeys</w:t>
        </w:r>
      </w:ins>
      <w:del w:id="942" w:author="Kelvin Ang" w:date="2014-11-09T09:32:00Z">
        <w:r w:rsidRPr="000F6BFC" w:rsidDel="00EE27A2">
          <w:delText>,</w:delText>
        </w:r>
      </w:del>
      <w:del w:id="943" w:author="Kelvin Ang" w:date="2014-11-09T09:33:00Z">
        <w:r w:rsidRPr="000F6BFC" w:rsidDel="00EE27A2">
          <w:delText xml:space="preserve"> and </w:delText>
        </w:r>
      </w:del>
      <w:ins w:id="944" w:author="Kelvin Ang" w:date="2014-11-09T09:33:00Z">
        <w:r w:rsidR="00EE27A2">
          <w:t xml:space="preserve"> </w:t>
        </w:r>
      </w:ins>
      <w:del w:id="945" w:author="Kelvin Ang" w:date="2014-11-09T09:34:00Z">
        <w:r w:rsidRPr="000F6BFC" w:rsidDel="00EE27A2">
          <w:delText xml:space="preserve">providing </w:delText>
        </w:r>
      </w:del>
      <w:ins w:id="946" w:author="Kelvin Ang" w:date="2014-11-09T09:34:00Z">
        <w:r w:rsidR="00EE27A2">
          <w:t xml:space="preserve">and </w:t>
        </w:r>
      </w:ins>
      <w:r w:rsidRPr="000F6BFC">
        <w:t>autocomplete</w:t>
      </w:r>
      <w:del w:id="947"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948" w:author="Kelvin Ang" w:date="2014-11-09T09:39:00Z">
            <w:rPr/>
          </w:rPrChange>
        </w:rPr>
        <w:t>GUI</w:t>
      </w:r>
      <w:r w:rsidRPr="000F6BFC">
        <w:t xml:space="preserve">. It handles parsing and execution of commands, generation of status, hint and autocomplete messages, </w:t>
      </w:r>
      <w:proofErr w:type="gramStart"/>
      <w:r w:rsidRPr="000F6BFC">
        <w:t>filtration</w:t>
      </w:r>
      <w:proofErr w:type="gramEnd"/>
      <w:r w:rsidRPr="000F6BFC">
        <w:t xml:space="preserve"> of task lists, </w:t>
      </w:r>
      <w:ins w:id="949"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w:t>
      </w:r>
      <w:bookmarkStart w:id="950" w:name="_GoBack"/>
      <w:bookmarkEnd w:id="950"/>
      <w:r w:rsidRPr="000F6BFC">
        <w:t>esponsible for persistent physical storage. Its functionalit</w:t>
      </w:r>
      <w:ins w:id="951" w:author="Kelvin Ang" w:date="2014-11-09T09:42:00Z">
        <w:r w:rsidR="00396128">
          <w:t>ies</w:t>
        </w:r>
      </w:ins>
      <w:del w:id="952" w:author="Kelvin Ang" w:date="2014-11-09T09:42:00Z">
        <w:r w:rsidRPr="000F6BFC" w:rsidDel="00396128">
          <w:delText>y</w:delText>
        </w:r>
      </w:del>
      <w:r w:rsidRPr="000F6BFC">
        <w:t xml:space="preserve"> include</w:t>
      </w:r>
      <w:del w:id="953"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954" w:name="_Toc403221031"/>
      <w:bookmarkStart w:id="955" w:name="_Toc403287953"/>
      <w:r>
        <w:rPr>
          <w:sz w:val="144"/>
          <w:szCs w:val="144"/>
        </w:rPr>
        <w:lastRenderedPageBreak/>
        <w:t>4</w:t>
      </w:r>
      <w:r w:rsidR="0092526E" w:rsidRPr="00667E20">
        <w:t>. Developing the Components</w:t>
      </w:r>
      <w:bookmarkEnd w:id="954"/>
      <w:bookmarkEnd w:id="955"/>
    </w:p>
    <w:p w14:paraId="5583A794" w14:textId="3DA69A76" w:rsidR="0092526E" w:rsidRPr="00C66F55" w:rsidRDefault="007958DE" w:rsidP="0092526E">
      <w:pPr>
        <w:pStyle w:val="Heading2"/>
      </w:pPr>
      <w:bookmarkStart w:id="956" w:name="_Toc403221032"/>
      <w:bookmarkStart w:id="957" w:name="_Toc403287954"/>
      <w:r>
        <w:t>4</w:t>
      </w:r>
      <w:r w:rsidR="0092526E" w:rsidRPr="00C66F55">
        <w:t>.1 Graphical User Interface</w:t>
      </w:r>
      <w:bookmarkEnd w:id="956"/>
      <w:bookmarkEnd w:id="957"/>
    </w:p>
    <w:p w14:paraId="36C0CC9B" w14:textId="77777777" w:rsidR="0092526E" w:rsidRDefault="0092526E" w:rsidP="0092526E">
      <w:pPr>
        <w:keepNext/>
      </w:pPr>
      <w:r>
        <w:object w:dxaOrig="15660" w:dyaOrig="9975" w14:anchorId="09F22BB2">
          <v:shape id="_x0000_i1026" type="#_x0000_t75" style="width:457.5pt;height:172.5pt" o:ole="">
            <v:imagedata r:id="rId46" o:title="" cropbottom="34266f" cropleft="12664f"/>
          </v:shape>
          <o:OLEObject Type="Embed" ProgID="Visio.Drawing.15" ShapeID="_x0000_i1026" DrawAspect="Content" ObjectID="_1477031929" r:id="rId47"/>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Pr>
            <w:noProof/>
          </w:rPr>
          <w:t>2</w:t>
        </w:r>
      </w:fldSimple>
      <w:r>
        <w:rPr>
          <w:noProof/>
        </w:rPr>
        <w:t xml:space="preserve"> –</w:t>
      </w:r>
      <w:r>
        <w:t xml:space="preserve"> Class Diagram of GUI Component</w:t>
      </w:r>
    </w:p>
    <w:p w14:paraId="5913BFA2" w14:textId="77777777" w:rsidR="0092526E" w:rsidRDefault="0092526E" w:rsidP="0092526E">
      <w:r w:rsidRPr="00584A25">
        <w:rPr>
          <w:i/>
        </w:rPr>
        <w:t>GUI</w:t>
      </w:r>
      <w:r>
        <w:rPr>
          <w:i/>
        </w:rPr>
        <w:t xml:space="preserve"> </w:t>
      </w:r>
      <w:r>
        <w:t xml:space="preserve">was designed using </w:t>
      </w:r>
      <w:proofErr w:type="spellStart"/>
      <w:r w:rsidRPr="00F86FF5">
        <w:rPr>
          <w:i/>
        </w:rPr>
        <w:t>JavaFx</w:t>
      </w:r>
      <w:proofErr w:type="spellEnd"/>
      <w:r w:rsidRPr="00F86FF5">
        <w:rPr>
          <w:i/>
        </w:rPr>
        <w:t xml:space="preserve"> 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 controlling the display elements as well as communication with </w:t>
      </w:r>
      <w:r>
        <w:rPr>
          <w:i/>
        </w:rPr>
        <w:t>Logic</w:t>
      </w:r>
      <w:r>
        <w:t>.</w:t>
      </w:r>
    </w:p>
    <w:p w14:paraId="65AB86FC" w14:textId="77777777" w:rsidR="0092526E" w:rsidRDefault="0092526E" w:rsidP="0092526E">
      <w:pPr>
        <w:keepNext/>
      </w:pPr>
      <w:r w:rsidRPr="00386CB7">
        <w:rPr>
          <w:b/>
        </w:rPr>
        <w:t>Figure 3</w:t>
      </w:r>
      <w:r>
        <w:t xml:space="preserve"> depicts the interactions between the </w:t>
      </w:r>
      <w:r w:rsidRPr="00F86FF5">
        <w:rPr>
          <w:i/>
        </w:rPr>
        <w:t>User</w:t>
      </w:r>
      <w:r>
        <w:t xml:space="preserve">, </w:t>
      </w:r>
      <w:r w:rsidRPr="00F86FF5">
        <w:rPr>
          <w:i/>
        </w:rPr>
        <w:t>GUI</w:t>
      </w:r>
      <w:r>
        <w:t xml:space="preserve"> and </w:t>
      </w:r>
      <w:r w:rsidRPr="00F86FF5">
        <w:rPr>
          <w:i/>
        </w:rPr>
        <w:t>Logic</w:t>
      </w:r>
      <w:r>
        <w:t xml:space="preserve"> during initialization</w:t>
      </w:r>
      <w:r w:rsidRPr="000F6BFC">
        <w:t>:</w:t>
      </w:r>
    </w:p>
    <w:p w14:paraId="00666949" w14:textId="2D2118C6" w:rsidR="0092526E" w:rsidRDefault="00540F5C" w:rsidP="0092526E">
      <w:pPr>
        <w:keepNext/>
        <w:jc w:val="center"/>
      </w:pPr>
      <w:r>
        <w:object w:dxaOrig="8311" w:dyaOrig="7486" w14:anchorId="2A8304E9">
          <v:shape id="_x0000_i1027" type="#_x0000_t75" style="width:264.75pt;height:218.25pt" o:ole="">
            <v:imagedata r:id="rId48" o:title="" cropbottom="5236f"/>
          </v:shape>
          <o:OLEObject Type="Embed" ProgID="Visio.Drawing.15" ShapeID="_x0000_i1027" DrawAspect="Content" ObjectID="_1477031930" r:id="rId49"/>
        </w:object>
      </w:r>
    </w:p>
    <w:p w14:paraId="73E1D308" w14:textId="77777777" w:rsidR="0092526E" w:rsidRPr="00667E20" w:rsidRDefault="0092526E" w:rsidP="0092526E">
      <w:pPr>
        <w:pStyle w:val="Caption"/>
        <w:jc w:val="center"/>
      </w:pPr>
      <w:r>
        <w:t xml:space="preserve">Figure </w:t>
      </w:r>
      <w:fldSimple w:instr=" SEQ Figure \* ARABIC ">
        <w:r>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8pt;height:483pt" o:ole="">
            <v:imagedata r:id="rId50" o:title=""/>
          </v:shape>
          <o:OLEObject Type="Embed" ProgID="Visio.Drawing.15" ShapeID="_x0000_i1028" DrawAspect="Content" ObjectID="_1477031931" r:id="rId51"/>
        </w:object>
      </w:r>
      <w:r>
        <w:t xml:space="preserve">Figure </w:t>
      </w:r>
      <w:fldSimple w:instr=" SEQ Figure \* ARABIC ">
        <w:r>
          <w:rPr>
            <w:noProof/>
          </w:rPr>
          <w:t>4</w:t>
        </w:r>
      </w:fldSimple>
      <w:r>
        <w:t xml:space="preserve"> – Sequence Diagram for User Interactions</w:t>
      </w:r>
    </w:p>
    <w:p w14:paraId="2D9C1BD3" w14:textId="77777777" w:rsidR="0092526E" w:rsidRDefault="0092526E" w:rsidP="0092526E">
      <w:pPr>
        <w:rPr>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calls </w:t>
      </w:r>
      <w:proofErr w:type="spellStart"/>
      <w:proofErr w:type="gramStart"/>
      <w:r w:rsidRPr="00584A25">
        <w:rPr>
          <w:rFonts w:ascii="Consolas" w:hAnsi="Consolas" w:cs="Consolas"/>
          <w:sz w:val="20"/>
          <w:szCs w:val="20"/>
        </w:rPr>
        <w:t>getMessageTyping</w:t>
      </w:r>
      <w:proofErr w:type="spellEnd"/>
      <w:r w:rsidRPr="00584A25">
        <w:rPr>
          <w:rFonts w:ascii="Consolas" w:hAnsi="Consolas" w:cs="Consolas"/>
          <w:sz w:val="20"/>
          <w:szCs w:val="20"/>
        </w:rPr>
        <w:t>(</w:t>
      </w:r>
      <w:proofErr w:type="spellStart"/>
      <w:proofErr w:type="gramEnd"/>
      <w:r w:rsidRPr="00584A25">
        <w:rPr>
          <w:rFonts w:ascii="Consolas" w:hAnsi="Consolas" w:cs="Consolas"/>
          <w:sz w:val="20"/>
          <w:szCs w:val="20"/>
        </w:rPr>
        <w:t>userInput</w:t>
      </w:r>
      <w:proofErr w:type="spellEnd"/>
      <w:r w:rsidRPr="00584A25">
        <w:rPr>
          <w:rFonts w:ascii="Consolas" w:hAnsi="Consolas" w:cs="Consolas"/>
          <w:sz w:val="20"/>
          <w:szCs w:val="20"/>
        </w:rPr>
        <w:t>)</w:t>
      </w:r>
      <w:r>
        <w:rPr>
          <w:szCs w:val="24"/>
        </w:rPr>
        <w:t xml:space="preserve"> to generate a new hint. The entire command string is sent to </w:t>
      </w:r>
      <w:r w:rsidRPr="007639F9">
        <w:rPr>
          <w:i/>
          <w:szCs w:val="24"/>
        </w:rPr>
        <w:t>Logic</w:t>
      </w:r>
      <w:r>
        <w:rPr>
          <w:szCs w:val="24"/>
        </w:rPr>
        <w:t xml:space="preserve"> using the </w:t>
      </w:r>
      <w:proofErr w:type="spellStart"/>
      <w:proofErr w:type="gramStart"/>
      <w:r w:rsidRPr="00584A25">
        <w:rPr>
          <w:rFonts w:ascii="Consolas" w:hAnsi="Consolas" w:cs="Consolas"/>
          <w:sz w:val="20"/>
          <w:szCs w:val="24"/>
        </w:rPr>
        <w:t>processCommand</w:t>
      </w:r>
      <w:proofErr w:type="spellEnd"/>
      <w:r w:rsidRPr="00584A25">
        <w:rPr>
          <w:rFonts w:ascii="Consolas" w:hAnsi="Consolas" w:cs="Consolas"/>
          <w:sz w:val="20"/>
          <w:szCs w:val="24"/>
        </w:rPr>
        <w:t>(</w:t>
      </w:r>
      <w:proofErr w:type="spellStart"/>
      <w:proofErr w:type="gramEnd"/>
      <w:r w:rsidRPr="00584A25">
        <w:rPr>
          <w:rFonts w:ascii="Consolas" w:hAnsi="Consolas" w:cs="Consolas"/>
          <w:sz w:val="20"/>
          <w:szCs w:val="24"/>
        </w:rPr>
        <w:t>userInput</w:t>
      </w:r>
      <w:proofErr w:type="spellEnd"/>
      <w:r w:rsidRPr="00584A25">
        <w:rPr>
          <w:rFonts w:ascii="Consolas" w:hAnsi="Consolas" w:cs="Consolas"/>
          <w:sz w:val="20"/>
          <w:szCs w:val="24"/>
        </w:rPr>
        <w:t>)</w:t>
      </w:r>
      <w:r w:rsidRPr="00584A25">
        <w:rPr>
          <w:sz w:val="20"/>
          <w:szCs w:val="24"/>
        </w:rPr>
        <w:t xml:space="preserve"> </w:t>
      </w:r>
      <w:r>
        <w:rPr>
          <w:szCs w:val="24"/>
        </w:rPr>
        <w:t xml:space="preserve">method without any preprocessing in the </w:t>
      </w:r>
      <w:r w:rsidRPr="007639F9">
        <w:rPr>
          <w:i/>
          <w:szCs w:val="24"/>
        </w:rPr>
        <w:t>GUI</w:t>
      </w:r>
      <w:r>
        <w:rPr>
          <w:szCs w:val="24"/>
        </w:rPr>
        <w:t>.</w:t>
      </w:r>
    </w:p>
    <w:tbl>
      <w:tblPr>
        <w:tblStyle w:val="TableGrid"/>
        <w:tblW w:w="0" w:type="auto"/>
        <w:tblLook w:val="04A0" w:firstRow="1" w:lastRow="0" w:firstColumn="1" w:lastColumn="0" w:noHBand="0" w:noVBand="1"/>
      </w:tblPr>
      <w:tblGrid>
        <w:gridCol w:w="9576"/>
      </w:tblGrid>
      <w:tr w:rsidR="0092526E" w14:paraId="47E82656" w14:textId="77777777" w:rsidTr="000F5FA9">
        <w:tc>
          <w:tcPr>
            <w:tcW w:w="9576" w:type="dxa"/>
          </w:tcPr>
          <w:p w14:paraId="58E442EB" w14:textId="77777777" w:rsidR="0092526E" w:rsidRDefault="0092526E" w:rsidP="000F5FA9">
            <w:pPr>
              <w:rPr>
                <w:szCs w:val="24"/>
              </w:rPr>
            </w:pPr>
            <w:r>
              <w:rPr>
                <w:szCs w:val="24"/>
              </w:rPr>
              <w:t xml:space="preserve">Note: The </w:t>
            </w:r>
            <w:r w:rsidRPr="00045AC0">
              <w:rPr>
                <w:i/>
                <w:szCs w:val="24"/>
              </w:rPr>
              <w:t>Hashtag</w:t>
            </w:r>
            <w:r>
              <w:rPr>
                <w:szCs w:val="24"/>
              </w:rPr>
              <w:t xml:space="preserve"> and </w:t>
            </w:r>
            <w:r w:rsidRPr="00045AC0">
              <w:rPr>
                <w:i/>
                <w:szCs w:val="24"/>
              </w:rPr>
              <w:t>Task</w:t>
            </w:r>
            <w:r>
              <w:rPr>
                <w:szCs w:val="24"/>
              </w:rPr>
              <w:t xml:space="preserve"> lists need to be refreshed with most successful commands, with the exception of repeated search or repeated category selection. Therefore, the </w:t>
            </w:r>
            <w:r w:rsidRPr="00F53C2F">
              <w:rPr>
                <w:szCs w:val="24"/>
                <w:u w:val="single"/>
              </w:rPr>
              <w:t>Observer pattern</w:t>
            </w:r>
            <w:r>
              <w:rPr>
                <w:szCs w:val="24"/>
              </w:rPr>
              <w:t xml:space="preserve"> is not required between </w:t>
            </w:r>
            <w:r w:rsidRPr="008F22D0">
              <w:rPr>
                <w:i/>
                <w:szCs w:val="24"/>
              </w:rPr>
              <w:t>Logic</w:t>
            </w:r>
            <w:r>
              <w:rPr>
                <w:szCs w:val="24"/>
              </w:rPr>
              <w:t xml:space="preserve"> and </w:t>
            </w:r>
            <w:r w:rsidRPr="008F22D0">
              <w:rPr>
                <w:i/>
                <w:szCs w:val="24"/>
              </w:rPr>
              <w:t>GUI</w:t>
            </w:r>
            <w:r>
              <w:rPr>
                <w:szCs w:val="24"/>
              </w:rPr>
              <w:t>.</w:t>
            </w:r>
          </w:p>
        </w:tc>
      </w:tr>
    </w:tbl>
    <w:p w14:paraId="0A79CC03" w14:textId="6ACFF297" w:rsidR="00540F5C" w:rsidDel="002B018F" w:rsidRDefault="00540F5C" w:rsidP="00540F5C">
      <w:pPr>
        <w:pStyle w:val="Heading2"/>
        <w:rPr>
          <w:del w:id="958" w:author="zhen yu" w:date="2014-11-09T00:34:00Z"/>
        </w:rPr>
      </w:pPr>
      <w:bookmarkStart w:id="959" w:name="_Toc403221033"/>
    </w:p>
    <w:p w14:paraId="30137979" w14:textId="4C65F29D" w:rsidR="0092526E" w:rsidRPr="00540F5C" w:rsidRDefault="007958DE" w:rsidP="00540F5C">
      <w:pPr>
        <w:pStyle w:val="Heading2"/>
      </w:pPr>
      <w:bookmarkStart w:id="960" w:name="_Toc403287955"/>
      <w:r>
        <w:t>4</w:t>
      </w:r>
      <w:r w:rsidR="0092526E" w:rsidRPr="00540F5C">
        <w:t>.2 Logic</w:t>
      </w:r>
      <w:bookmarkEnd w:id="959"/>
      <w:bookmarkEnd w:id="960"/>
    </w:p>
    <w:p w14:paraId="25F05403" w14:textId="77777777" w:rsidR="00B6342D" w:rsidRDefault="00B6342D" w:rsidP="0092526E">
      <w:pPr>
        <w:pStyle w:val="Caption"/>
        <w:jc w:val="center"/>
      </w:pPr>
      <w:r>
        <w:object w:dxaOrig="14731" w:dyaOrig="10186" w14:anchorId="28164DB9">
          <v:shape id="_x0000_i1029" type="#_x0000_t75" style="width:396.75pt;height:267pt" o:ole="">
            <v:imagedata r:id="rId52" o:title="" cropbottom="13632f" cropleft="12456f"/>
          </v:shape>
          <o:OLEObject Type="Embed" ProgID="Visio.Drawing.15" ShapeID="_x0000_i1029" DrawAspect="Content" ObjectID="_1477031932" r:id="rId53"/>
        </w:object>
      </w:r>
    </w:p>
    <w:p w14:paraId="7627F4B0" w14:textId="0FD3CADD" w:rsidR="0092526E" w:rsidRPr="00B9366F" w:rsidRDefault="0092526E" w:rsidP="0092526E">
      <w:pPr>
        <w:pStyle w:val="Caption"/>
        <w:jc w:val="center"/>
      </w:pPr>
      <w:r w:rsidRPr="00B9366F">
        <w:t xml:space="preserve">Figure </w:t>
      </w:r>
      <w:fldSimple w:instr=" SEQ Figure \* ARABIC ">
        <w:r>
          <w:rPr>
            <w:noProof/>
          </w:rPr>
          <w:t>5</w:t>
        </w:r>
      </w:fldSimple>
      <w:r w:rsidRPr="00B9366F">
        <w:t xml:space="preserve"> – Class Diagram of Logic Component</w:t>
      </w:r>
    </w:p>
    <w:p w14:paraId="75E30D0E" w14:textId="77777777"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The Logic component is depicted in </w:t>
      </w:r>
      <w:r w:rsidRPr="00A268BA">
        <w:rPr>
          <w:b/>
        </w:rPr>
        <w:t>Figure 5</w:t>
      </w:r>
      <w:r>
        <w:t>.</w:t>
      </w:r>
    </w:p>
    <w:p w14:paraId="0EEA0DD1" w14:textId="59EFEEFB" w:rsidR="00B6342D" w:rsidRDefault="0092526E" w:rsidP="00B6342D">
      <w:pPr>
        <w:keepNext/>
      </w:pPr>
      <w:r w:rsidRPr="008F22D0">
        <w:rPr>
          <w:i/>
        </w:rPr>
        <w:t>Logic</w:t>
      </w:r>
      <w:r>
        <w:t xml:space="preserve">’s role is to provide all necessary backend functionality for the </w:t>
      </w:r>
      <w:r w:rsidRPr="008F22D0">
        <w:rPr>
          <w:i/>
        </w:rPr>
        <w:t>GUI</w:t>
      </w:r>
      <w:r>
        <w:t xml:space="preserve">, including command parsing, hints generation,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5BB6CD2D" w:rsidR="0092526E" w:rsidRDefault="0092526E" w:rsidP="0092526E">
      <w:pPr>
        <w:keepNext/>
      </w:pPr>
      <w:r>
        <w:t xml:space="preserve">A quick overview of the methods specified by the </w:t>
      </w:r>
      <w:r>
        <w:rPr>
          <w:i/>
        </w:rPr>
        <w:t>Logic</w:t>
      </w:r>
      <w:r>
        <w:t xml:space="preserve"> interface is shown in </w:t>
      </w:r>
      <w:r w:rsidRPr="00F53C2F">
        <w:rPr>
          <w:b/>
        </w:rPr>
        <w:t>Figure 6</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64205337"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D8D6C15" w14:textId="77777777" w:rsidR="0092526E" w:rsidRPr="000F6BFC" w:rsidRDefault="0092526E" w:rsidP="000F5FA9">
            <w:r w:rsidRPr="000F6BFC">
              <w:t>Field / Method</w:t>
            </w:r>
          </w:p>
        </w:tc>
        <w:tc>
          <w:tcPr>
            <w:tcW w:w="4803" w:type="dxa"/>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7253F32" w14:textId="77777777" w:rsidR="0092526E" w:rsidRPr="000F6BFC" w:rsidRDefault="0092526E" w:rsidP="000F5FA9">
            <w:pPr>
              <w:rPr>
                <w:b w:val="0"/>
              </w:rPr>
            </w:pPr>
            <w:proofErr w:type="spellStart"/>
            <w:r>
              <w:rPr>
                <w:b w:val="0"/>
              </w:rPr>
              <w:t>processCommand</w:t>
            </w:r>
            <w:proofErr w:type="spellEnd"/>
            <w:r>
              <w:rPr>
                <w:b w:val="0"/>
              </w:rPr>
              <w:t>(String): Message</w:t>
            </w:r>
          </w:p>
        </w:tc>
        <w:tc>
          <w:tcPr>
            <w:tcW w:w="4803" w:type="dxa"/>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028F16DF" w14:textId="77777777" w:rsidR="0092526E" w:rsidRPr="000F6BFC" w:rsidRDefault="0092526E" w:rsidP="000F5FA9">
            <w:pPr>
              <w:rPr>
                <w:b w:val="0"/>
              </w:rPr>
            </w:pPr>
            <w:proofErr w:type="spellStart"/>
            <w:r>
              <w:rPr>
                <w:b w:val="0"/>
              </w:rPr>
              <w:t>getMessageTyping</w:t>
            </w:r>
            <w:proofErr w:type="spellEnd"/>
            <w:r>
              <w:rPr>
                <w:b w:val="0"/>
              </w:rPr>
              <w:t>(String): Message</w:t>
            </w:r>
          </w:p>
        </w:tc>
        <w:tc>
          <w:tcPr>
            <w:tcW w:w="4803" w:type="dxa"/>
          </w:tcPr>
          <w:p w14:paraId="466D0AB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 a dynamic hint based on the current user command.</w:t>
            </w:r>
          </w:p>
        </w:tc>
      </w:tr>
      <w:tr w:rsidR="0092526E" w:rsidRPr="000F6BFC" w14:paraId="278875BB"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A9B42EF" w14:textId="77777777" w:rsidR="0092526E" w:rsidRPr="000F6BFC" w:rsidRDefault="0092526E" w:rsidP="000F5FA9">
            <w:pPr>
              <w:rPr>
                <w:b w:val="0"/>
              </w:rPr>
            </w:pPr>
            <w:proofErr w:type="spellStart"/>
            <w:r>
              <w:rPr>
                <w:b w:val="0"/>
              </w:rPr>
              <w:t>getDefaultHashtags</w:t>
            </w:r>
            <w:proofErr w:type="spellEnd"/>
            <w:r>
              <w:rPr>
                <w:b w:val="0"/>
              </w:rPr>
              <w:t>(): List&lt;String&gt;</w:t>
            </w:r>
          </w:p>
        </w:tc>
        <w:tc>
          <w:tcPr>
            <w:tcW w:w="4803" w:type="dxa"/>
          </w:tcPr>
          <w:p w14:paraId="4163AA4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Returns the list of default hashtags.</w:t>
            </w:r>
          </w:p>
        </w:tc>
      </w:tr>
      <w:tr w:rsidR="0092526E" w:rsidRPr="000F6BFC" w14:paraId="654D3C2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9195E27" w14:textId="77777777" w:rsidR="0092526E" w:rsidRPr="000F6BFC" w:rsidRDefault="0092526E" w:rsidP="000F5FA9">
            <w:pPr>
              <w:rPr>
                <w:b w:val="0"/>
              </w:rPr>
            </w:pPr>
            <w:proofErr w:type="spellStart"/>
            <w:r>
              <w:rPr>
                <w:b w:val="0"/>
              </w:rPr>
              <w:t>getHashtags</w:t>
            </w:r>
            <w:proofErr w:type="spellEnd"/>
            <w:r>
              <w:rPr>
                <w:b w:val="0"/>
              </w:rPr>
              <w:t>(): List&lt;String&gt;</w:t>
            </w:r>
          </w:p>
        </w:tc>
        <w:tc>
          <w:tcPr>
            <w:tcW w:w="4803" w:type="dxa"/>
          </w:tcPr>
          <w:p w14:paraId="1D3DC221"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Returns the list of user hashtags.</w:t>
            </w:r>
          </w:p>
        </w:tc>
      </w:tr>
      <w:tr w:rsidR="0092526E" w:rsidRPr="000F6BFC" w14:paraId="0384CE9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F09D85E" w14:textId="77777777" w:rsidR="0092526E" w:rsidRPr="000F6BFC" w:rsidRDefault="0092526E" w:rsidP="000F5FA9">
            <w:pPr>
              <w:rPr>
                <w:b w:val="0"/>
              </w:rPr>
            </w:pPr>
            <w:proofErr w:type="spellStart"/>
            <w:r>
              <w:rPr>
                <w:b w:val="0"/>
              </w:rPr>
              <w:t>getList</w:t>
            </w:r>
            <w:proofErr w:type="spellEnd"/>
            <w:r>
              <w:rPr>
                <w:b w:val="0"/>
              </w:rPr>
              <w:t>(): List&lt;Task&gt;</w:t>
            </w:r>
          </w:p>
        </w:tc>
        <w:tc>
          <w:tcPr>
            <w:tcW w:w="4803" w:type="dxa"/>
          </w:tcPr>
          <w:p w14:paraId="17BE886F"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Returns the list of Task objects.</w:t>
            </w:r>
          </w:p>
        </w:tc>
      </w:tr>
      <w:tr w:rsidR="0092526E" w:rsidRPr="000F6BFC" w14:paraId="0ACA460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18F6162E" w14:textId="77777777" w:rsidR="0092526E" w:rsidRPr="00E87421" w:rsidRDefault="0092526E" w:rsidP="000F5FA9">
            <w:pPr>
              <w:rPr>
                <w:b w:val="0"/>
              </w:rPr>
            </w:pPr>
            <w:proofErr w:type="spellStart"/>
            <w:r w:rsidRPr="00E87421">
              <w:rPr>
                <w:b w:val="0"/>
              </w:rPr>
              <w:t>getHashtagsSelected</w:t>
            </w:r>
            <w:proofErr w:type="spellEnd"/>
            <w:r w:rsidRPr="00E87421">
              <w:rPr>
                <w:b w:val="0"/>
              </w:rPr>
              <w:t xml:space="preserve">(): </w:t>
            </w:r>
            <w:proofErr w:type="spellStart"/>
            <w:r w:rsidRPr="00E87421">
              <w:rPr>
                <w:b w:val="0"/>
              </w:rPr>
              <w:t>int</w:t>
            </w:r>
            <w:proofErr w:type="spellEnd"/>
          </w:p>
        </w:tc>
        <w:tc>
          <w:tcPr>
            <w:tcW w:w="4803" w:type="dxa"/>
          </w:tcPr>
          <w:p w14:paraId="33BD9357" w14:textId="77777777" w:rsidR="0092526E" w:rsidRPr="00E87421" w:rsidRDefault="0092526E" w:rsidP="000F5FA9">
            <w:pPr>
              <w:keepNext/>
              <w:cnfStyle w:val="000000000000" w:firstRow="0" w:lastRow="0" w:firstColumn="0" w:lastColumn="0" w:oddVBand="0" w:evenVBand="0" w:oddHBand="0"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CED30B8" w14:textId="77777777" w:rsidR="0092526E" w:rsidRPr="00E87421" w:rsidRDefault="0092526E" w:rsidP="000F5FA9">
            <w:pPr>
              <w:rPr>
                <w:b w:val="0"/>
              </w:rPr>
            </w:pPr>
            <w:proofErr w:type="spellStart"/>
            <w:r w:rsidRPr="00E87421">
              <w:rPr>
                <w:b w:val="0"/>
              </w:rPr>
              <w:t>getTasksSelected</w:t>
            </w:r>
            <w:proofErr w:type="spellEnd"/>
            <w:r w:rsidRPr="00E87421">
              <w:rPr>
                <w:b w:val="0"/>
              </w:rPr>
              <w:t>(): List&lt;Integer&gt;</w:t>
            </w:r>
          </w:p>
        </w:tc>
        <w:tc>
          <w:tcPr>
            <w:tcW w:w="4803" w:type="dxa"/>
          </w:tcPr>
          <w:p w14:paraId="0272C2D6"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w:t>
            </w:r>
            <w:r>
              <w:t xml:space="preserve">indices </w:t>
            </w:r>
            <w:r w:rsidRPr="00E87421">
              <w:t xml:space="preserve">tasks that should be </w:t>
            </w:r>
            <w:r>
              <w:t>selected (or highlighted)</w:t>
            </w:r>
            <w:r w:rsidRPr="00E87421">
              <w:t>.</w:t>
            </w:r>
          </w:p>
        </w:tc>
      </w:tr>
    </w:tbl>
    <w:p w14:paraId="039D5101" w14:textId="77777777" w:rsidR="0092526E" w:rsidRDefault="0092526E" w:rsidP="0092526E">
      <w:pPr>
        <w:pStyle w:val="Caption"/>
        <w:jc w:val="center"/>
      </w:pPr>
      <w:r>
        <w:t xml:space="preserve">Figure </w:t>
      </w:r>
      <w:fldSimple w:instr=" SEQ Figure \* ARABIC ">
        <w:r>
          <w:rPr>
            <w:noProof/>
          </w:rPr>
          <w:t>6</w:t>
        </w:r>
      </w:fldSimple>
      <w:r>
        <w:t xml:space="preserve"> - API for Logic Interface</w:t>
      </w:r>
    </w:p>
    <w:p w14:paraId="4539440F" w14:textId="2B7CC37F" w:rsidR="0092526E" w:rsidRPr="00B9366F" w:rsidRDefault="007958DE" w:rsidP="00B6342D">
      <w:pPr>
        <w:pStyle w:val="Heading3"/>
      </w:pPr>
      <w:bookmarkStart w:id="961" w:name="_Toc403221034"/>
      <w:bookmarkStart w:id="962" w:name="_Toc403287956"/>
      <w:r>
        <w:lastRenderedPageBreak/>
        <w:t>4</w:t>
      </w:r>
      <w:r w:rsidR="0092526E" w:rsidRPr="00B9366F">
        <w:t>.2.1 Action and Hint System</w:t>
      </w:r>
      <w:bookmarkEnd w:id="961"/>
      <w:bookmarkEnd w:id="962"/>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75pt;height:291pt" o:ole="">
            <v:imagedata r:id="rId54" o:title="" cropbottom="17375f" cropleft="33354f"/>
          </v:shape>
          <o:OLEObject Type="Embed" ProgID="Visio.Drawing.15" ShapeID="_x0000_i1030" DrawAspect="Content" ObjectID="_1477031933" r:id="rId55"/>
        </w:object>
      </w:r>
      <w:r w:rsidRPr="00B9366F">
        <w:t xml:space="preserve">Figure </w:t>
      </w:r>
      <w:fldSimple w:instr=" SEQ Figure \* ARABIC ">
        <w:r>
          <w:rPr>
            <w:noProof/>
          </w:rPr>
          <w:t>7</w:t>
        </w:r>
      </w:fldSimple>
      <w:r w:rsidRPr="00B9366F">
        <w:t xml:space="preserve"> - Action and Hint System</w:t>
      </w:r>
    </w:p>
    <w:p w14:paraId="088CCB81" w14:textId="77777777"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Command pattern</w:t>
      </w:r>
      <w:r w:rsidRPr="000F6BFC">
        <w:t xml:space="preserve">. </w:t>
      </w:r>
      <w:r>
        <w:t xml:space="preserve">As shown in </w:t>
      </w:r>
      <w:r w:rsidRPr="00822BF1">
        <w:rPr>
          <w:b/>
        </w:rPr>
        <w:t>Figure 7</w:t>
      </w:r>
      <w:r>
        <w:t>, i</w:t>
      </w:r>
      <w:r w:rsidRPr="000F6BFC">
        <w:t>t provides two main API methods to handle execution of commands, and generation of hint and autocomplete messages.</w:t>
      </w:r>
    </w:p>
    <w:tbl>
      <w:tblPr>
        <w:tblStyle w:val="TableGrid"/>
        <w:tblW w:w="0" w:type="auto"/>
        <w:tblLook w:val="04A0" w:firstRow="1" w:lastRow="0" w:firstColumn="1" w:lastColumn="0" w:noHBand="0" w:noVBand="1"/>
      </w:tblPr>
      <w:tblGrid>
        <w:gridCol w:w="9350"/>
      </w:tblGrid>
      <w:tr w:rsidR="0092526E" w:rsidRPr="000F6BFC" w14:paraId="55AD36E3" w14:textId="77777777" w:rsidTr="000F5FA9">
        <w:tc>
          <w:tcPr>
            <w:tcW w:w="9350" w:type="dxa"/>
          </w:tcPr>
          <w:p w14:paraId="1C67D042" w14:textId="77777777" w:rsidR="0092526E" w:rsidRPr="000F6BFC" w:rsidRDefault="0092526E" w:rsidP="000F5FA9">
            <w:pPr>
              <w:keepNext/>
            </w:pPr>
            <w:r w:rsidRPr="000F6BFC">
              <w:t xml:space="preserve">Note: Only critical APIs are shown in this Class Diagram. Dependencies on static libraries like the </w:t>
            </w:r>
            <w:proofErr w:type="spellStart"/>
            <w:r w:rsidRPr="008F22D0">
              <w:rPr>
                <w:i/>
              </w:rPr>
              <w:t>TaskCatalystCommons</w:t>
            </w:r>
            <w:proofErr w:type="spellEnd"/>
            <w:r w:rsidRPr="000F6BFC">
              <w:t xml:space="preserve"> are not shown.</w:t>
            </w:r>
          </w:p>
        </w:tc>
      </w:tr>
    </w:tbl>
    <w:p w14:paraId="711F842B" w14:textId="2971D2A8" w:rsidR="0092526E" w:rsidRPr="000F6BFC" w:rsidRDefault="0092526E" w:rsidP="004D5C50">
      <w:pPr>
        <w:pStyle w:val="Heading4"/>
      </w:pPr>
      <w:r w:rsidRPr="000F6BFC">
        <w:br/>
      </w:r>
      <w:bookmarkStart w:id="963" w:name="_Toc403221035"/>
      <w:r w:rsidR="00D310F3">
        <w:t>Action Class</w:t>
      </w:r>
      <w:r w:rsidR="004C4690">
        <w:t xml:space="preserve"> </w:t>
      </w:r>
      <w:r w:rsidR="00EA6452">
        <w:t>–</w:t>
      </w:r>
      <w:r w:rsidR="004C4690">
        <w:t xml:space="preserve"> </w:t>
      </w:r>
      <w:r w:rsidRPr="000F6BFC">
        <w:t>Executing Commands</w:t>
      </w:r>
      <w:bookmarkEnd w:id="963"/>
    </w:p>
    <w:p w14:paraId="611E606D" w14:textId="77777777" w:rsidR="0092526E" w:rsidRDefault="0092526E" w:rsidP="0092526E">
      <w:pPr>
        <w:pStyle w:val="NoSpacing"/>
      </w:pPr>
      <w:r w:rsidRPr="000F6BFC">
        <w:t xml:space="preserve">The </w:t>
      </w:r>
      <w:proofErr w:type="spellStart"/>
      <w:r w:rsidRPr="000F6BFC">
        <w:rPr>
          <w:i/>
        </w:rPr>
        <w:t>ActionHintSystemActual</w:t>
      </w:r>
      <w:proofErr w:type="spellEnd"/>
      <w:r w:rsidRPr="000F6BFC">
        <w:t xml:space="preserve"> class parses and creates commands in the form of </w:t>
      </w:r>
      <w:r w:rsidRPr="008F22D0">
        <w:rPr>
          <w:i/>
        </w:rPr>
        <w:t>Action</w:t>
      </w:r>
      <w:r w:rsidRPr="000F6BFC">
        <w:t xml:space="preserve"> objects. These </w:t>
      </w:r>
      <w:r w:rsidRPr="008F22D0">
        <w:rPr>
          <w:i/>
        </w:rPr>
        <w:t>Action</w:t>
      </w:r>
      <w:r w:rsidRPr="000F6BFC">
        <w:t xml:space="preserve"> objects, if undoable, are stored in a history stack. These actions 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p>
    <w:p w14:paraId="65662AB5" w14:textId="77777777" w:rsidR="0092526E" w:rsidRPr="000F6BFC" w:rsidRDefault="0092526E" w:rsidP="0092526E">
      <w:pPr>
        <w:pStyle w:val="NoSpacing"/>
      </w:pPr>
    </w:p>
    <w:p w14:paraId="1B815E4A" w14:textId="77777777" w:rsidR="0092526E" w:rsidRDefault="0092526E" w:rsidP="0092526E">
      <w:r w:rsidRPr="000F6BFC">
        <w:t xml:space="preserve">Each subclass of </w:t>
      </w:r>
      <w:r w:rsidRPr="00F9725F">
        <w:rPr>
          <w:i/>
        </w:rPr>
        <w:t>Action</w:t>
      </w:r>
      <w:r w:rsidRPr="000F6BFC">
        <w:t xml:space="preserve"> encapsulates a complete description o</w:t>
      </w:r>
      <w:r>
        <w:t xml:space="preserve">f how an operation is performed. Even though it is not specified in the </w:t>
      </w:r>
      <w:r w:rsidRPr="00822BF1">
        <w:rPr>
          <w:i/>
        </w:rPr>
        <w:t>Action</w:t>
      </w:r>
      <w:r>
        <w:t xml:space="preserve"> interface, it is compulsory to implement various static methods for each </w:t>
      </w:r>
      <w:r w:rsidRPr="00822BF1">
        <w:rPr>
          <w:i/>
        </w:rPr>
        <w:t>Action</w:t>
      </w:r>
      <w:r>
        <w:t xml:space="preserve"> subclass. These methods are shown in </w:t>
      </w:r>
      <w:r w:rsidRPr="00822BF1">
        <w:rPr>
          <w:b/>
        </w:rPr>
        <w:t>Figure 8</w:t>
      </w:r>
      <w:r>
        <w:t>.</w:t>
      </w:r>
    </w:p>
    <w:p w14:paraId="4D0AEC03" w14:textId="77777777" w:rsidR="0092526E" w:rsidRDefault="0092526E" w:rsidP="0092526E">
      <w:r>
        <w:br w:type="page"/>
      </w:r>
    </w:p>
    <w:tbl>
      <w:tblPr>
        <w:tblStyle w:val="GridTable4-Accent51"/>
        <w:tblW w:w="0" w:type="auto"/>
        <w:jc w:val="center"/>
        <w:tblLook w:val="04A0" w:firstRow="1" w:lastRow="0" w:firstColumn="1" w:lastColumn="0" w:noHBand="0" w:noVBand="1"/>
      </w:tblPr>
      <w:tblGrid>
        <w:gridCol w:w="3652"/>
        <w:gridCol w:w="4803"/>
      </w:tblGrid>
      <w:tr w:rsidR="0092526E" w:rsidRPr="000F6BFC" w14:paraId="0FB5A1A4"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370D1298" w14:textId="77777777" w:rsidR="0092526E" w:rsidRPr="000F6BFC" w:rsidRDefault="0092526E" w:rsidP="000F5FA9">
            <w:r w:rsidRPr="000F6BFC">
              <w:lastRenderedPageBreak/>
              <w:t>Field / Method</w:t>
            </w:r>
          </w:p>
        </w:tc>
        <w:tc>
          <w:tcPr>
            <w:tcW w:w="4803" w:type="dxa"/>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06C268" w14:textId="77777777" w:rsidR="0092526E" w:rsidRPr="000F6BFC" w:rsidRDefault="0092526E" w:rsidP="000F5FA9">
            <w:pPr>
              <w:rPr>
                <w:b w:val="0"/>
              </w:rPr>
            </w:pPr>
            <w:r w:rsidRPr="000F6BFC">
              <w:rPr>
                <w:b w:val="0"/>
              </w:rPr>
              <w:t>DICTIONARY: String[]</w:t>
            </w:r>
          </w:p>
        </w:tc>
        <w:tc>
          <w:tcPr>
            <w:tcW w:w="4803" w:type="dxa"/>
          </w:tcPr>
          <w:p w14:paraId="0C5CE19B"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4053FE19"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74751B69" w14:textId="77777777" w:rsidR="0092526E" w:rsidRPr="00D02796" w:rsidRDefault="0092526E" w:rsidP="000F5FA9">
            <w:pPr>
              <w:rPr>
                <w:b w:val="0"/>
                <w:u w:val="single"/>
              </w:rPr>
            </w:pPr>
            <w:proofErr w:type="spellStart"/>
            <w:r w:rsidRPr="00D02796">
              <w:rPr>
                <w:b w:val="0"/>
                <w:u w:val="single"/>
              </w:rPr>
              <w:t>isThisAction</w:t>
            </w:r>
            <w:proofErr w:type="spellEnd"/>
            <w:r w:rsidRPr="00D02796">
              <w:rPr>
                <w:b w:val="0"/>
                <w:u w:val="single"/>
              </w:rPr>
              <w:t xml:space="preserve">(String): </w:t>
            </w:r>
            <w:proofErr w:type="spellStart"/>
            <w:r w:rsidRPr="00D02796">
              <w:rPr>
                <w:b w:val="0"/>
                <w:u w:val="single"/>
              </w:rPr>
              <w:t>boolean</w:t>
            </w:r>
            <w:proofErr w:type="spellEnd"/>
          </w:p>
        </w:tc>
        <w:tc>
          <w:tcPr>
            <w:tcW w:w="4803" w:type="dxa"/>
          </w:tcPr>
          <w:p w14:paraId="4BA97E02"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E671F4"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7147EA15" w14:textId="77777777" w:rsidR="0092526E" w:rsidRPr="000F6BFC" w:rsidRDefault="0092526E" w:rsidP="000F5FA9">
            <w:pPr>
              <w:rPr>
                <w:b w:val="0"/>
              </w:rPr>
            </w:pPr>
            <w:r w:rsidRPr="000F6BFC">
              <w:rPr>
                <w:b w:val="0"/>
              </w:rPr>
              <w:t>EXECUTE_ERROR, EXECUTE_SUCCESS</w:t>
            </w:r>
          </w:p>
        </w:tc>
        <w:tc>
          <w:tcPr>
            <w:tcW w:w="4803" w:type="dxa"/>
          </w:tcPr>
          <w:p w14:paraId="6EEC2222"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Status messages for execution.</w:t>
            </w:r>
          </w:p>
        </w:tc>
      </w:tr>
      <w:tr w:rsidR="0092526E" w:rsidRPr="000F6BFC" w14:paraId="0A1D3084"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AAE845D" w14:textId="77777777" w:rsidR="0092526E" w:rsidRPr="000F6BFC" w:rsidRDefault="0092526E" w:rsidP="000F5FA9">
            <w:pPr>
              <w:rPr>
                <w:b w:val="0"/>
              </w:rPr>
            </w:pPr>
            <w:r w:rsidRPr="000F6BFC">
              <w:rPr>
                <w:b w:val="0"/>
              </w:rPr>
              <w:t>UNDO_ERROR, UNDO_SUCCESS</w:t>
            </w:r>
          </w:p>
        </w:tc>
        <w:tc>
          <w:tcPr>
            <w:tcW w:w="4803" w:type="dxa"/>
          </w:tcPr>
          <w:p w14:paraId="4418E53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Status messages for undo function, if undoable.</w:t>
            </w:r>
          </w:p>
        </w:tc>
      </w:tr>
      <w:tr w:rsidR="0092526E" w:rsidRPr="000F6BFC" w14:paraId="5C8EB12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CDAF5C5" w14:textId="77777777" w:rsidR="0092526E" w:rsidRPr="000F6BFC" w:rsidRDefault="0092526E" w:rsidP="000F5FA9">
            <w:pPr>
              <w:rPr>
                <w:b w:val="0"/>
              </w:rPr>
            </w:pPr>
            <w:r w:rsidRPr="000F6BFC">
              <w:rPr>
                <w:b w:val="0"/>
              </w:rPr>
              <w:t>execute()</w:t>
            </w:r>
            <w:r>
              <w:rPr>
                <w:b w:val="0"/>
              </w:rPr>
              <w:t>: Message</w:t>
            </w:r>
          </w:p>
        </w:tc>
        <w:tc>
          <w:tcPr>
            <w:tcW w:w="4803" w:type="dxa"/>
          </w:tcPr>
          <w:p w14:paraId="17135AC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Code for executing the action.</w:t>
            </w:r>
          </w:p>
        </w:tc>
      </w:tr>
      <w:tr w:rsidR="0092526E" w:rsidRPr="000F6BFC" w14:paraId="52D0C2EE"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692F00BA" w14:textId="77777777" w:rsidR="0092526E" w:rsidRPr="000F6BFC" w:rsidRDefault="0092526E" w:rsidP="000F5FA9">
            <w:pPr>
              <w:rPr>
                <w:b w:val="0"/>
              </w:rPr>
            </w:pPr>
            <w:r w:rsidRPr="000F6BFC">
              <w:rPr>
                <w:b w:val="0"/>
              </w:rPr>
              <w:t>undo()</w:t>
            </w:r>
            <w:r>
              <w:rPr>
                <w:b w:val="0"/>
              </w:rPr>
              <w:t>: Message</w:t>
            </w:r>
          </w:p>
        </w:tc>
        <w:tc>
          <w:tcPr>
            <w:tcW w:w="4803" w:type="dxa"/>
          </w:tcPr>
          <w:p w14:paraId="4B3BDE6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Code for undoing the action.</w:t>
            </w:r>
          </w:p>
        </w:tc>
      </w:tr>
      <w:tr w:rsidR="0092526E" w:rsidRPr="000F6BFC" w14:paraId="17AF84B5"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DD2FB4E" w14:textId="77777777" w:rsidR="0092526E" w:rsidRPr="000F6BFC" w:rsidRDefault="0092526E" w:rsidP="000F5FA9">
            <w:pPr>
              <w:rPr>
                <w:b w:val="0"/>
              </w:rPr>
            </w:pPr>
            <w:r>
              <w:rPr>
                <w:b w:val="0"/>
              </w:rPr>
              <w:t>HINT_MESSAGE and variants</w:t>
            </w:r>
          </w:p>
        </w:tc>
        <w:tc>
          <w:tcPr>
            <w:tcW w:w="4803" w:type="dxa"/>
          </w:tcPr>
          <w:p w14:paraId="11FFA6D2"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 xml:space="preserve">The hint message to return when </w:t>
            </w:r>
            <w:proofErr w:type="spellStart"/>
            <w:proofErr w:type="gramStart"/>
            <w:r>
              <w:t>getHint</w:t>
            </w:r>
            <w:proofErr w:type="spellEnd"/>
            <w:r>
              <w:t>(</w:t>
            </w:r>
            <w:proofErr w:type="gramEnd"/>
            <w:r>
              <w:t>) is called.</w:t>
            </w:r>
          </w:p>
        </w:tc>
      </w:tr>
      <w:tr w:rsidR="0092526E" w:rsidRPr="000F6BFC" w14:paraId="51CD7A08"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382D2FE" w14:textId="77777777" w:rsidR="0092526E" w:rsidRPr="00113153" w:rsidRDefault="0092526E" w:rsidP="000F5FA9">
            <w:pPr>
              <w:rPr>
                <w:b w:val="0"/>
                <w:u w:val="single"/>
              </w:rPr>
            </w:pPr>
            <w:proofErr w:type="spellStart"/>
            <w:r w:rsidRPr="00113153">
              <w:rPr>
                <w:b w:val="0"/>
                <w:u w:val="single"/>
              </w:rPr>
              <w:t>getHint</w:t>
            </w:r>
            <w:proofErr w:type="spellEnd"/>
            <w:r w:rsidRPr="00113153">
              <w:rPr>
                <w:b w:val="0"/>
                <w:u w:val="single"/>
              </w:rPr>
              <w:t>(String): Message</w:t>
            </w:r>
          </w:p>
        </w:tc>
        <w:tc>
          <w:tcPr>
            <w:tcW w:w="4803" w:type="dxa"/>
          </w:tcPr>
          <w:p w14:paraId="0CE53FCE" w14:textId="77777777" w:rsidR="0092526E" w:rsidRDefault="0092526E" w:rsidP="000F5FA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92526E" w:rsidRPr="000F6BFC" w14:paraId="338EC2F0"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52CF6796" w14:textId="77777777" w:rsidR="0092526E" w:rsidRPr="00113153" w:rsidRDefault="0092526E" w:rsidP="000F5FA9">
            <w:pPr>
              <w:rPr>
                <w:b w:val="0"/>
                <w:u w:val="single"/>
              </w:rPr>
            </w:pPr>
            <w:proofErr w:type="spellStart"/>
            <w:r w:rsidRPr="00113153">
              <w:rPr>
                <w:b w:val="0"/>
                <w:u w:val="single"/>
              </w:rPr>
              <w:t>isUndoable</w:t>
            </w:r>
            <w:proofErr w:type="spellEnd"/>
            <w:r w:rsidRPr="00113153">
              <w:rPr>
                <w:b w:val="0"/>
                <w:u w:val="single"/>
              </w:rPr>
              <w:t xml:space="preserve">(): </w:t>
            </w:r>
            <w:proofErr w:type="spellStart"/>
            <w:r w:rsidRPr="00113153">
              <w:rPr>
                <w:b w:val="0"/>
                <w:u w:val="single"/>
              </w:rPr>
              <w:t>boolean</w:t>
            </w:r>
            <w:proofErr w:type="spellEnd"/>
          </w:p>
        </w:tc>
        <w:tc>
          <w:tcPr>
            <w:tcW w:w="4803" w:type="dxa"/>
          </w:tcPr>
          <w:p w14:paraId="79C5C7CB"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77777777" w:rsidR="0092526E" w:rsidRPr="00B9366F" w:rsidRDefault="0092526E" w:rsidP="0092526E">
      <w:pPr>
        <w:pStyle w:val="Caption"/>
        <w:jc w:val="center"/>
      </w:pPr>
      <w:r>
        <w:t xml:space="preserve">Figure </w:t>
      </w:r>
      <w:fldSimple w:instr=" SEQ Figure \* ARABIC ">
        <w:r>
          <w:rPr>
            <w:noProof/>
          </w:rPr>
          <w:t>8</w:t>
        </w:r>
      </w:fldSimple>
      <w:r>
        <w:t xml:space="preserve"> - API for Action Subclasses</w:t>
      </w:r>
    </w:p>
    <w:tbl>
      <w:tblPr>
        <w:tblStyle w:val="TableGrid"/>
        <w:tblW w:w="0" w:type="auto"/>
        <w:tblLook w:val="04A0" w:firstRow="1" w:lastRow="0" w:firstColumn="1" w:lastColumn="0" w:noHBand="0" w:noVBand="1"/>
      </w:tblPr>
      <w:tblGrid>
        <w:gridCol w:w="9350"/>
      </w:tblGrid>
      <w:tr w:rsidR="0092526E" w:rsidRPr="000F6BFC" w14:paraId="032630AF" w14:textId="77777777" w:rsidTr="000F5FA9">
        <w:tc>
          <w:tcPr>
            <w:tcW w:w="9350" w:type="dxa"/>
          </w:tcPr>
          <w:p w14:paraId="5845A70B" w14:textId="77777777" w:rsidR="0092526E" w:rsidRPr="000F6BFC" w:rsidRDefault="0092526E" w:rsidP="000F5FA9">
            <w:r w:rsidRPr="000F6BFC">
              <w:t xml:space="preserve">Hint: 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rsidRPr="000F6BFC">
              <w:t>. For the example below, you can refer to Delete.java to supplement your understanding.</w:t>
            </w:r>
          </w:p>
        </w:tc>
      </w:tr>
    </w:tbl>
    <w:p w14:paraId="6B265B53" w14:textId="77777777" w:rsidR="0092526E" w:rsidRPr="000F6BFC" w:rsidRDefault="0092526E" w:rsidP="0092526E">
      <w:r w:rsidRPr="000F6BFC">
        <w:br/>
        <w:t xml:space="preserve">An abridged example of how the </w:t>
      </w:r>
      <w:r w:rsidRPr="00F9725F">
        <w:rPr>
          <w:i/>
        </w:rPr>
        <w:t>Delete</w:t>
      </w:r>
      <w:r w:rsidRPr="000F6BFC">
        <w:t xml:space="preserve"> operation is carried out is outlined in the following sequence diagram:</w:t>
      </w:r>
    </w:p>
    <w:p w14:paraId="398A705F" w14:textId="77777777" w:rsidR="0092526E" w:rsidRDefault="0092526E" w:rsidP="0092526E">
      <w:pPr>
        <w:keepNext/>
      </w:pPr>
      <w:r>
        <w:object w:dxaOrig="12346" w:dyaOrig="8625" w14:anchorId="5ED49E3E">
          <v:shape id="_x0000_i1031" type="#_x0000_t75" style="width:468pt;height:300.75pt" o:ole="">
            <v:imagedata r:id="rId56" o:title="" cropbottom="5175f"/>
          </v:shape>
          <o:OLEObject Type="Embed" ProgID="Visio.Drawing.15" ShapeID="_x0000_i1031" DrawAspect="Content" ObjectID="_1477031934" r:id="rId57"/>
        </w:object>
      </w:r>
    </w:p>
    <w:p w14:paraId="0F05C89A" w14:textId="77777777" w:rsidR="0092526E" w:rsidRPr="00B9366F" w:rsidRDefault="0092526E" w:rsidP="0092526E">
      <w:pPr>
        <w:pStyle w:val="Caption"/>
        <w:jc w:val="center"/>
        <w:rPr>
          <w:noProof/>
        </w:rPr>
      </w:pPr>
      <w:r w:rsidRPr="00B9366F">
        <w:t xml:space="preserve">Figure </w:t>
      </w:r>
      <w:fldSimple w:instr=" SEQ Figure \* ARABIC ">
        <w:r>
          <w:rPr>
            <w:noProof/>
          </w:rPr>
          <w:t>9</w:t>
        </w:r>
      </w:fldSimple>
      <w:r w:rsidRPr="00B9366F">
        <w:rPr>
          <w:noProof/>
        </w:rPr>
        <w:t xml:space="preserve"> </w:t>
      </w:r>
      <w:r>
        <w:rPr>
          <w:noProof/>
        </w:rPr>
        <w:t>–</w:t>
      </w:r>
      <w:r w:rsidRPr="00B9366F">
        <w:rPr>
          <w:noProof/>
        </w:rPr>
        <w:t xml:space="preserve"> Sequence Diagram for Delete Action</w:t>
      </w:r>
    </w:p>
    <w:p w14:paraId="6BED787C" w14:textId="77777777" w:rsidR="0092526E" w:rsidRPr="000F6BFC" w:rsidRDefault="0092526E" w:rsidP="0092526E">
      <w:r w:rsidRPr="000F6BFC">
        <w:lastRenderedPageBreak/>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7777777" w:rsidR="0092526E" w:rsidRPr="000F6BFC" w:rsidRDefault="0092526E" w:rsidP="0092526E">
      <w:r>
        <w:t xml:space="preserve">When an </w:t>
      </w:r>
      <w:proofErr w:type="spellStart"/>
      <w:proofErr w:type="gramStart"/>
      <w:r w:rsidRPr="004F0B9F">
        <w:rPr>
          <w:rFonts w:ascii="Consolas" w:hAnsi="Consolas" w:cs="Consolas"/>
          <w:sz w:val="20"/>
        </w:rPr>
        <w:t>isThisAction</w:t>
      </w:r>
      <w:proofErr w:type="spellEnd"/>
      <w:r w:rsidRPr="004F0B9F">
        <w:rPr>
          <w:rFonts w:ascii="Consolas" w:hAnsi="Consolas" w:cs="Consolas"/>
          <w:sz w:val="20"/>
        </w:rPr>
        <w:t>(</w:t>
      </w:r>
      <w:proofErr w:type="gramEnd"/>
      <w:r w:rsidRPr="004F0B9F">
        <w:rPr>
          <w:rFonts w:ascii="Consolas" w:hAnsi="Consolas" w:cs="Consolas"/>
          <w:sz w:val="20"/>
        </w:rPr>
        <w:t>String)</w:t>
      </w:r>
      <w:r w:rsidRPr="004F0B9F">
        <w:rPr>
          <w:sz w:val="20"/>
        </w:rPr>
        <w:t xml:space="preserve"> </w:t>
      </w:r>
      <w:r>
        <w:t xml:space="preserve">command evaluates to </w:t>
      </w:r>
      <w:r w:rsidRPr="004F0B9F">
        <w:rPr>
          <w:rFonts w:ascii="Consolas" w:hAnsi="Consolas" w:cs="Consolas"/>
          <w:sz w:val="20"/>
        </w:rPr>
        <w:t>true</w:t>
      </w:r>
      <w:r>
        <w:t xml:space="preserve">, an </w:t>
      </w:r>
      <w:r w:rsidRPr="000F6BFC">
        <w:t xml:space="preserve">object </w:t>
      </w:r>
      <w:r>
        <w:t xml:space="preserve">of that </w:t>
      </w:r>
      <w:r w:rsidRPr="004F0B9F">
        <w:rPr>
          <w:i/>
        </w:rPr>
        <w:t>Action</w:t>
      </w:r>
      <w:r>
        <w:t xml:space="preserve"> </w:t>
      </w:r>
      <w:r w:rsidRPr="000F6BFC">
        <w:t>is created and the entire user input is passed to its constructor for further parsing</w:t>
      </w:r>
      <w:r>
        <w:t xml:space="preserve"> within the </w:t>
      </w:r>
      <w:r>
        <w:rPr>
          <w:i/>
        </w:rPr>
        <w:t>Action</w:t>
      </w:r>
      <w:r>
        <w:t xml:space="preserve"> object</w:t>
      </w:r>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7.25pt;height:300pt" o:ole="">
            <v:imagedata r:id="rId58" o:title="" cropbottom="4170f"/>
          </v:shape>
          <o:OLEObject Type="Embed" ProgID="Visio.Drawing.15" ShapeID="_x0000_i1032" DrawAspect="Content" ObjectID="_1477031935" r:id="rId59"/>
        </w:object>
      </w:r>
    </w:p>
    <w:p w14:paraId="09095BE0" w14:textId="77777777" w:rsidR="0092526E" w:rsidRDefault="0092526E" w:rsidP="0092526E">
      <w:pPr>
        <w:pStyle w:val="Caption"/>
        <w:jc w:val="center"/>
      </w:pPr>
      <w:r w:rsidRPr="00B9366F">
        <w:t xml:space="preserve">Figure </w:t>
      </w:r>
      <w:fldSimple w:instr=" SEQ Figure \* ARABIC ">
        <w:r>
          <w:rPr>
            <w:noProof/>
          </w:rPr>
          <w:t>10</w:t>
        </w:r>
      </w:fldSimple>
      <w:r w:rsidRPr="00B9366F">
        <w:t xml:space="preserve"> </w:t>
      </w:r>
      <w:r>
        <w:t>–</w:t>
      </w:r>
      <w:r w:rsidRPr="00B9366F">
        <w:t xml:space="preserve"> Sequence Diagram for Undo Action</w:t>
      </w:r>
    </w:p>
    <w:tbl>
      <w:tblPr>
        <w:tblStyle w:val="TableGrid"/>
        <w:tblW w:w="0" w:type="auto"/>
        <w:tblLook w:val="04A0" w:firstRow="1" w:lastRow="0" w:firstColumn="1" w:lastColumn="0" w:noHBand="0" w:noVBand="1"/>
      </w:tblPr>
      <w:tblGrid>
        <w:gridCol w:w="9576"/>
      </w:tblGrid>
      <w:tr w:rsidR="0092526E" w14:paraId="3E9BA3DE" w14:textId="77777777" w:rsidTr="000F5FA9">
        <w:tc>
          <w:tcPr>
            <w:tcW w:w="9576" w:type="dxa"/>
          </w:tcPr>
          <w:p w14:paraId="471653DA" w14:textId="77777777" w:rsidR="0092526E" w:rsidRDefault="0092526E" w:rsidP="000F5FA9">
            <w:r>
              <w:t>Note: How the delete function is undone is not shown, but the steps are similar to how it is executed. Please refer to the actual code for more information.</w:t>
            </w:r>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77777777" w:rsidR="0092526E" w:rsidRPr="000F6BFC" w:rsidRDefault="0092526E" w:rsidP="0092526E">
      <w:r w:rsidRPr="000F6BFC">
        <w:t xml:space="preserve">When the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method is called, the </w:t>
      </w:r>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the </w:t>
      </w:r>
      <w:proofErr w:type="spellStart"/>
      <w:r w:rsidRPr="00F9725F">
        <w:rPr>
          <w:rFonts w:ascii="Consolas" w:hAnsi="Consolas" w:cs="Consolas"/>
          <w:sz w:val="20"/>
          <w:szCs w:val="20"/>
        </w:rPr>
        <w:t>undo</w:t>
      </w:r>
      <w:r>
        <w:rPr>
          <w:rFonts w:ascii="Consolas" w:hAnsi="Consolas" w:cs="Consolas"/>
          <w:sz w:val="20"/>
          <w:szCs w:val="20"/>
        </w:rPr>
        <w:t>LastAction</w:t>
      </w:r>
      <w:proofErr w:type="spellEnd"/>
      <w:r w:rsidRPr="00F9725F">
        <w:rPr>
          <w:rFonts w:ascii="Consolas" w:hAnsi="Consolas" w:cs="Consolas"/>
          <w:sz w:val="20"/>
          <w:szCs w:val="20"/>
        </w:rPr>
        <w:t>()</w:t>
      </w:r>
      <w:r w:rsidRPr="000F6BFC">
        <w:t xml:space="preserve"> method. This causes the </w:t>
      </w:r>
      <w:proofErr w:type="gramStart"/>
      <w:r w:rsidRPr="00F9725F">
        <w:rPr>
          <w:rFonts w:ascii="Consolas" w:hAnsi="Consolas" w:cs="Consolas"/>
          <w:sz w:val="20"/>
          <w:szCs w:val="20"/>
        </w:rPr>
        <w:t>undo(</w:t>
      </w:r>
      <w:proofErr w:type="gramEnd"/>
      <w:r w:rsidRPr="00F9725F">
        <w:rPr>
          <w:rFonts w:ascii="Consolas" w:hAnsi="Consolas" w:cs="Consolas"/>
          <w:sz w:val="20"/>
          <w:szCs w:val="20"/>
        </w:rPr>
        <w:t>)</w:t>
      </w:r>
      <w:r w:rsidRPr="000F6BFC">
        <w:t xml:space="preserve"> method of the </w:t>
      </w:r>
      <w:r>
        <w:rPr>
          <w:i/>
        </w:rPr>
        <w:t>Action</w:t>
      </w:r>
      <w:r w:rsidRPr="000F6BFC">
        <w:t xml:space="preserve"> object to be called, which generates a </w:t>
      </w:r>
      <w:r w:rsidRPr="000F6BFC">
        <w:rPr>
          <w:i/>
        </w:rPr>
        <w:t>Message</w:t>
      </w:r>
      <w:r w:rsidRPr="000F6BFC">
        <w:t xml:space="preserve"> that is eventually returned to the </w:t>
      </w:r>
      <w:r>
        <w:rPr>
          <w:i/>
        </w:rPr>
        <w:t>Logic</w:t>
      </w:r>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w:t>
      </w:r>
      <w:proofErr w:type="gramStart"/>
      <w:r w:rsidRPr="000F6BFC">
        <w:t>not undoable</w:t>
      </w:r>
      <w:proofErr w:type="gramEnd"/>
      <w:r w:rsidRPr="000F6BFC">
        <w:t xml:space="preserve">, it is not stored in the undo stack of </w:t>
      </w:r>
      <w:proofErr w:type="spellStart"/>
      <w:r w:rsidRPr="000F6BFC">
        <w:rPr>
          <w:i/>
        </w:rPr>
        <w:t>ActionHintSystem</w:t>
      </w:r>
      <w:proofErr w:type="spellEnd"/>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77777777" w:rsidR="0092526E" w:rsidRPr="000F6BFC" w:rsidRDefault="0092526E" w:rsidP="000F5FA9">
            <w:r w:rsidRPr="000F6BFC">
              <w:lastRenderedPageBreak/>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type set to </w:t>
            </w:r>
            <w:proofErr w:type="spellStart"/>
            <w:r w:rsidRPr="004F0B9F">
              <w:rPr>
                <w:rFonts w:ascii="Consolas" w:hAnsi="Consolas" w:cs="Consolas"/>
              </w:rPr>
              <w:t>MessageType.ERROR</w:t>
            </w:r>
            <w:proofErr w:type="spellEnd"/>
            <w:r w:rsidRPr="000F6BFC">
              <w:t>.</w:t>
            </w:r>
          </w:p>
        </w:tc>
      </w:tr>
    </w:tbl>
    <w:p w14:paraId="57EE9E20" w14:textId="77777777" w:rsidR="0092526E" w:rsidRPr="000F6BFC" w:rsidRDefault="0092526E" w:rsidP="0092526E">
      <w:r w:rsidRPr="000F6BFC">
        <w:t xml:space="preserve"> </w:t>
      </w:r>
    </w:p>
    <w:p w14:paraId="25E04796" w14:textId="7D8597DF" w:rsidR="0092526E" w:rsidRPr="000F6BFC" w:rsidRDefault="00572489" w:rsidP="004D5C50">
      <w:pPr>
        <w:pStyle w:val="Heading4"/>
      </w:pPr>
      <w:bookmarkStart w:id="964" w:name="_Toc403221036"/>
      <w:r>
        <w:t>Message</w:t>
      </w:r>
      <w:r w:rsidR="00D310F3">
        <w:t xml:space="preserve"> Class</w:t>
      </w:r>
      <w:r>
        <w:t xml:space="preserve"> </w:t>
      </w:r>
      <w:r w:rsidR="00EA6452">
        <w:t>–</w:t>
      </w:r>
      <w:r>
        <w:t xml:space="preserve"> </w:t>
      </w:r>
      <w:r w:rsidR="0092526E" w:rsidRPr="000F6BFC">
        <w:t>Generating Hint and Autocomplete</w:t>
      </w:r>
      <w:bookmarkEnd w:id="964"/>
    </w:p>
    <w:p w14:paraId="282707CE" w14:textId="77777777"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proofErr w:type="spellStart"/>
      <w:proofErr w:type="gramStart"/>
      <w:r w:rsidRPr="00986589">
        <w:rPr>
          <w:i/>
        </w:rPr>
        <w:t>ActionHintSystem</w:t>
      </w:r>
      <w:proofErr w:type="spellEnd"/>
      <w:r>
        <w:t xml:space="preserve"> which</w:t>
      </w:r>
      <w:proofErr w:type="gramEnd"/>
      <w:r>
        <w:t xml:space="preserve"> does the actual processing.</w:t>
      </w:r>
      <w:r w:rsidRPr="000F6BFC">
        <w:t xml:space="preserve"> </w:t>
      </w:r>
      <w:r>
        <w:t xml:space="preserve">By moving the user input through a decision tree, the </w:t>
      </w:r>
      <w:proofErr w:type="spellStart"/>
      <w:r>
        <w:rPr>
          <w:i/>
        </w:rPr>
        <w:t>ActionHint</w:t>
      </w:r>
      <w:r w:rsidRPr="00F9725F">
        <w:rPr>
          <w:i/>
        </w:rPr>
        <w:t>System</w:t>
      </w:r>
      <w:proofErr w:type="spellEnd"/>
      <w:r w:rsidRPr="000F6BFC">
        <w:t xml:space="preserve"> </w:t>
      </w:r>
      <w:r>
        <w:t xml:space="preserve">will </w:t>
      </w:r>
      <w:r w:rsidRPr="000F6BFC">
        <w:t xml:space="preserve">generate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fldSimple w:instr=" SEQ Figure \* ARABIC ">
        <w:r>
          <w:rPr>
            <w:noProof/>
          </w:rPr>
          <w:t>11</w:t>
        </w:r>
      </w:fldSimple>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033" type="#_x0000_t75" style="width:468pt;height:127.5pt" o:ole="">
            <v:imagedata r:id="rId60" o:title=""/>
          </v:shape>
          <o:OLEObject Type="Embed" ProgID="Visio.Drawing.15" ShapeID="_x0000_i1033" DrawAspect="Content" ObjectID="_1477031936" r:id="rId61"/>
        </w:object>
      </w:r>
    </w:p>
    <w:p w14:paraId="34718A21" w14:textId="77777777" w:rsidR="0092526E" w:rsidRPr="00B9366F" w:rsidRDefault="0092526E" w:rsidP="0092526E">
      <w:pPr>
        <w:pStyle w:val="Caption"/>
        <w:jc w:val="center"/>
      </w:pPr>
      <w:r w:rsidRPr="00B9366F">
        <w:t xml:space="preserve">Figure </w:t>
      </w:r>
      <w:fldSimple w:instr=" SEQ Figure \* ARABIC ">
        <w:r>
          <w:rPr>
            <w:noProof/>
          </w:rPr>
          <w:t>12</w:t>
        </w:r>
      </w:fldSimple>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034" type="#_x0000_t75" style="width:468pt;height:100.5pt" o:ole="">
            <v:imagedata r:id="rId62" o:title=""/>
          </v:shape>
          <o:OLEObject Type="Embed" ProgID="Visio.Drawing.15" ShapeID="_x0000_i1034" DrawAspect="Content" ObjectID="_1477031937" r:id="rId63"/>
        </w:object>
      </w:r>
    </w:p>
    <w:p w14:paraId="12E2DEF5" w14:textId="77777777" w:rsidR="0092526E" w:rsidRPr="00B9366F" w:rsidRDefault="0092526E" w:rsidP="0092526E">
      <w:pPr>
        <w:pStyle w:val="Caption"/>
        <w:jc w:val="center"/>
      </w:pPr>
      <w:r w:rsidRPr="00B9366F">
        <w:t xml:space="preserve">Figure </w:t>
      </w:r>
      <w:fldSimple w:instr=" SEQ Figure \* ARABIC ">
        <w:r>
          <w:rPr>
            <w:noProof/>
          </w:rPr>
          <w:t>13</w:t>
        </w:r>
      </w:fldSimple>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spellStart"/>
      <w:proofErr w:type="gramStart"/>
      <w:r w:rsidRPr="007A6022">
        <w:rPr>
          <w:rFonts w:ascii="Consolas" w:hAnsi="Consolas" w:cs="Consolas"/>
          <w:sz w:val="20"/>
          <w:szCs w:val="20"/>
        </w:rPr>
        <w:t>getHint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proofErr w:type="spellStart"/>
      <w:r w:rsidRPr="007A6022">
        <w:rPr>
          <w:i/>
        </w:rPr>
        <w:t>TaskCatalystCommons</w:t>
      </w:r>
      <w:proofErr w:type="spellEnd"/>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965"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965"/>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035" type="#_x0000_t75" style="width:455.25pt;height:280.5pt" o:ole="">
            <v:imagedata r:id="rId64" o:title="" cropbottom="40164f" cropleft="4650f" cropright="1579f"/>
          </v:shape>
          <o:OLEObject Type="Embed" ProgID="Visio.Drawing.15" ShapeID="_x0000_i1035" DrawAspect="Content" ObjectID="_1477031938" r:id="rId65"/>
        </w:object>
      </w:r>
    </w:p>
    <w:p w14:paraId="618E24ED" w14:textId="77777777" w:rsidR="0092526E" w:rsidRPr="00B9366F" w:rsidRDefault="0092526E" w:rsidP="0092526E">
      <w:pPr>
        <w:pStyle w:val="Caption"/>
        <w:jc w:val="center"/>
      </w:pPr>
      <w:r w:rsidRPr="00B9366F">
        <w:t xml:space="preserve">Figure </w:t>
      </w:r>
      <w:fldSimple w:instr=" SEQ Figure \* ARABIC ">
        <w:r>
          <w:rPr>
            <w:noProof/>
          </w:rPr>
          <w:t>14</w:t>
        </w:r>
      </w:fldSimple>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proofErr w:type="spellStart"/>
      <w:r w:rsidRPr="007A6022">
        <w:rPr>
          <w:i/>
        </w:rPr>
        <w:t>PrettyTime</w:t>
      </w:r>
      <w:proofErr w:type="spellEnd"/>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proofErr w:type="spellStart"/>
      <w:r w:rsidRPr="007A6022">
        <w:rPr>
          <w:i/>
        </w:rPr>
        <w:t>TaskCatalystCommons</w:t>
      </w:r>
      <w:proofErr w:type="spellEnd"/>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proofErr w:type="spellStart"/>
      <w:r w:rsidRPr="00F165E5">
        <w:rPr>
          <w:i/>
        </w:rPr>
        <w:t>TaskCatalystCommons</w:t>
      </w:r>
      <w:proofErr w:type="spellEnd"/>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CD4FB7">
              <w:rPr>
                <w:b w:val="0"/>
              </w:rPr>
              <w:t>PrettyTime</w:t>
            </w:r>
            <w:proofErr w:type="spellEnd"/>
            <w:r w:rsidRPr="00CD4FB7">
              <w:rPr>
                <w:b w:val="0"/>
              </w:rPr>
              <w:t xml:space="preserv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 xml:space="preserve">Send Parsing Input to </w:t>
            </w:r>
            <w:proofErr w:type="spellStart"/>
            <w:r w:rsidRPr="00CD4FB7">
              <w:rPr>
                <w:b w:val="0"/>
              </w:rPr>
              <w:t>PrettyTime</w:t>
            </w:r>
            <w:proofErr w:type="spellEnd"/>
            <w:r w:rsidRPr="00CD4FB7">
              <w:rPr>
                <w:b w:val="0"/>
              </w:rPr>
              <w:t>,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5413565D" w:rsidR="0092526E" w:rsidRDefault="0092526E" w:rsidP="0092526E">
      <w:pPr>
        <w:pStyle w:val="Caption"/>
        <w:jc w:val="center"/>
      </w:pPr>
      <w:r>
        <w:t xml:space="preserve">Table </w:t>
      </w:r>
      <w:fldSimple w:instr=" SEQ Table \* ARABIC ">
        <w:r>
          <w:rPr>
            <w:noProof/>
          </w:rPr>
          <w:t>1</w:t>
        </w:r>
      </w:fldSimple>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proofErr w:type="spellStart"/>
      <w:r w:rsidRPr="007A6022">
        <w:rPr>
          <w:i/>
        </w:rPr>
        <w:t>TaskBuilder</w:t>
      </w:r>
      <w:proofErr w:type="spellEnd"/>
      <w:r w:rsidRPr="000F6BFC">
        <w:t xml:space="preserve"> and stored as the </w:t>
      </w:r>
      <w:r w:rsidRPr="007A6022">
        <w:rPr>
          <w:i/>
        </w:rPr>
        <w:t>Task’s</w:t>
      </w:r>
      <w:r w:rsidRPr="000F6BFC">
        <w:t xml:space="preserve"> Description. Whenever the </w:t>
      </w:r>
      <w:proofErr w:type="spellStart"/>
      <w:proofErr w:type="gramStart"/>
      <w:r w:rsidRPr="007A6022">
        <w:rPr>
          <w:rFonts w:ascii="Consolas" w:hAnsi="Consolas" w:cs="Consolas"/>
          <w:sz w:val="20"/>
          <w:szCs w:val="20"/>
        </w:rPr>
        <w:t>getDescription</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proofErr w:type="spellStart"/>
      <w:r w:rsidRPr="007A6022">
        <w:rPr>
          <w:i/>
        </w:rPr>
        <w:t>TaskCatalystCommons</w:t>
      </w:r>
      <w:proofErr w:type="spellEnd"/>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04E51ABC" w:rsidR="0092526E" w:rsidRDefault="0092526E" w:rsidP="0092526E">
      <w:pPr>
        <w:pStyle w:val="Caption"/>
        <w:jc w:val="center"/>
      </w:pPr>
      <w:r>
        <w:t xml:space="preserve">Table </w:t>
      </w:r>
      <w:fldSimple w:instr=" SEQ Table \* ARABIC ">
        <w:r>
          <w:rPr>
            <w:noProof/>
          </w:rPr>
          <w:t>2</w:t>
        </w:r>
      </w:fldSimple>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 xml:space="preserve">Note: </w:t>
            </w:r>
            <w:proofErr w:type="gramStart"/>
            <w:r>
              <w:t>There is a variant of Display String available that</w:t>
            </w:r>
            <w:proofErr w:type="gramEnd"/>
            <w:r>
              <w:t xml:space="preserve">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proofErr w:type="spellStart"/>
            <w:r>
              <w:t>isShowDate</w:t>
            </w:r>
            <w:proofErr w:type="spellEnd"/>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isYesterday</w:t>
            </w:r>
            <w:proofErr w:type="spellEnd"/>
            <w:r>
              <w:rPr>
                <w:color w:val="000000"/>
              </w:rPr>
              <w:t>(</w:t>
            </w:r>
            <w:proofErr w:type="spellStart"/>
            <w:r>
              <w:t>currentDate</w:t>
            </w:r>
            <w:proofErr w:type="spellEnd"/>
            <w:r>
              <w:rPr>
                <w:color w:val="000000"/>
              </w:rPr>
              <w:t>)) {</w:t>
            </w:r>
          </w:p>
          <w:p w14:paraId="0AEEF334"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isToday</w:t>
            </w:r>
            <w:proofErr w:type="spellEnd"/>
            <w:r>
              <w:rPr>
                <w:color w:val="000000"/>
              </w:rPr>
              <w:t>(</w:t>
            </w:r>
            <w:proofErr w:type="spellStart"/>
            <w:r>
              <w:t>currentDate</w:t>
            </w:r>
            <w:proofErr w:type="spellEnd"/>
            <w:r>
              <w:rPr>
                <w:color w:val="000000"/>
              </w:rPr>
              <w:t>)) {</w:t>
            </w:r>
          </w:p>
          <w:p w14:paraId="48C01342"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isTomorrow</w:t>
            </w:r>
            <w:proofErr w:type="spellEnd"/>
            <w:r>
              <w:rPr>
                <w:color w:val="000000"/>
              </w:rPr>
              <w:t>(</w:t>
            </w:r>
            <w:proofErr w:type="spellStart"/>
            <w:r>
              <w:t>currentDate</w:t>
            </w:r>
            <w:proofErr w:type="spellEnd"/>
            <w:r>
              <w:rPr>
                <w:color w:val="000000"/>
              </w:rPr>
              <w:t>)) {</w:t>
            </w:r>
          </w:p>
          <w:p w14:paraId="6E71FF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xml:space="preserve">) &amp;&amp; </w:t>
            </w:r>
            <w:proofErr w:type="spellStart"/>
            <w:r>
              <w:t>isFirstDate</w:t>
            </w:r>
            <w:proofErr w:type="spellEnd"/>
            <w:r>
              <w:rPr>
                <w:color w:val="000000"/>
              </w:rPr>
              <w:t>) {</w:t>
            </w:r>
          </w:p>
          <w:p w14:paraId="5CF8F227"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rPr>
                <w:i/>
                <w:iCs/>
                <w:color w:val="000000"/>
              </w:rPr>
              <w:t>isThisWeek</w:t>
            </w:r>
            <w:proofErr w:type="spellEnd"/>
            <w:r>
              <w:rPr>
                <w:color w:val="000000"/>
              </w:rPr>
              <w:t>(</w:t>
            </w:r>
            <w:proofErr w:type="spellStart"/>
            <w:r>
              <w:t>currentDate</w:t>
            </w:r>
            <w:proofErr w:type="spellEnd"/>
            <w:r>
              <w:rPr>
                <w:color w:val="000000"/>
              </w:rPr>
              <w:t>)) {</w:t>
            </w:r>
          </w:p>
          <w:p w14:paraId="131B3F98"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proofErr w:type="spellStart"/>
            <w:r>
              <w:t>isFirstDate</w:t>
            </w:r>
            <w:proofErr w:type="spellEnd"/>
            <w:r>
              <w:rPr>
                <w:color w:val="000000"/>
              </w:rPr>
              <w:t>) {</w:t>
            </w:r>
          </w:p>
          <w:p w14:paraId="5C898AC1"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isThisYear</w:t>
            </w:r>
            <w:proofErr w:type="spellEnd"/>
            <w:r>
              <w:rPr>
                <w:color w:val="000000"/>
              </w:rPr>
              <w:t>(</w:t>
            </w:r>
            <w:proofErr w:type="spellStart"/>
            <w:r>
              <w:t>currentDate</w:t>
            </w:r>
            <w:proofErr w:type="spellEnd"/>
            <w:r>
              <w:rPr>
                <w:color w:val="000000"/>
              </w:rPr>
              <w:t>)) {</w:t>
            </w:r>
          </w:p>
          <w:p w14:paraId="770BB0C3"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xml:space="preserve">" </w:t>
            </w:r>
            <w:proofErr w:type="spellStart"/>
            <w:r>
              <w:rPr>
                <w:color w:val="2A00FF"/>
              </w:rPr>
              <w:t>yyyy</w:t>
            </w:r>
            <w:proofErr w:type="spellEnd"/>
            <w:r>
              <w:rPr>
                <w:color w:val="2A00FF"/>
              </w:rPr>
              <w:t>"</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proofErr w:type="spellStart"/>
            <w:r>
              <w:t>isShowTime</w:t>
            </w:r>
            <w:proofErr w:type="spellEnd"/>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t>isDateEmpty</w:t>
            </w:r>
            <w:proofErr w:type="spellEnd"/>
            <w:r>
              <w:rPr>
                <w:color w:val="000000"/>
              </w:rPr>
              <w:t>) {</w:t>
            </w:r>
          </w:p>
          <w:p w14:paraId="4B473779"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proofErr w:type="spellStart"/>
            <w:r>
              <w:rPr>
                <w:i/>
                <w:iCs/>
                <w:color w:val="000000"/>
              </w:rPr>
              <w:t>hasMinutes</w:t>
            </w:r>
            <w:proofErr w:type="spellEnd"/>
            <w:r>
              <w:rPr>
                <w:color w:val="000000"/>
              </w:rPr>
              <w:t>(</w:t>
            </w:r>
            <w:proofErr w:type="spellStart"/>
            <w:r>
              <w:t>currentDate</w:t>
            </w:r>
            <w:proofErr w:type="spellEnd"/>
            <w:r>
              <w:rPr>
                <w:color w:val="000000"/>
              </w:rPr>
              <w:t>)) {</w:t>
            </w:r>
          </w:p>
          <w:p w14:paraId="490EC846" w14:textId="77777777" w:rsidR="007958DE" w:rsidRDefault="007958DE" w:rsidP="007958DE">
            <w:pPr>
              <w:spacing w:line="240" w:lineRule="auto"/>
              <w:contextualSpacing/>
            </w:pPr>
            <w:r>
              <w:rPr>
                <w:color w:val="000000"/>
              </w:rPr>
              <w:tab/>
            </w: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proofErr w:type="spellStart"/>
            <w:r>
              <w:t>formatString</w:t>
            </w:r>
            <w:proofErr w:type="spellEnd"/>
            <w:r>
              <w:rPr>
                <w:color w:val="000000"/>
              </w:rPr>
              <w:t xml:space="preserve"> = </w:t>
            </w:r>
            <w:proofErr w:type="spellStart"/>
            <w:r>
              <w:t>formatString</w:t>
            </w:r>
            <w:proofErr w:type="spellEnd"/>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fldSimple w:instr=" SEQ Figure \* ARABIC ">
        <w:r w:rsidR="0092526E">
          <w:rPr>
            <w:noProof/>
          </w:rPr>
          <w:t>15</w:t>
        </w:r>
      </w:fldSimple>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966" w:name="_Toc403221038"/>
      <w:bookmarkStart w:id="967" w:name="_Toc403287957"/>
      <w:r>
        <w:lastRenderedPageBreak/>
        <w:t>4</w:t>
      </w:r>
      <w:r w:rsidR="0092526E">
        <w:t>.2.2</w:t>
      </w:r>
      <w:r w:rsidR="0092526E" w:rsidRPr="007D73FE">
        <w:t xml:space="preserve"> Task Manager</w:t>
      </w:r>
      <w:bookmarkEnd w:id="966"/>
      <w:bookmarkEnd w:id="967"/>
    </w:p>
    <w:p w14:paraId="3DCF110F" w14:textId="77777777" w:rsidR="0092526E" w:rsidRDefault="0092526E" w:rsidP="0092526E">
      <w:pPr>
        <w:pStyle w:val="Caption"/>
        <w:jc w:val="center"/>
      </w:pPr>
      <w:r>
        <w:object w:dxaOrig="14445" w:dyaOrig="11145" w14:anchorId="59A5F8E8">
          <v:shape id="_x0000_i1036" type="#_x0000_t75" style="width:468.75pt;height:278.25pt" o:ole="">
            <v:imagedata r:id="rId66" o:title="" cropbottom="19783f" cropleft="6060f"/>
          </v:shape>
          <o:OLEObject Type="Embed" ProgID="Visio.Drawing.15" ShapeID="_x0000_i1036" DrawAspect="Content" ObjectID="_1477031939" r:id="rId67"/>
        </w:object>
      </w:r>
    </w:p>
    <w:p w14:paraId="4BCE405E" w14:textId="77777777" w:rsidR="0092526E" w:rsidRPr="000F6BFC" w:rsidRDefault="0092526E" w:rsidP="0092526E">
      <w:pPr>
        <w:pStyle w:val="Caption"/>
        <w:jc w:val="center"/>
      </w:pPr>
      <w:r w:rsidRPr="00B9366F">
        <w:t xml:space="preserve">Figure </w:t>
      </w:r>
      <w:fldSimple w:instr=" SEQ Figure \* ARABIC ">
        <w:r>
          <w:rPr>
            <w:noProof/>
          </w:rPr>
          <w:t>16</w:t>
        </w:r>
      </w:fldSimple>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proofErr w:type="spellStart"/>
      <w:r w:rsidRPr="007A6022">
        <w:rPr>
          <w:i/>
        </w:rPr>
        <w:t>TaskManagerActual</w:t>
      </w:r>
      <w:proofErr w:type="spellEnd"/>
      <w:r w:rsidRPr="00667E20">
        <w:t xml:space="preserve"> is responsible for maintaining the full list of tasks, and depends on a </w:t>
      </w:r>
      <w:proofErr w:type="spellStart"/>
      <w:r w:rsidRPr="007A6022">
        <w:rPr>
          <w:i/>
        </w:rPr>
        <w:t>ListProcessor</w:t>
      </w:r>
      <w:proofErr w:type="spellEnd"/>
      <w:r w:rsidRPr="00667E20">
        <w:t xml:space="preserve"> to generate the display list whenever the </w:t>
      </w:r>
      <w:proofErr w:type="spellStart"/>
      <w:proofErr w:type="gramStart"/>
      <w:r w:rsidRPr="007A6022">
        <w:rPr>
          <w:i/>
        </w:rPr>
        <w:t>getList</w:t>
      </w:r>
      <w:proofErr w:type="spellEnd"/>
      <w:r w:rsidRPr="007A6022">
        <w:rPr>
          <w:i/>
        </w:rPr>
        <w: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proofErr w:type="spellStart"/>
      <w:r w:rsidRPr="007A6022">
        <w:rPr>
          <w:i/>
        </w:rPr>
        <w:t>TaskManagerActual</w:t>
      </w:r>
      <w:proofErr w:type="spellEnd"/>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968" w:name="_Toc403221039"/>
      <w:bookmarkStart w:id="969" w:name="_Toc403287958"/>
      <w:r>
        <w:lastRenderedPageBreak/>
        <w:t>4</w:t>
      </w:r>
      <w:r w:rsidR="0092526E">
        <w:t>.2.3 List Processor</w:t>
      </w:r>
      <w:bookmarkEnd w:id="968"/>
      <w:bookmarkEnd w:id="969"/>
    </w:p>
    <w:p w14:paraId="5BF03CD4" w14:textId="77777777" w:rsidR="00336288" w:rsidRDefault="00336288" w:rsidP="00336288">
      <w:pPr>
        <w:keepNext/>
        <w:rPr>
          <w:ins w:id="970" w:author="Lim Wei Jie" w:date="2014-11-09T00:56:00Z"/>
        </w:rPr>
      </w:pPr>
      <w:ins w:id="971" w:author="Lim Wei Jie" w:date="2014-11-09T00:56:00Z">
        <w:r>
          <w:object w:dxaOrig="9360" w:dyaOrig="3660" w14:anchorId="2F0E8AD1">
            <v:shape id="_x0000_i1037" type="#_x0000_t75" style="width:468pt;height:183pt" o:ole="">
              <v:imagedata r:id="rId68" o:title=""/>
            </v:shape>
            <o:OLEObject Type="Embed" ProgID="Visio.Drawing.15" ShapeID="_x0000_i1037" DrawAspect="Content" ObjectID="_1477031940" r:id="rId69"/>
          </w:object>
        </w:r>
      </w:ins>
    </w:p>
    <w:p w14:paraId="2A5A871B" w14:textId="77777777" w:rsidR="00336288" w:rsidRDefault="00336288" w:rsidP="00336288">
      <w:pPr>
        <w:pStyle w:val="Caption"/>
        <w:jc w:val="center"/>
        <w:rPr>
          <w:ins w:id="972" w:author="Lim Wei Jie" w:date="2014-11-09T00:56:00Z"/>
        </w:rPr>
      </w:pPr>
      <w:ins w:id="973" w:author="Lim Wei Jie" w:date="2014-11-09T00:56:00Z">
        <w:r>
          <w:t xml:space="preserve">Figure </w:t>
        </w:r>
        <w:r>
          <w:fldChar w:fldCharType="begin"/>
        </w:r>
        <w:r>
          <w:instrText xml:space="preserve"> SEQ Figure \* ARABIC </w:instrText>
        </w:r>
        <w:r>
          <w:fldChar w:fldCharType="separate"/>
        </w:r>
        <w:r>
          <w:rPr>
            <w:noProof/>
          </w:rPr>
          <w:t>17</w:t>
        </w:r>
        <w:r>
          <w:rPr>
            <w:noProof/>
          </w:rPr>
          <w:fldChar w:fldCharType="end"/>
        </w:r>
        <w:r>
          <w:t xml:space="preserve"> – Class Diagram of List Processor</w:t>
        </w:r>
      </w:ins>
    </w:p>
    <w:p w14:paraId="6DFDD479" w14:textId="77777777" w:rsidR="00336288" w:rsidRDefault="00336288" w:rsidP="00336288">
      <w:pPr>
        <w:rPr>
          <w:ins w:id="974" w:author="Lim Wei Jie" w:date="2014-11-09T00:56:00Z"/>
          <w:rFonts w:ascii="Cambria" w:eastAsia="MS Mincho" w:hAnsi="Cambria" w:cs="Times New Roman"/>
        </w:rPr>
      </w:pPr>
      <w:proofErr w:type="spellStart"/>
      <w:ins w:id="975" w:author="Lim Wei Jie" w:date="2014-11-09T00:56:00Z">
        <w:r>
          <w:rPr>
            <w:rFonts w:ascii="Cambria" w:eastAsia="MS Mincho" w:hAnsi="Cambria" w:cs="Times New Roman"/>
            <w:i/>
          </w:rPr>
          <w:t>ListProcessorActual</w:t>
        </w:r>
        <w:proofErr w:type="spellEnd"/>
        <w:r>
          <w:rPr>
            <w:rFonts w:ascii="Cambria" w:eastAsia="MS Mincho" w:hAnsi="Cambria" w:cs="Times New Roman"/>
          </w:rPr>
          <w:t xml:space="preserve"> provides the API for processing the list of Tasks passed by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t>
        </w:r>
      </w:ins>
    </w:p>
    <w:p w14:paraId="3DCD129B" w14:textId="77777777" w:rsidR="00336288" w:rsidRDefault="00336288" w:rsidP="00336288">
      <w:pPr>
        <w:rPr>
          <w:ins w:id="976" w:author="Lim Wei Jie" w:date="2014-11-09T00:56:00Z"/>
          <w:rFonts w:ascii="Cambria" w:eastAsia="MS Mincho" w:hAnsi="Cambria" w:cs="Consolas"/>
        </w:rPr>
      </w:pPr>
      <w:ins w:id="977" w:author="Lim Wei Jie" w:date="2014-11-09T00:56:00Z">
        <w:r>
          <w:rPr>
            <w:rFonts w:ascii="Cambria" w:eastAsia="MS Mincho" w:hAnsi="Cambria" w:cs="Times New Roman"/>
          </w:rPr>
          <w:t xml:space="preserve">When the user uses the search command, the </w:t>
        </w:r>
        <w:proofErr w:type="spellStart"/>
        <w:proofErr w:type="gramStart"/>
        <w:r>
          <w:rPr>
            <w:rFonts w:ascii="Consolas" w:eastAsia="MS Mincho" w:hAnsi="Consolas" w:cs="Consolas"/>
            <w:sz w:val="20"/>
            <w:szCs w:val="20"/>
          </w:rPr>
          <w:t>searchByKeyword</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978" w:author="Lim Wei Jie" w:date="2014-11-09T00:56:00Z"/>
          <w:rFonts w:ascii="Cambria" w:eastAsia="MS Mincho" w:hAnsi="Cambria" w:cs="Consolas"/>
        </w:rPr>
      </w:pPr>
      <w:ins w:id="979"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98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981" w:author="Lim Wei Jie" w:date="2014-11-09T00:56:00Z"/>
                <w:rFonts w:ascii="Cambria" w:hAnsi="Cambria" w:cs="Times New Roman"/>
              </w:rPr>
            </w:pPr>
            <w:ins w:id="982"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983" w:author="Lim Wei Jie" w:date="2014-11-09T00:56:00Z"/>
                <w:rFonts w:ascii="Cambria" w:hAnsi="Cambria" w:cs="Times New Roman"/>
              </w:rPr>
            </w:pPr>
            <w:ins w:id="984"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98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986" w:author="Lim Wei Jie" w:date="2014-11-09T00:56:00Z"/>
                <w:rFonts w:ascii="Cambria" w:hAnsi="Cambria" w:cs="Times New Roman"/>
              </w:rPr>
            </w:pPr>
            <w:ins w:id="987"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88" w:author="Lim Wei Jie" w:date="2014-11-09T00:56:00Z"/>
                <w:rFonts w:ascii="Cambria" w:hAnsi="Cambria" w:cs="Times New Roman"/>
              </w:rPr>
            </w:pPr>
            <w:ins w:id="989" w:author="Lim Wei Jie" w:date="2014-11-09T00:56:00Z">
              <w:r>
                <w:rPr>
                  <w:rFonts w:ascii="Cambria" w:hAnsi="Cambria" w:cs="Times New Roman"/>
                </w:rPr>
                <w:t xml:space="preserve">4 Nov </w:t>
              </w:r>
            </w:ins>
          </w:p>
        </w:tc>
      </w:tr>
      <w:tr w:rsidR="00336288" w14:paraId="3D1C7AE3" w14:textId="77777777" w:rsidTr="00336288">
        <w:trPr>
          <w:trHeight w:val="260"/>
          <w:ins w:id="99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991" w:author="Lim Wei Jie" w:date="2014-11-09T00:56:00Z"/>
                <w:rFonts w:ascii="Cambria" w:hAnsi="Cambria" w:cs="Times New Roman"/>
              </w:rPr>
            </w:pPr>
            <w:ins w:id="992"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993" w:author="Lim Wei Jie" w:date="2014-11-09T00:56:00Z"/>
                <w:rFonts w:ascii="Cambria" w:hAnsi="Cambria" w:cs="Times New Roman"/>
              </w:rPr>
            </w:pPr>
            <w:ins w:id="994"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99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996" w:author="Lim Wei Jie" w:date="2014-11-09T00:56:00Z"/>
                <w:rFonts w:ascii="Cambria" w:hAnsi="Cambria" w:cs="Times New Roman"/>
              </w:rPr>
            </w:pPr>
            <w:ins w:id="997"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998" w:author="Lim Wei Jie" w:date="2014-11-09T00:56:00Z"/>
                <w:rFonts w:ascii="Cambria" w:hAnsi="Cambria" w:cs="Times New Roman"/>
              </w:rPr>
            </w:pPr>
            <w:ins w:id="999"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00" w:author="Lim Wei Jie" w:date="2014-11-09T00:56:00Z"/>
                <w:rFonts w:ascii="Cambria" w:hAnsi="Cambria" w:cs="Times New Roman"/>
              </w:rPr>
            </w:pPr>
            <w:ins w:id="1001" w:author="Lim Wei Jie" w:date="2014-11-09T00:56:00Z">
              <w:r>
                <w:rPr>
                  <w:rFonts w:ascii="Cambria" w:hAnsi="Cambria" w:cs="Times New Roman"/>
                </w:rPr>
                <w:t>Between 3 Mar and 6 Mar</w:t>
              </w:r>
            </w:ins>
          </w:p>
        </w:tc>
      </w:tr>
    </w:tbl>
    <w:p w14:paraId="0174C763" w14:textId="77777777" w:rsidR="00336288" w:rsidRDefault="00336288" w:rsidP="00336288">
      <w:pPr>
        <w:pStyle w:val="Caption"/>
        <w:jc w:val="center"/>
        <w:rPr>
          <w:ins w:id="1002" w:author="Lim Wei Jie" w:date="2014-11-09T00:56:00Z"/>
        </w:rPr>
      </w:pPr>
      <w:ins w:id="1003" w:author="Lim Wei Jie" w:date="2014-11-09T00:56:00Z">
        <w:r>
          <w:t xml:space="preserve">Table </w:t>
        </w:r>
        <w:r>
          <w:fldChar w:fldCharType="begin"/>
        </w:r>
        <w:r>
          <w:instrText xml:space="preserve"> SEQ Table \* ARABIC </w:instrText>
        </w:r>
        <w:r>
          <w:fldChar w:fldCharType="separate"/>
        </w:r>
        <w:r>
          <w:rPr>
            <w:noProof/>
          </w:rPr>
          <w:t>3</w:t>
        </w:r>
        <w:r>
          <w:fldChar w:fldCharType="end"/>
        </w:r>
        <w:r>
          <w:t xml:space="preserve"> – Search </w:t>
        </w:r>
        <w:proofErr w:type="gramStart"/>
        <w:r>
          <w:t>By</w:t>
        </w:r>
        <w:proofErr w:type="gramEnd"/>
        <w:r>
          <w:t xml:space="preserve"> Date Examples</w:t>
        </w:r>
      </w:ins>
    </w:p>
    <w:p w14:paraId="7811E093" w14:textId="77777777" w:rsidR="00336288" w:rsidRDefault="00336288" w:rsidP="00336288">
      <w:pPr>
        <w:rPr>
          <w:ins w:id="1004" w:author="Lim Wei Jie" w:date="2014-11-09T00:56:00Z"/>
          <w:rFonts w:ascii="Cambria" w:eastAsia="MS Mincho" w:hAnsi="Cambria" w:cs="Consolas"/>
          <w:i/>
        </w:rPr>
      </w:pPr>
      <w:ins w:id="1005" w:author="Lim Wei Jie" w:date="2014-11-09T00:56:00Z">
        <w:r>
          <w:rPr>
            <w:rFonts w:ascii="Cambria" w:eastAsia="MS Mincho" w:hAnsi="Cambria" w:cs="Consolas"/>
            <w:i/>
          </w:rPr>
          <w:br w:type="page"/>
        </w:r>
      </w:ins>
    </w:p>
    <w:p w14:paraId="60E16FC5" w14:textId="77777777" w:rsidR="00336288" w:rsidRDefault="00336288" w:rsidP="00336288">
      <w:pPr>
        <w:rPr>
          <w:ins w:id="1006" w:author="Lim Wei Jie" w:date="2014-11-09T00:56:00Z"/>
          <w:rFonts w:ascii="Cambria" w:eastAsia="MS Mincho" w:hAnsi="Cambria" w:cs="Times New Roman"/>
        </w:rPr>
      </w:pPr>
      <w:proofErr w:type="spellStart"/>
      <w:ins w:id="1007" w:author="Lim Wei Jie" w:date="2014-11-09T00:56:00Z">
        <w:r>
          <w:rPr>
            <w:rFonts w:ascii="Cambria" w:eastAsia="MS Mincho" w:hAnsi="Cambria" w:cs="Consolas"/>
            <w:i/>
          </w:rPr>
          <w:lastRenderedPageBreak/>
          <w:t>TaskManagerActual</w:t>
        </w:r>
        <w:proofErr w:type="spellEnd"/>
        <w:r>
          <w:rPr>
            <w:rFonts w:ascii="Cambria" w:eastAsia="MS Mincho" w:hAnsi="Cambria" w:cs="Consolas"/>
          </w:rPr>
          <w:t xml:space="preserve"> calls</w:t>
        </w:r>
        <w:r>
          <w:rPr>
            <w:rFonts w:ascii="Cambria" w:eastAsia="MS Mincho" w:hAnsi="Cambria" w:cs="Times New Roman"/>
          </w:rPr>
          <w:t xml:space="preserve"> </w:t>
        </w:r>
        <w:proofErr w:type="spellStart"/>
        <w:proofErr w:type="gramStart"/>
        <w:r>
          <w:rPr>
            <w:rFonts w:ascii="Consolas" w:eastAsia="MS Mincho" w:hAnsi="Consolas" w:cs="Consolas"/>
            <w:sz w:val="20"/>
            <w:szCs w:val="20"/>
          </w:rPr>
          <w:t>searchByHashtag</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proofErr w:type="spellStart"/>
        <w:r>
          <w:rPr>
            <w:rFonts w:ascii="Cambria" w:eastAsia="MS Mincho" w:hAnsi="Cambria" w:cs="Consolas"/>
            <w:i/>
          </w:rPr>
          <w:t>ListProcessorActual</w:t>
        </w:r>
        <w:proofErr w:type="spellEnd"/>
        <w:r>
          <w:rPr>
            <w:rFonts w:ascii="Cambria" w:eastAsia="MS Mincho" w:hAnsi="Cambria" w:cs="Consolas"/>
          </w:rPr>
          <w:t xml:space="preserve"> will </w:t>
        </w:r>
        <w:proofErr w:type="gramStart"/>
        <w:r>
          <w:rPr>
            <w:rFonts w:ascii="Cambria" w:eastAsia="MS Mincho" w:hAnsi="Cambria" w:cs="Consolas"/>
          </w:rPr>
          <w:t>either return</w:t>
        </w:r>
        <w:proofErr w:type="gramEnd"/>
        <w:r>
          <w:rPr>
            <w:rFonts w:ascii="Cambria" w:eastAsia="MS Mincho" w:hAnsi="Cambria" w:cs="Consolas"/>
          </w:rPr>
          <w:t xml:space="preserve"> a list of Tasks with the specified hashtag if it is a custom hashtag, or a list of Tasks within the specified category if it is a default hashtag.</w:t>
        </w:r>
      </w:ins>
    </w:p>
    <w:p w14:paraId="4389D46C" w14:textId="77777777" w:rsidR="00336288" w:rsidRDefault="00336288" w:rsidP="00336288">
      <w:pPr>
        <w:rPr>
          <w:ins w:id="1008" w:author="Lim Wei Jie" w:date="2014-11-09T00:56:00Z"/>
          <w:rFonts w:ascii="Cambria" w:eastAsia="MS Mincho" w:hAnsi="Cambria" w:cs="Times New Roman"/>
        </w:rPr>
      </w:pPr>
      <w:ins w:id="1009"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01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011" w:author="Lim Wei Jie" w:date="2014-11-09T00:56:00Z"/>
                <w:rFonts w:ascii="Cambria" w:hAnsi="Cambria" w:cs="Times New Roman"/>
              </w:rPr>
            </w:pPr>
            <w:ins w:id="1012"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13" w:author="Lim Wei Jie" w:date="2014-11-09T00:56:00Z"/>
                <w:rFonts w:ascii="Cambria" w:hAnsi="Cambria" w:cs="Times New Roman"/>
              </w:rPr>
            </w:pPr>
            <w:ins w:id="1014"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01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016" w:author="Lim Wei Jie" w:date="2014-11-09T00:56:00Z"/>
                <w:rFonts w:ascii="Cambria" w:hAnsi="Cambria" w:cs="Times New Roman"/>
              </w:rPr>
            </w:pPr>
            <w:ins w:id="1017"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18" w:author="Lim Wei Jie" w:date="2014-11-09T00:56:00Z"/>
                <w:rFonts w:ascii="Cambria" w:hAnsi="Cambria" w:cs="Times New Roman"/>
              </w:rPr>
            </w:pPr>
            <w:ins w:id="101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02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021" w:author="Lim Wei Jie" w:date="2014-11-09T00:56:00Z"/>
                <w:rFonts w:ascii="Cambria" w:hAnsi="Cambria" w:cs="Times New Roman"/>
              </w:rPr>
            </w:pPr>
            <w:ins w:id="1022"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23" w:author="Lim Wei Jie" w:date="2014-11-09T00:56:00Z"/>
                <w:rFonts w:ascii="Cambria" w:hAnsi="Cambria" w:cs="Times New Roman"/>
              </w:rPr>
            </w:pPr>
            <w:ins w:id="102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02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026" w:author="Lim Wei Jie" w:date="2014-11-09T00:56:00Z"/>
                <w:rFonts w:ascii="Cambria" w:hAnsi="Cambria" w:cs="Times New Roman"/>
              </w:rPr>
            </w:pPr>
            <w:ins w:id="1027"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28" w:author="Lim Wei Jie" w:date="2014-11-09T00:56:00Z"/>
                <w:rFonts w:ascii="Cambria" w:hAnsi="Cambria" w:cs="Times New Roman"/>
              </w:rPr>
            </w:pPr>
            <w:ins w:id="102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03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031" w:author="Lim Wei Jie" w:date="2014-11-09T00:56:00Z"/>
                <w:rFonts w:ascii="Cambria" w:hAnsi="Cambria" w:cs="Times New Roman"/>
              </w:rPr>
            </w:pPr>
            <w:ins w:id="1032"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33" w:author="Lim Wei Jie" w:date="2014-11-09T00:56:00Z"/>
                <w:rFonts w:ascii="Cambria" w:hAnsi="Cambria" w:cs="Times New Roman"/>
              </w:rPr>
            </w:pPr>
            <w:ins w:id="103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0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036" w:author="Lim Wei Jie" w:date="2014-11-09T00:56:00Z"/>
                <w:rFonts w:ascii="Cambria" w:hAnsi="Cambria" w:cs="Times New Roman"/>
              </w:rPr>
            </w:pPr>
            <w:ins w:id="1037"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38" w:author="Lim Wei Jie" w:date="2014-11-09T00:56:00Z"/>
                <w:rFonts w:ascii="Cambria" w:hAnsi="Cambria" w:cs="Times New Roman"/>
              </w:rPr>
            </w:pPr>
            <w:ins w:id="103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04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041" w:author="Lim Wei Jie" w:date="2014-11-09T00:56:00Z"/>
                <w:rFonts w:ascii="Cambria" w:hAnsi="Cambria" w:cs="Times New Roman"/>
              </w:rPr>
            </w:pPr>
            <w:ins w:id="1042"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43" w:author="Lim Wei Jie" w:date="2014-11-09T00:56:00Z"/>
                <w:rFonts w:ascii="Cambria" w:hAnsi="Cambria" w:cs="Times New Roman"/>
              </w:rPr>
            </w:pPr>
            <w:ins w:id="104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04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046" w:author="Lim Wei Jie" w:date="2014-11-09T00:56:00Z"/>
                <w:rFonts w:ascii="Cambria" w:hAnsi="Cambria" w:cs="Times New Roman"/>
              </w:rPr>
            </w:pPr>
            <w:ins w:id="1047"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48" w:author="Lim Wei Jie" w:date="2014-11-09T00:56:00Z"/>
                <w:rFonts w:ascii="Cambria" w:hAnsi="Cambria" w:cs="Times New Roman"/>
              </w:rPr>
            </w:pPr>
            <w:ins w:id="1049"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05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051" w:author="Lim Wei Jie" w:date="2014-11-09T00:56:00Z"/>
                <w:rFonts w:ascii="Cambria" w:hAnsi="Cambria" w:cs="Times New Roman"/>
              </w:rPr>
            </w:pPr>
            <w:ins w:id="1052"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53" w:author="Lim Wei Jie" w:date="2014-11-09T00:56:00Z"/>
                <w:rFonts w:ascii="Cambria" w:hAnsi="Cambria" w:cs="Times New Roman"/>
              </w:rPr>
            </w:pPr>
            <w:ins w:id="1054"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05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056" w:author="Lim Wei Jie" w:date="2014-11-09T00:56:00Z"/>
                <w:rFonts w:ascii="Cambria" w:hAnsi="Cambria" w:cs="Times New Roman"/>
              </w:rPr>
            </w:pPr>
            <w:ins w:id="1057"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058" w:author="Lim Wei Jie" w:date="2014-11-09T00:56:00Z"/>
                <w:rFonts w:ascii="Cambria" w:hAnsi="Cambria" w:cs="Times New Roman"/>
              </w:rPr>
            </w:pPr>
            <w:ins w:id="1059"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77777777" w:rsidR="00336288" w:rsidRDefault="00336288" w:rsidP="00336288">
      <w:pPr>
        <w:spacing w:line="240" w:lineRule="auto"/>
        <w:jc w:val="center"/>
        <w:rPr>
          <w:ins w:id="1060" w:author="Lim Wei Jie" w:date="2014-11-09T00:56:00Z"/>
          <w:rFonts w:ascii="Cambria" w:eastAsia="MS Mincho" w:hAnsi="Cambria" w:cs="Times New Roman"/>
          <w:b/>
          <w:bCs/>
          <w:color w:val="1F497D"/>
        </w:rPr>
      </w:pPr>
      <w:ins w:id="1061" w:author="Lim Wei Jie" w:date="2014-11-09T00:56:00Z">
        <w:r>
          <w:rPr>
            <w:rFonts w:ascii="Cambria" w:eastAsia="MS Mincho" w:hAnsi="Cambria" w:cs="Times New Roman"/>
            <w:b/>
            <w:bCs/>
            <w:color w:val="1F497D"/>
          </w:rPr>
          <w:t xml:space="preserve">Table </w:t>
        </w:r>
        <w:r>
          <w:rPr>
            <w:rFonts w:ascii="Cambria" w:eastAsia="MS Mincho" w:hAnsi="Cambria" w:cs="Times New Roman"/>
            <w:b/>
            <w:bCs/>
            <w:color w:val="1F497D"/>
          </w:rPr>
          <w:fldChar w:fldCharType="begin"/>
        </w:r>
        <w:r>
          <w:rPr>
            <w:rFonts w:ascii="Cambria" w:eastAsia="MS Mincho" w:hAnsi="Cambria" w:cs="Times New Roman"/>
            <w:b/>
            <w:bCs/>
            <w:color w:val="1F497D"/>
          </w:rPr>
          <w:instrText xml:space="preserve"> SEQ Table \* ARABIC </w:instrText>
        </w:r>
        <w:r>
          <w:rPr>
            <w:rFonts w:ascii="Cambria" w:eastAsia="MS Mincho" w:hAnsi="Cambria" w:cs="Times New Roman"/>
            <w:b/>
            <w:bCs/>
            <w:color w:val="1F497D"/>
          </w:rPr>
          <w:fldChar w:fldCharType="separate"/>
        </w:r>
        <w:r>
          <w:rPr>
            <w:rFonts w:ascii="Cambria" w:eastAsia="MS Mincho" w:hAnsi="Cambria" w:cs="Times New Roman"/>
            <w:b/>
            <w:bCs/>
            <w:noProof/>
            <w:color w:val="1F497D"/>
          </w:rPr>
          <w:t>4</w:t>
        </w:r>
        <w:r>
          <w:rPr>
            <w:rFonts w:ascii="Cambria" w:eastAsia="MS Mincho" w:hAnsi="Cambria" w:cs="Times New Roman"/>
            <w:b/>
            <w:bCs/>
            <w:noProof/>
            <w:color w:val="1F497D"/>
          </w:rPr>
          <w:fldChar w:fldCharType="end"/>
        </w:r>
        <w:r>
          <w:rPr>
            <w:rFonts w:ascii="Cambria" w:eastAsia="MS Mincho" w:hAnsi="Cambria" w:cs="Times New Roman"/>
            <w:b/>
            <w:bCs/>
            <w:color w:val="1F497D"/>
          </w:rPr>
          <w:t xml:space="preserve"> – Default Hashtags</w:t>
        </w:r>
      </w:ins>
    </w:p>
    <w:p w14:paraId="11C3D376" w14:textId="77777777" w:rsidR="00336288" w:rsidRDefault="00336288" w:rsidP="00336288">
      <w:pPr>
        <w:rPr>
          <w:ins w:id="1062" w:author="Lim Wei Jie" w:date="2014-11-09T00:56:00Z"/>
          <w:rFonts w:ascii="Cambria" w:eastAsia="MS Mincho" w:hAnsi="Cambria" w:cs="Times New Roman"/>
        </w:rPr>
      </w:pPr>
      <w:ins w:id="1063" w:author="Lim Wei Jie" w:date="2014-11-09T00:56:00Z">
        <w:r>
          <w:rPr>
            <w:rFonts w:ascii="Cambria" w:eastAsia="MS Mincho" w:hAnsi="Cambria" w:cs="Times New Roman"/>
          </w:rPr>
          <w:t>Furthermore,</w:t>
        </w:r>
        <w:r>
          <w:rPr>
            <w:rFonts w:ascii="Cambria" w:eastAsia="MS Mincho" w:hAnsi="Cambria" w:cs="Times New Roman"/>
            <w:i/>
          </w:rPr>
          <w:t xml:space="preserve"> </w:t>
        </w:r>
        <w:proofErr w:type="spellStart"/>
        <w:r>
          <w:rPr>
            <w:rFonts w:ascii="Cambria" w:eastAsia="MS Mincho" w:hAnsi="Cambria" w:cs="Times New Roman"/>
            <w:i/>
          </w:rPr>
          <w:t>ListProcessorActual</w:t>
        </w:r>
        <w:proofErr w:type="spellEnd"/>
        <w:r>
          <w:rPr>
            <w:rFonts w:ascii="Cambria" w:eastAsia="MS Mincho" w:hAnsi="Cambria" w:cs="Times New Roman"/>
          </w:rPr>
          <w:t xml:space="preserve"> checks for overlapping tasks. </w:t>
        </w:r>
      </w:ins>
    </w:p>
    <w:p w14:paraId="209409A5" w14:textId="77777777" w:rsidR="00336288" w:rsidRDefault="00336288" w:rsidP="00336288">
      <w:pPr>
        <w:rPr>
          <w:ins w:id="1064" w:author="Lim Wei Jie" w:date="2014-11-09T00:56:00Z"/>
          <w:rFonts w:ascii="Cambria" w:eastAsia="MS Mincho" w:hAnsi="Cambria" w:cs="Times New Roman"/>
        </w:rPr>
      </w:pPr>
      <w:ins w:id="1065" w:author="Lim Wei Jie" w:date="2014-11-09T00:56:00Z">
        <w:r>
          <w:rPr>
            <w:rFonts w:ascii="Cambria" w:eastAsia="MS Mincho" w:hAnsi="Cambria" w:cs="Times New Roman"/>
          </w:rPr>
          <w:t xml:space="preserve">The table below shows the result which is returned to </w:t>
        </w:r>
        <w:proofErr w:type="spellStart"/>
        <w:r>
          <w:rPr>
            <w:rFonts w:ascii="Cambria" w:eastAsia="MS Mincho" w:hAnsi="Cambria" w:cs="Times New Roman"/>
            <w:i/>
          </w:rPr>
          <w:t>TaskManagerActual</w:t>
        </w:r>
        <w:proofErr w:type="spellEnd"/>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06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067" w:author="Lim Wei Jie" w:date="2014-11-09T00:56:00Z"/>
                <w:rFonts w:ascii="Cambria" w:hAnsi="Cambria" w:cs="Times New Roman"/>
              </w:rPr>
            </w:pPr>
            <w:ins w:id="1068"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069" w:author="Lim Wei Jie" w:date="2014-11-09T00:56:00Z"/>
                <w:rFonts w:ascii="Cambria" w:hAnsi="Cambria" w:cs="Times New Roman"/>
              </w:rPr>
            </w:pPr>
            <w:ins w:id="1070"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071"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072" w:author="Lim Wei Jie" w:date="2014-11-09T00:56:00Z"/>
                <w:rFonts w:ascii="Consolas" w:hAnsi="Consolas" w:cs="Consolas"/>
                <w:sz w:val="20"/>
                <w:szCs w:val="20"/>
              </w:rPr>
            </w:pPr>
            <w:proofErr w:type="spellStart"/>
            <w:ins w:id="1073"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074" w:author="Lim Wei Jie" w:date="2014-11-09T00:56:00Z"/>
                <w:rFonts w:ascii="Cambria" w:hAnsi="Cambria" w:cs="Times New Roman"/>
              </w:rPr>
            </w:pPr>
            <w:ins w:id="1075"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076"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077" w:author="Lim Wei Jie" w:date="2014-11-09T00:56:00Z"/>
                <w:rFonts w:ascii="Consolas" w:hAnsi="Consolas" w:cs="Consolas"/>
                <w:sz w:val="20"/>
                <w:szCs w:val="20"/>
              </w:rPr>
            </w:pPr>
            <w:proofErr w:type="spellStart"/>
            <w:ins w:id="1078" w:author="Lim Wei Jie" w:date="2014-11-09T00:56:00Z">
              <w:r>
                <w:rPr>
                  <w:rFonts w:ascii="Consolas" w:hAnsi="Consolas" w:cs="Consolas"/>
                  <w:sz w:val="20"/>
                  <w:szCs w:val="20"/>
                  <w:lang w:val="en-MY"/>
                </w:rPr>
                <w:t>getOverlapping</w:t>
              </w:r>
              <w:proofErr w:type="spellEnd"/>
              <w:r>
                <w:rPr>
                  <w:rFonts w:ascii="Consolas" w:hAnsi="Consolas" w:cs="Consolas"/>
                  <w:sz w:val="20"/>
                  <w:szCs w:val="20"/>
                  <w:lang w:val="en-MY"/>
                </w:rPr>
                <w:t>(Task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079" w:author="Lim Wei Jie" w:date="2014-11-09T00:56:00Z"/>
                <w:rFonts w:ascii="Cambria" w:hAnsi="Cambria" w:cs="Times New Roman"/>
              </w:rPr>
            </w:pPr>
            <w:ins w:id="1080"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the Task passed by </w:t>
              </w:r>
              <w:proofErr w:type="spellStart"/>
              <w:r>
                <w:rPr>
                  <w:rFonts w:ascii="Cambria" w:hAnsi="Cambria" w:cs="Times New Roman"/>
                  <w:i/>
                </w:rPr>
                <w:t>TaskManagerActual</w:t>
              </w:r>
              <w:proofErr w:type="spellEnd"/>
              <w:r>
                <w:rPr>
                  <w:rFonts w:ascii="Cambria" w:hAnsi="Cambria" w:cs="Times New Roman"/>
                </w:rPr>
                <w:t>.</w:t>
              </w:r>
            </w:ins>
          </w:p>
        </w:tc>
      </w:tr>
    </w:tbl>
    <w:p w14:paraId="4C089AC8" w14:textId="77777777" w:rsidR="00336288" w:rsidRDefault="00336288" w:rsidP="00336288">
      <w:pPr>
        <w:pStyle w:val="Caption"/>
        <w:jc w:val="center"/>
        <w:rPr>
          <w:ins w:id="1081" w:author="Lim Wei Jie" w:date="2014-11-09T00:56:00Z"/>
          <w:rFonts w:ascii="Cambria" w:eastAsia="MS Mincho" w:hAnsi="Cambria" w:cs="Times New Roman"/>
        </w:rPr>
      </w:pPr>
      <w:ins w:id="1082" w:author="Lim Wei Jie" w:date="2014-11-09T00:56:00Z">
        <w:r>
          <w:t xml:space="preserve">Table </w:t>
        </w:r>
        <w:r>
          <w:fldChar w:fldCharType="begin"/>
        </w:r>
        <w:r>
          <w:instrText xml:space="preserve"> SEQ Table \* ARABIC </w:instrText>
        </w:r>
        <w:r>
          <w:fldChar w:fldCharType="separate"/>
        </w:r>
        <w:r>
          <w:rPr>
            <w:noProof/>
          </w:rPr>
          <w:t>5</w:t>
        </w:r>
        <w:r>
          <w:fldChar w:fldCharType="end"/>
        </w:r>
        <w:r>
          <w:t xml:space="preserve"> – Results </w:t>
        </w:r>
        <w:proofErr w:type="gramStart"/>
        <w:r>
          <w:t>Of</w:t>
        </w:r>
        <w:proofErr w:type="gramEnd"/>
        <w:r>
          <w:t xml:space="preserve"> Different Overlap Methods</w:t>
        </w:r>
      </w:ins>
    </w:p>
    <w:p w14:paraId="0126B9EF" w14:textId="77777777" w:rsidR="00336288" w:rsidRDefault="00336288" w:rsidP="00336288">
      <w:pPr>
        <w:rPr>
          <w:ins w:id="1083" w:author="Lim Wei Jie" w:date="2014-11-09T00:56:00Z"/>
          <w:rFonts w:ascii="Cambria" w:eastAsia="MS Mincho" w:hAnsi="Cambria" w:cs="Times New Roman"/>
        </w:rPr>
      </w:pPr>
      <w:ins w:id="1084" w:author="Lim Wei Jie" w:date="2014-11-09T00:56:00Z">
        <w:r>
          <w:rPr>
            <w:rFonts w:ascii="Cambria" w:eastAsia="MS Mincho" w:hAnsi="Cambria" w:cs="Times New Roman"/>
          </w:rPr>
          <w:t xml:space="preserve">For the </w:t>
        </w:r>
        <w:proofErr w:type="spellStart"/>
        <w:proofErr w:type="gramStart"/>
        <w:r>
          <w:rPr>
            <w:rFonts w:ascii="Consolas" w:eastAsia="MS Mincho" w:hAnsi="Consolas" w:cs="Consolas"/>
            <w:sz w:val="20"/>
            <w:szCs w:val="20"/>
          </w:rPr>
          <w:t>sortByDate</w:t>
        </w:r>
        <w:proofErr w:type="spellEnd"/>
        <w:r>
          <w:rPr>
            <w:rFonts w:ascii="Consolas" w:eastAsia="MS Mincho" w:hAnsi="Consolas" w:cs="Consolas"/>
            <w:sz w:val="20"/>
            <w:szCs w:val="20"/>
          </w:rPr>
          <w:t>(</w:t>
        </w:r>
        <w:proofErr w:type="gramEnd"/>
        <w:r>
          <w:rPr>
            <w:rFonts w:ascii="Consolas" w:eastAsia="MS Mincho" w:hAnsi="Consolas" w:cs="Consolas"/>
            <w:sz w:val="20"/>
            <w:szCs w:val="20"/>
          </w:rPr>
          <w:t>List&lt;Task&gt;)</w:t>
        </w:r>
        <w:r>
          <w:rPr>
            <w:rFonts w:ascii="Cambria" w:eastAsia="MS Mincho" w:hAnsi="Cambria" w:cs="Consolas"/>
          </w:rPr>
          <w:t xml:space="preserve"> method, </w:t>
        </w:r>
        <w:proofErr w:type="spellStart"/>
        <w:r>
          <w:rPr>
            <w:rFonts w:ascii="Cambria" w:eastAsia="MS Mincho" w:hAnsi="Cambria" w:cs="Consolas"/>
            <w:i/>
          </w:rPr>
          <w:t>ListProcessorActual</w:t>
        </w:r>
        <w:proofErr w:type="spellEnd"/>
        <w:r>
          <w:rPr>
            <w:rFonts w:ascii="Cambria" w:eastAsia="MS Mincho" w:hAnsi="Cambria" w:cs="Consolas"/>
          </w:rPr>
          <w:t xml:space="preserve"> will return a list of Tasks which are sorted chronologically to </w:t>
        </w:r>
        <w:proofErr w:type="spellStart"/>
        <w:r>
          <w:rPr>
            <w:rFonts w:ascii="Cambria" w:eastAsia="MS Mincho" w:hAnsi="Cambria" w:cs="Consolas"/>
            <w:i/>
          </w:rPr>
          <w:t>TaskManagerActual</w:t>
        </w:r>
        <w:proofErr w:type="spellEnd"/>
        <w:r>
          <w:rPr>
            <w:rFonts w:ascii="Cambria" w:eastAsia="MS Mincho" w:hAnsi="Cambria" w:cs="Consolas"/>
          </w:rPr>
          <w:t xml:space="preserve"> when it is called. </w:t>
        </w:r>
      </w:ins>
    </w:p>
    <w:p w14:paraId="45B7C00B" w14:textId="77777777" w:rsidR="00336288" w:rsidRDefault="00336288" w:rsidP="00336288">
      <w:pPr>
        <w:rPr>
          <w:ins w:id="1085" w:author="Lim Wei Jie" w:date="2014-11-09T00:56:00Z"/>
        </w:rPr>
      </w:pPr>
    </w:p>
    <w:p w14:paraId="354F4502" w14:textId="77777777" w:rsidR="00336288" w:rsidRDefault="00336288" w:rsidP="00336288">
      <w:pPr>
        <w:rPr>
          <w:ins w:id="1086" w:author="Lim Wei Jie" w:date="2014-11-09T00:56:00Z"/>
          <w:rFonts w:asciiTheme="majorHAnsi" w:eastAsiaTheme="majorEastAsia" w:hAnsiTheme="majorHAnsi" w:cstheme="majorBidi"/>
          <w:color w:val="365F91" w:themeColor="accent1" w:themeShade="BF"/>
          <w:sz w:val="48"/>
          <w:szCs w:val="32"/>
        </w:rPr>
      </w:pPr>
      <w:ins w:id="1087" w:author="Lim Wei Jie" w:date="2014-11-09T00:56:00Z">
        <w:r>
          <w:br w:type="page"/>
        </w:r>
      </w:ins>
    </w:p>
    <w:p w14:paraId="2F46A071" w14:textId="1C74FF85" w:rsidR="0092526E" w:rsidDel="00336288" w:rsidRDefault="0092526E" w:rsidP="0092526E">
      <w:pPr>
        <w:keepNext/>
        <w:rPr>
          <w:del w:id="1088" w:author="Lim Wei Jie" w:date="2014-11-09T00:56:00Z"/>
        </w:rPr>
      </w:pPr>
      <w:del w:id="1089" w:author="Lim Wei Jie" w:date="2014-11-09T00:56:00Z">
        <w:r w:rsidDel="00336288">
          <w:object w:dxaOrig="13246" w:dyaOrig="4230" w14:anchorId="4F4AC1BC">
            <v:shape id="_x0000_i1038" type="#_x0000_t75" style="width:467.25pt;height:149.25pt" o:ole="">
              <v:imagedata r:id="rId70" o:title=""/>
            </v:shape>
            <o:OLEObject Type="Embed" ProgID="Visio.Drawing.15" ShapeID="_x0000_i1038" DrawAspect="Content" ObjectID="_1477031941" r:id="rId71"/>
          </w:object>
        </w:r>
      </w:del>
    </w:p>
    <w:p w14:paraId="4385D58F" w14:textId="18D262DA" w:rsidR="0092526E" w:rsidRPr="00F11EBF" w:rsidDel="00336288" w:rsidRDefault="0092526E" w:rsidP="0092526E">
      <w:pPr>
        <w:pStyle w:val="Caption"/>
        <w:jc w:val="center"/>
        <w:rPr>
          <w:del w:id="1090" w:author="Lim Wei Jie" w:date="2014-11-09T00:56:00Z"/>
        </w:rPr>
      </w:pPr>
      <w:del w:id="1091" w:author="Lim Wei Jie" w:date="2014-11-09T00:56:00Z">
        <w:r w:rsidDel="00336288">
          <w:delText xml:space="preserve">Figure </w:delText>
        </w:r>
        <w:r w:rsidR="00FD4795" w:rsidDel="00336288">
          <w:rPr>
            <w:b w:val="0"/>
            <w:bCs w:val="0"/>
          </w:rPr>
          <w:fldChar w:fldCharType="begin"/>
        </w:r>
        <w:r w:rsidR="00FD4795" w:rsidDel="00336288">
          <w:delInstrText xml:space="preserve"> SEQ Figure \* ARABIC </w:delInstrText>
        </w:r>
        <w:r w:rsidR="00FD4795" w:rsidDel="00336288">
          <w:rPr>
            <w:b w:val="0"/>
            <w:bCs w:val="0"/>
          </w:rPr>
          <w:fldChar w:fldCharType="separate"/>
        </w:r>
        <w:r w:rsidDel="00336288">
          <w:rPr>
            <w:noProof/>
          </w:rPr>
          <w:delText>17</w:delText>
        </w:r>
        <w:r w:rsidR="00FD4795" w:rsidDel="00336288">
          <w:rPr>
            <w:b w:val="0"/>
            <w:bCs w:val="0"/>
            <w:noProof/>
          </w:rPr>
          <w:fldChar w:fldCharType="end"/>
        </w:r>
        <w:r w:rsidDel="00336288">
          <w:delText xml:space="preserve"> – Class Diagram of List Processor</w:delText>
        </w:r>
      </w:del>
    </w:p>
    <w:p w14:paraId="005EA5DF" w14:textId="34CC83A0" w:rsidR="0092526E" w:rsidDel="00336288" w:rsidRDefault="0092526E" w:rsidP="0092526E">
      <w:pPr>
        <w:rPr>
          <w:del w:id="1092" w:author="Lim Wei Jie" w:date="2014-11-09T00:56:00Z"/>
        </w:rPr>
      </w:pPr>
      <w:del w:id="1093"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094" w:author="Lim Wei Jie" w:date="2014-11-09T00:56:00Z"/>
        </w:rPr>
      </w:pPr>
      <w:del w:id="1095"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096" w:author="Lim Wei Jie" w:date="2014-11-09T00:56:00Z"/>
        </w:rPr>
      </w:pPr>
      <w:del w:id="1097"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098" w:author="Lim Wei Jie" w:date="2014-11-09T00:56:00Z"/>
        </w:rPr>
      </w:pPr>
      <w:del w:id="1099"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10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101" w:author="Lim Wei Jie" w:date="2014-11-09T00:56:00Z"/>
                <w:b w:val="0"/>
              </w:rPr>
            </w:pPr>
            <w:del w:id="1102"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103" w:author="Lim Wei Jie" w:date="2014-11-09T00:56:00Z"/>
                <w:b w:val="0"/>
              </w:rPr>
            </w:pPr>
            <w:del w:id="1104"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10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106" w:author="Lim Wei Jie" w:date="2014-11-09T00:56:00Z"/>
                <w:b w:val="0"/>
              </w:rPr>
            </w:pPr>
            <w:del w:id="1107"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08" w:author="Lim Wei Jie" w:date="2014-11-09T00:56:00Z"/>
              </w:rPr>
            </w:pPr>
            <w:del w:id="1109" w:author="Lim Wei Jie" w:date="2014-11-09T00:56:00Z">
              <w:r w:rsidDel="00336288">
                <w:delText xml:space="preserve">Returns a list of tasks which are not completed. </w:delText>
              </w:r>
            </w:del>
          </w:p>
        </w:tc>
      </w:tr>
      <w:tr w:rsidR="0092526E" w:rsidDel="00336288" w14:paraId="2637818F" w14:textId="2A3E3390" w:rsidTr="000F5FA9">
        <w:trPr>
          <w:del w:id="111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111" w:author="Lim Wei Jie" w:date="2014-11-09T00:56:00Z"/>
                <w:b w:val="0"/>
              </w:rPr>
            </w:pPr>
            <w:del w:id="1112"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13" w:author="Lim Wei Jie" w:date="2014-11-09T00:56:00Z"/>
              </w:rPr>
            </w:pPr>
            <w:del w:id="1114"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11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116" w:author="Lim Wei Jie" w:date="2014-11-09T00:56:00Z"/>
                <w:b w:val="0"/>
              </w:rPr>
            </w:pPr>
            <w:del w:id="1117"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18" w:author="Lim Wei Jie" w:date="2014-11-09T00:56:00Z"/>
              </w:rPr>
            </w:pPr>
            <w:del w:id="1119" w:author="Lim Wei Jie" w:date="2014-11-09T00:56:00Z">
              <w:r w:rsidDel="00336288">
                <w:delText>Returns a list of tasks which are overdue.</w:delText>
              </w:r>
            </w:del>
          </w:p>
        </w:tc>
      </w:tr>
      <w:tr w:rsidR="0092526E" w:rsidDel="00336288" w14:paraId="3CB0ADFE" w14:textId="6B85FDAD" w:rsidTr="000F5FA9">
        <w:trPr>
          <w:del w:id="112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121" w:author="Lim Wei Jie" w:date="2014-11-09T00:56:00Z"/>
                <w:b w:val="0"/>
              </w:rPr>
            </w:pPr>
            <w:del w:id="1122"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23" w:author="Lim Wei Jie" w:date="2014-11-09T00:56:00Z"/>
              </w:rPr>
            </w:pPr>
            <w:del w:id="1124"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12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126" w:author="Lim Wei Jie" w:date="2014-11-09T00:56:00Z"/>
                <w:b w:val="0"/>
              </w:rPr>
            </w:pPr>
            <w:del w:id="1127"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28" w:author="Lim Wei Jie" w:date="2014-11-09T00:56:00Z"/>
              </w:rPr>
            </w:pPr>
            <w:del w:id="1129" w:author="Lim Wei Jie" w:date="2014-11-09T00:56:00Z">
              <w:r w:rsidDel="00336288">
                <w:delText xml:space="preserve">Returns a list of tasks which are due tomorrow. </w:delText>
              </w:r>
            </w:del>
          </w:p>
        </w:tc>
      </w:tr>
      <w:tr w:rsidR="0092526E" w:rsidDel="00336288" w14:paraId="0A24FA1C" w14:textId="02C7E5EC" w:rsidTr="000F5FA9">
        <w:trPr>
          <w:del w:id="113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131" w:author="Lim Wei Jie" w:date="2014-11-09T00:56:00Z"/>
                <w:b w:val="0"/>
              </w:rPr>
            </w:pPr>
            <w:del w:id="1132"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33" w:author="Lim Wei Jie" w:date="2014-11-09T00:56:00Z"/>
              </w:rPr>
            </w:pPr>
            <w:del w:id="1134"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13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136" w:author="Lim Wei Jie" w:date="2014-11-09T00:56:00Z"/>
                <w:b w:val="0"/>
              </w:rPr>
            </w:pPr>
            <w:del w:id="1137"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138" w:author="Lim Wei Jie" w:date="2014-11-09T00:56:00Z"/>
              </w:rPr>
            </w:pPr>
            <w:del w:id="1139" w:author="Lim Wei Jie" w:date="2014-11-09T00:56:00Z">
              <w:r w:rsidDel="00336288">
                <w:delText xml:space="preserve">Returns a list of tasks which do not have due dates. </w:delText>
              </w:r>
            </w:del>
          </w:p>
        </w:tc>
      </w:tr>
      <w:tr w:rsidR="0092526E" w:rsidDel="00336288" w14:paraId="5521E814" w14:textId="1840BD90" w:rsidTr="000F5FA9">
        <w:trPr>
          <w:del w:id="1140"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141" w:author="Lim Wei Jie" w:date="2014-11-09T00:56:00Z"/>
                <w:b w:val="0"/>
              </w:rPr>
            </w:pPr>
            <w:del w:id="1142"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143" w:author="Lim Wei Jie" w:date="2014-11-09T00:56:00Z"/>
              </w:rPr>
            </w:pPr>
            <w:del w:id="1144"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145"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146" w:author="Lim Wei Jie" w:date="2014-11-09T00:56:00Z"/>
                <w:b w:val="0"/>
              </w:rPr>
            </w:pPr>
            <w:del w:id="1147"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148" w:author="Lim Wei Jie" w:date="2014-11-09T00:56:00Z"/>
              </w:rPr>
            </w:pPr>
            <w:del w:id="1149"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150" w:author="Lim Wei Jie" w:date="2014-11-09T00:56:00Z"/>
        </w:rPr>
      </w:pPr>
      <w:del w:id="1151" w:author="Lim Wei Jie" w:date="2014-11-09T00:56:00Z">
        <w:r w:rsidDel="00336288">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152" w:author="Lim Wei Jie" w:date="2014-11-09T00:56:00Z"/>
        </w:rPr>
      </w:pPr>
      <w:del w:id="1153"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154" w:author="Lim Wei Jie" w:date="2014-11-09T00:56:00Z"/>
        </w:rPr>
      </w:pPr>
      <w:del w:id="1155" w:author="Lim Wei Jie" w:date="2014-11-09T00:56:00Z">
        <w:r w:rsidRPr="00667E20" w:rsidDel="00336288">
          <w:br w:type="page"/>
        </w:r>
      </w:del>
    </w:p>
    <w:p w14:paraId="248B5E84" w14:textId="5A861CF7" w:rsidR="0092526E" w:rsidRPr="007958DE" w:rsidRDefault="007958DE" w:rsidP="007958DE">
      <w:pPr>
        <w:pStyle w:val="Heading2"/>
      </w:pPr>
      <w:bookmarkStart w:id="1156" w:name="_Toc403221040"/>
      <w:bookmarkStart w:id="1157" w:name="_Toc403287959"/>
      <w:r w:rsidRPr="007958DE">
        <w:t>4</w:t>
      </w:r>
      <w:r w:rsidR="0092526E" w:rsidRPr="007958DE">
        <w:t>.3 Storage</w:t>
      </w:r>
      <w:bookmarkEnd w:id="1156"/>
      <w:bookmarkEnd w:id="1157"/>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039" type="#_x0000_t75" style="width:444.75pt;height:463.5pt" o:ole="">
            <v:imagedata r:id="rId72" o:title="" cropbottom="35787f" cropleft="14895f"/>
          </v:shape>
          <o:OLEObject Type="Embed" ProgID="Visio.Drawing.15" ShapeID="_x0000_i1039" DrawAspect="Content" ObjectID="_1477031942" r:id="rId73"/>
        </w:object>
      </w:r>
    </w:p>
    <w:p w14:paraId="0086C5D0" w14:textId="77777777" w:rsidR="0092526E" w:rsidRPr="00B9366F" w:rsidRDefault="0092526E" w:rsidP="0092526E">
      <w:pPr>
        <w:pStyle w:val="Caption"/>
        <w:jc w:val="center"/>
      </w:pPr>
      <w:r w:rsidRPr="00B9366F">
        <w:t xml:space="preserve">Figure </w:t>
      </w:r>
      <w:fldSimple w:instr=" SEQ Figure \* ARABIC ">
        <w:r>
          <w:rPr>
            <w:noProof/>
          </w:rPr>
          <w:t>18</w:t>
        </w:r>
      </w:fldSimple>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0" type="#_x0000_t75" style="width:386.25pt;height:276.75pt" o:ole="">
            <v:imagedata r:id="rId74" o:title="" cropbottom="3797f"/>
          </v:shape>
          <o:OLEObject Type="Embed" ProgID="Visio.Drawing.15" ShapeID="_x0000_i1040" DrawAspect="Content" ObjectID="_1477031943" r:id="rId75"/>
        </w:object>
      </w:r>
    </w:p>
    <w:p w14:paraId="39BC9770" w14:textId="77777777" w:rsidR="0092526E" w:rsidRPr="00B9366F" w:rsidRDefault="0092526E" w:rsidP="0092526E">
      <w:pPr>
        <w:pStyle w:val="Caption"/>
        <w:jc w:val="center"/>
      </w:pPr>
      <w:r w:rsidRPr="00B9366F">
        <w:t xml:space="preserve">Figure </w:t>
      </w:r>
      <w:fldSimple w:instr=" SEQ Figure \* ARABIC ">
        <w:r>
          <w:rPr>
            <w:noProof/>
          </w:rPr>
          <w:t>19</w:t>
        </w:r>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1" type="#_x0000_t75" style="width:357.75pt;height:255.75pt" o:ole="">
            <v:imagedata r:id="rId76" o:title="" cropbottom="3612f"/>
          </v:shape>
          <o:OLEObject Type="Embed" ProgID="Visio.Drawing.15" ShapeID="_x0000_i1041" DrawAspect="Content" ObjectID="_1477031944" r:id="rId77"/>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r>
          <w:rPr>
            <w:noProof/>
          </w:rPr>
          <w:t>20</w:t>
        </w:r>
      </w:fldSimple>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158" w:name="_Toc403221041"/>
      <w:bookmarkStart w:id="1159" w:name="_Toc403287960"/>
      <w:r w:rsidRPr="005D4AD9">
        <w:rPr>
          <w:sz w:val="144"/>
          <w:szCs w:val="144"/>
        </w:rPr>
        <w:lastRenderedPageBreak/>
        <w:t>5</w:t>
      </w:r>
      <w:r w:rsidR="0092526E" w:rsidRPr="00667E20">
        <w:t>. Testing the System</w:t>
      </w:r>
      <w:bookmarkEnd w:id="1158"/>
      <w:bookmarkEnd w:id="1159"/>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387117" w:rsidP="0092526E">
      <w:hyperlink r:id="rId78" w:history="1">
        <w:r w:rsidR="0092526E" w:rsidRPr="00B9366F">
          <w:rPr>
            <w:rStyle w:val="Hyperlink"/>
          </w:rPr>
          <w:t>http://agiledata.org/essays/tdd.html</w:t>
        </w:r>
      </w:hyperlink>
    </w:p>
    <w:p w14:paraId="449F208F" w14:textId="77777777"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proofErr w:type="spellStart"/>
      <w:r w:rsidRPr="00B9366F">
        <w:t>src</w:t>
      </w:r>
      <w:proofErr w:type="spellEnd"/>
      <w:r w:rsidRPr="00B9366F">
        <w:t>/test/java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r>
          <w:rPr>
            <w:noProof/>
          </w:rPr>
          <w:t>21</w:t>
        </w:r>
      </w:fldSimple>
      <w:r w:rsidRPr="001654F1">
        <w:t xml:space="preserve"> </w:t>
      </w:r>
      <w:r>
        <w:t>–</w:t>
      </w:r>
      <w:r w:rsidRPr="001654F1">
        <w:t xml:space="preserve"> /</w:t>
      </w:r>
      <w:proofErr w:type="spellStart"/>
      <w:r w:rsidRPr="001654F1">
        <w:t>src</w:t>
      </w:r>
      <w:proofErr w:type="spellEnd"/>
      <w:r w:rsidRPr="001654F1">
        <w:t>/test/java Directory</w:t>
      </w:r>
    </w:p>
    <w:p w14:paraId="3BFA91C4" w14:textId="77777777"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 click on the project package, and select </w:t>
      </w:r>
      <w:r w:rsidRPr="00B9366F">
        <w:rPr>
          <w:b/>
        </w:rPr>
        <w:t xml:space="preserve">New &gt; </w:t>
      </w:r>
      <w:proofErr w:type="spellStart"/>
      <w:r w:rsidRPr="00B9366F">
        <w:rPr>
          <w:b/>
        </w:rPr>
        <w:t>JUnit</w:t>
      </w:r>
      <w:proofErr w:type="spellEnd"/>
      <w:r w:rsidRPr="00B9366F">
        <w:rPr>
          <w:b/>
        </w:rPr>
        <w:t xml:space="preserve">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r>
          <w:rPr>
            <w:noProof/>
          </w:rPr>
          <w:t>22</w:t>
        </w:r>
      </w:fldSimple>
      <w:r w:rsidRPr="00B9366F">
        <w:t xml:space="preserve"> </w:t>
      </w:r>
      <w:r>
        <w:t>–</w:t>
      </w:r>
      <w:r w:rsidRPr="00B9366F">
        <w:t xml:space="preserve"> Creating a new </w:t>
      </w:r>
      <w:proofErr w:type="spellStart"/>
      <w:r w:rsidRPr="00B9366F">
        <w:t>JUnit</w:t>
      </w:r>
      <w:proofErr w:type="spellEnd"/>
      <w:r w:rsidRPr="00B9366F">
        <w:t xml:space="preserve">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proofErr w:type="gramStart"/>
      <w:r w:rsidRPr="00667E20">
        <w:t>Under</w:t>
      </w:r>
      <w:proofErr w:type="gramEnd"/>
      <w:r w:rsidRPr="00667E20">
        <w:t xml:space="preserve"> Test.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r>
          <w:rPr>
            <w:noProof/>
          </w:rPr>
          <w:t>23</w:t>
        </w:r>
      </w:fldSimple>
      <w:r w:rsidRPr="00B9366F">
        <w:t xml:space="preserve"> </w:t>
      </w:r>
      <w:r>
        <w:t>–</w:t>
      </w:r>
      <w:r w:rsidRPr="00B9366F">
        <w:t xml:space="preserve"> Creating a new </w:t>
      </w:r>
      <w:proofErr w:type="spellStart"/>
      <w:r w:rsidRPr="00B9366F">
        <w:t>JUnit</w:t>
      </w:r>
      <w:proofErr w:type="spellEnd"/>
      <w:r w:rsidRPr="00B9366F">
        <w:t xml:space="preserve"> Test Case</w:t>
      </w:r>
    </w:p>
    <w:p w14:paraId="5C14316A" w14:textId="77777777" w:rsidR="0092526E" w:rsidRDefault="0092526E" w:rsidP="0092526E">
      <w:pPr>
        <w:pStyle w:val="NoSpacing"/>
      </w:pPr>
      <w:r w:rsidRPr="00B9366F">
        <w:t xml:space="preserve">The </w:t>
      </w:r>
      <w:proofErr w:type="spellStart"/>
      <w:proofErr w:type="gramStart"/>
      <w:r w:rsidRPr="00B9366F">
        <w:t>setUp</w:t>
      </w:r>
      <w:proofErr w:type="spellEnd"/>
      <w:r w:rsidRPr="00B9366F">
        <w:t>(</w:t>
      </w:r>
      <w:proofErr w:type="gramEnd"/>
      <w:r w:rsidRPr="00B9366F">
        <w:t xml:space="preserve">) and </w:t>
      </w:r>
      <w:proofErr w:type="spellStart"/>
      <w:r w:rsidRPr="00B9366F">
        <w:t>tearDown</w:t>
      </w:r>
      <w:proofErr w:type="spellEnd"/>
      <w:r w:rsidRPr="00B9366F">
        <w:t xml:space="preserve">() methods are called before and after respectively after each test case. Use </w:t>
      </w:r>
      <w:proofErr w:type="spellStart"/>
      <w:proofErr w:type="gramStart"/>
      <w:r w:rsidRPr="00B9366F">
        <w:t>setUp</w:t>
      </w:r>
      <w:proofErr w:type="spellEnd"/>
      <w:r w:rsidRPr="00B9366F">
        <w:t>(</w:t>
      </w:r>
      <w:proofErr w:type="gramEnd"/>
      <w:r w:rsidRPr="00B9366F">
        <w:t xml:space="preserve">) to instantiate an instance of the Class Under Test, and </w:t>
      </w:r>
      <w:proofErr w:type="spellStart"/>
      <w:r w:rsidRPr="00B9366F">
        <w:t>tearDown</w:t>
      </w:r>
      <w:proofErr w:type="spellEnd"/>
      <w:r w:rsidRPr="00B9366F">
        <w:t>()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proofErr w:type="spellStart"/>
            <w:r w:rsidRPr="00B9366F">
              <w:rPr>
                <w:rFonts w:ascii="Consolas" w:hAnsi="Consolas" w:cs="Consolas"/>
                <w:color w:val="000000"/>
                <w:highlight w:val="lightGray"/>
              </w:rPr>
              <w:t>TaskBuilder</w:t>
            </w:r>
            <w:proofErr w:type="spellEnd"/>
            <w:r w:rsidRPr="00B9366F">
              <w:rPr>
                <w:rFonts w:ascii="Consolas" w:hAnsi="Consolas" w:cs="Consolas"/>
                <w:color w:val="000000"/>
              </w:rPr>
              <w:t xml:space="preserve"> </w:t>
            </w:r>
            <w:proofErr w:type="spellStart"/>
            <w:r w:rsidRPr="00B9366F">
              <w:rPr>
                <w:rFonts w:ascii="Consolas" w:hAnsi="Consolas" w:cs="Consolas"/>
                <w:color w:val="0000C0"/>
              </w:rPr>
              <w:t>taskBuilder</w:t>
            </w:r>
            <w:proofErr w:type="spellEnd"/>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setUp</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color w:val="0000C0"/>
              </w:rPr>
              <w:t>taskBuilder</w:t>
            </w:r>
            <w:proofErr w:type="spellEnd"/>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w:t>
            </w:r>
            <w:proofErr w:type="spellStart"/>
            <w:r w:rsidRPr="00B9366F">
              <w:rPr>
                <w:rFonts w:ascii="Consolas" w:hAnsi="Consolas" w:cs="Consolas"/>
                <w:color w:val="000000"/>
              </w:rPr>
              <w:t>TaskBuilderAdvanced</w:t>
            </w:r>
            <w:proofErr w:type="spellEnd"/>
            <w:r w:rsidRPr="00B9366F">
              <w:rPr>
                <w:rFonts w:ascii="Consolas" w:hAnsi="Consolas" w:cs="Consolas"/>
                <w:color w:val="000000"/>
              </w:rPr>
              <w:t>();</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w:t>
            </w:r>
            <w:proofErr w:type="spellStart"/>
            <w:r w:rsidRPr="00B9366F">
              <w:rPr>
                <w:rFonts w:ascii="Consolas" w:hAnsi="Consolas" w:cs="Consolas"/>
                <w:color w:val="000000"/>
              </w:rPr>
              <w:t>tearDown</w:t>
            </w:r>
            <w:proofErr w:type="spellEnd"/>
            <w:r w:rsidRPr="00B9366F">
              <w:rPr>
                <w:rFonts w:ascii="Consolas" w:hAnsi="Consolas" w:cs="Consolas"/>
                <w:color w:val="000000"/>
              </w:rPr>
              <w:t xml:space="preserve">()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proofErr w:type="spellStart"/>
            <w:r w:rsidRPr="00B9366F">
              <w:rPr>
                <w:rFonts w:ascii="Consolas" w:hAnsi="Consolas" w:cs="Consolas"/>
                <w:color w:val="6A3E3E"/>
              </w:rPr>
              <w:t>task</w:t>
            </w:r>
            <w:proofErr w:type="spellEnd"/>
            <w:r w:rsidRPr="00B9366F">
              <w:rPr>
                <w:rFonts w:ascii="Consolas" w:hAnsi="Consolas" w:cs="Consolas"/>
                <w:color w:val="000000"/>
              </w:rPr>
              <w:t xml:space="preserve"> = </w:t>
            </w:r>
            <w:proofErr w:type="spellStart"/>
            <w:r w:rsidRPr="00B9366F">
              <w:rPr>
                <w:rFonts w:ascii="Consolas" w:hAnsi="Consolas" w:cs="Consolas"/>
                <w:color w:val="0000C0"/>
              </w:rPr>
              <w:t>taskBuilder</w:t>
            </w:r>
            <w:r w:rsidRPr="00B9366F">
              <w:rPr>
                <w:rFonts w:ascii="Consolas" w:hAnsi="Consolas" w:cs="Consolas"/>
                <w:color w:val="000000"/>
              </w:rPr>
              <w:t>.createTask</w:t>
            </w:r>
            <w:proofErr w:type="spellEnd"/>
            <w:r w:rsidRPr="00B9366F">
              <w:rPr>
                <w:rFonts w:ascii="Consolas" w:hAnsi="Consolas" w:cs="Consolas"/>
                <w:color w:val="000000"/>
              </w:rPr>
              <w:t>(</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proofErr w:type="spellStart"/>
            <w:r w:rsidRPr="00B9366F">
              <w:rPr>
                <w:rFonts w:ascii="Consolas" w:hAnsi="Consolas" w:cs="Consolas"/>
                <w:i/>
                <w:iCs/>
                <w:color w:val="000000"/>
              </w:rPr>
              <w:t>assertEquals</w:t>
            </w:r>
            <w:proofErr w:type="spellEnd"/>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proofErr w:type="spellStart"/>
            <w:r w:rsidRPr="00B9366F">
              <w:rPr>
                <w:rFonts w:ascii="Consolas" w:hAnsi="Consolas" w:cs="Consolas"/>
                <w:color w:val="6A3E3E"/>
              </w:rPr>
              <w:t>task</w:t>
            </w:r>
            <w:r w:rsidRPr="00B9366F">
              <w:rPr>
                <w:rFonts w:ascii="Consolas" w:hAnsi="Consolas" w:cs="Consolas"/>
                <w:color w:val="000000"/>
              </w:rPr>
              <w:t>.getDescriptionEdit</w:t>
            </w:r>
            <w:proofErr w:type="spellEnd"/>
            <w:r w:rsidRPr="00B9366F">
              <w:rPr>
                <w:rFonts w:ascii="Consolas" w:hAnsi="Consolas" w:cs="Consolas"/>
                <w:color w:val="000000"/>
              </w:rPr>
              <w: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fldSimple w:instr=" SEQ Figure \* ARABIC ">
        <w:r>
          <w:rPr>
            <w:noProof/>
          </w:rPr>
          <w:t>24</w:t>
        </w:r>
      </w:fldSimple>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160" w:name="_Toc403287961"/>
      <w:r w:rsidRPr="00B253F5">
        <w:rPr>
          <w:sz w:val="144"/>
          <w:szCs w:val="144"/>
        </w:rPr>
        <w:lastRenderedPageBreak/>
        <w:t>6</w:t>
      </w:r>
      <w:r>
        <w:t xml:space="preserve">. </w:t>
      </w:r>
      <w:r w:rsidR="009C73CF">
        <w:t>Appendix</w:t>
      </w:r>
      <w:bookmarkEnd w:id="1160"/>
    </w:p>
    <w:p w14:paraId="1AE67DA5" w14:textId="3D6F3F77" w:rsidR="000F5FA9" w:rsidRDefault="009C73CF" w:rsidP="009C73CF">
      <w:pPr>
        <w:pStyle w:val="Heading2"/>
      </w:pPr>
      <w:bookmarkStart w:id="1161" w:name="_Toc403287962"/>
      <w:r>
        <w:t xml:space="preserve">6.1 </w:t>
      </w:r>
      <w:r w:rsidR="00B253F5">
        <w:t>Upcoming Developments</w:t>
      </w:r>
      <w:bookmarkEnd w:id="1161"/>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162" w:name="_Toc403287963"/>
      <w:r>
        <w:rPr>
          <w:szCs w:val="48"/>
        </w:rPr>
        <w:lastRenderedPageBreak/>
        <w:t>6.2</w:t>
      </w:r>
      <w:r w:rsidR="00242FCB" w:rsidRPr="009C73CF">
        <w:rPr>
          <w:szCs w:val="48"/>
        </w:rPr>
        <w:t xml:space="preserve"> Glossary</w:t>
      </w:r>
      <w:bookmarkEnd w:id="1162"/>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79BB6" w14:textId="77777777" w:rsidR="00E260E6" w:rsidRDefault="00E260E6" w:rsidP="00EA7A3B">
      <w:pPr>
        <w:spacing w:after="0" w:line="240" w:lineRule="auto"/>
      </w:pPr>
      <w:r>
        <w:separator/>
      </w:r>
    </w:p>
  </w:endnote>
  <w:endnote w:type="continuationSeparator" w:id="0">
    <w:p w14:paraId="209C0882" w14:textId="77777777" w:rsidR="00E260E6" w:rsidRDefault="00E260E6"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387117" w:rsidRDefault="00387117">
        <w:pPr>
          <w:pStyle w:val="Footer"/>
          <w:jc w:val="right"/>
        </w:pPr>
        <w:r>
          <w:fldChar w:fldCharType="begin"/>
        </w:r>
        <w:r>
          <w:instrText xml:space="preserve"> PAGE   \* MERGEFORMAT </w:instrText>
        </w:r>
        <w:r>
          <w:fldChar w:fldCharType="separate"/>
        </w:r>
        <w:r w:rsidR="00396128">
          <w:rPr>
            <w:noProof/>
          </w:rPr>
          <w:t>21</w:t>
        </w:r>
        <w:r>
          <w:rPr>
            <w:noProof/>
          </w:rPr>
          <w:fldChar w:fldCharType="end"/>
        </w:r>
      </w:p>
    </w:sdtContent>
  </w:sdt>
  <w:p w14:paraId="7C78C6ED" w14:textId="77777777" w:rsidR="00387117" w:rsidRDefault="0038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C57E6" w14:textId="77777777" w:rsidR="00E260E6" w:rsidRDefault="00E260E6" w:rsidP="00EA7A3B">
      <w:pPr>
        <w:spacing w:after="0" w:line="240" w:lineRule="auto"/>
      </w:pPr>
      <w:r>
        <w:separator/>
      </w:r>
    </w:p>
  </w:footnote>
  <w:footnote w:type="continuationSeparator" w:id="0">
    <w:p w14:paraId="32F3F2A3" w14:textId="77777777" w:rsidR="00E260E6" w:rsidRDefault="00E260E6"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387117" w:rsidRDefault="00387117"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5FA9"/>
    <w:rsid w:val="00105273"/>
    <w:rsid w:val="001102C8"/>
    <w:rsid w:val="001205C7"/>
    <w:rsid w:val="001233F1"/>
    <w:rsid w:val="00141139"/>
    <w:rsid w:val="00141CCE"/>
    <w:rsid w:val="00154C9D"/>
    <w:rsid w:val="00177EE4"/>
    <w:rsid w:val="00187422"/>
    <w:rsid w:val="001A1D5B"/>
    <w:rsid w:val="001A1F93"/>
    <w:rsid w:val="001A4630"/>
    <w:rsid w:val="001B3098"/>
    <w:rsid w:val="001B3CD3"/>
    <w:rsid w:val="001B69B5"/>
    <w:rsid w:val="001B776D"/>
    <w:rsid w:val="001C0D7E"/>
    <w:rsid w:val="001F0970"/>
    <w:rsid w:val="002117C0"/>
    <w:rsid w:val="002369DC"/>
    <w:rsid w:val="002405CF"/>
    <w:rsid w:val="002419D5"/>
    <w:rsid w:val="00242FCB"/>
    <w:rsid w:val="002432F0"/>
    <w:rsid w:val="00257675"/>
    <w:rsid w:val="0028376C"/>
    <w:rsid w:val="00290075"/>
    <w:rsid w:val="00290D58"/>
    <w:rsid w:val="002912BB"/>
    <w:rsid w:val="002A332C"/>
    <w:rsid w:val="002B018F"/>
    <w:rsid w:val="002B3DDF"/>
    <w:rsid w:val="002C7A87"/>
    <w:rsid w:val="002C7B78"/>
    <w:rsid w:val="002C7C56"/>
    <w:rsid w:val="002D552A"/>
    <w:rsid w:val="002D6896"/>
    <w:rsid w:val="002E5132"/>
    <w:rsid w:val="002F4685"/>
    <w:rsid w:val="002F4F84"/>
    <w:rsid w:val="00302989"/>
    <w:rsid w:val="00336288"/>
    <w:rsid w:val="003418D9"/>
    <w:rsid w:val="003512B0"/>
    <w:rsid w:val="003518CA"/>
    <w:rsid w:val="00352D50"/>
    <w:rsid w:val="00387117"/>
    <w:rsid w:val="00396128"/>
    <w:rsid w:val="003A7D6F"/>
    <w:rsid w:val="003B55EF"/>
    <w:rsid w:val="003C0AB9"/>
    <w:rsid w:val="003C37A5"/>
    <w:rsid w:val="003C556B"/>
    <w:rsid w:val="003D290C"/>
    <w:rsid w:val="003E17B6"/>
    <w:rsid w:val="003F04B0"/>
    <w:rsid w:val="003F62B7"/>
    <w:rsid w:val="004157F2"/>
    <w:rsid w:val="00426548"/>
    <w:rsid w:val="00432946"/>
    <w:rsid w:val="004348B3"/>
    <w:rsid w:val="00444277"/>
    <w:rsid w:val="00445045"/>
    <w:rsid w:val="004458D6"/>
    <w:rsid w:val="0045694F"/>
    <w:rsid w:val="00464488"/>
    <w:rsid w:val="00472967"/>
    <w:rsid w:val="00482CAE"/>
    <w:rsid w:val="00491C6A"/>
    <w:rsid w:val="0049719F"/>
    <w:rsid w:val="004A5E58"/>
    <w:rsid w:val="004B0A05"/>
    <w:rsid w:val="004B5D81"/>
    <w:rsid w:val="004C4690"/>
    <w:rsid w:val="004C7CEE"/>
    <w:rsid w:val="004C7FE1"/>
    <w:rsid w:val="004D5C50"/>
    <w:rsid w:val="004E2672"/>
    <w:rsid w:val="004E5140"/>
    <w:rsid w:val="004E7EE3"/>
    <w:rsid w:val="004F17B3"/>
    <w:rsid w:val="004F4205"/>
    <w:rsid w:val="004F7707"/>
    <w:rsid w:val="00513EE5"/>
    <w:rsid w:val="00516114"/>
    <w:rsid w:val="0052299C"/>
    <w:rsid w:val="00526C61"/>
    <w:rsid w:val="005302FA"/>
    <w:rsid w:val="005321A4"/>
    <w:rsid w:val="00540F5C"/>
    <w:rsid w:val="00550705"/>
    <w:rsid w:val="00552B2B"/>
    <w:rsid w:val="005634FA"/>
    <w:rsid w:val="0057190C"/>
    <w:rsid w:val="00572489"/>
    <w:rsid w:val="00576AE8"/>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5008F"/>
    <w:rsid w:val="006515D9"/>
    <w:rsid w:val="00661A71"/>
    <w:rsid w:val="00661D54"/>
    <w:rsid w:val="006724B5"/>
    <w:rsid w:val="00680C84"/>
    <w:rsid w:val="0068402C"/>
    <w:rsid w:val="00692B89"/>
    <w:rsid w:val="006A6F7D"/>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4C5E"/>
    <w:rsid w:val="0082401C"/>
    <w:rsid w:val="00825A07"/>
    <w:rsid w:val="00826AEF"/>
    <w:rsid w:val="00826D3E"/>
    <w:rsid w:val="00830ACC"/>
    <w:rsid w:val="00834103"/>
    <w:rsid w:val="00836B90"/>
    <w:rsid w:val="00837FAF"/>
    <w:rsid w:val="00844214"/>
    <w:rsid w:val="008446BE"/>
    <w:rsid w:val="00847917"/>
    <w:rsid w:val="00851C98"/>
    <w:rsid w:val="00857718"/>
    <w:rsid w:val="008627BA"/>
    <w:rsid w:val="00863294"/>
    <w:rsid w:val="00872ADC"/>
    <w:rsid w:val="008810DA"/>
    <w:rsid w:val="008909A9"/>
    <w:rsid w:val="00892ADF"/>
    <w:rsid w:val="008A19ED"/>
    <w:rsid w:val="008A26BB"/>
    <w:rsid w:val="008B5A68"/>
    <w:rsid w:val="008C1C0B"/>
    <w:rsid w:val="008C2A80"/>
    <w:rsid w:val="008E1937"/>
    <w:rsid w:val="008F1566"/>
    <w:rsid w:val="00903831"/>
    <w:rsid w:val="00903E06"/>
    <w:rsid w:val="00911C16"/>
    <w:rsid w:val="00913470"/>
    <w:rsid w:val="0092526E"/>
    <w:rsid w:val="00936E58"/>
    <w:rsid w:val="009373E0"/>
    <w:rsid w:val="0094312E"/>
    <w:rsid w:val="00944F65"/>
    <w:rsid w:val="009527D7"/>
    <w:rsid w:val="00954EF0"/>
    <w:rsid w:val="00956AF9"/>
    <w:rsid w:val="00956F5A"/>
    <w:rsid w:val="00966F7A"/>
    <w:rsid w:val="009678C8"/>
    <w:rsid w:val="00970223"/>
    <w:rsid w:val="00975C13"/>
    <w:rsid w:val="00976510"/>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4806"/>
    <w:rsid w:val="009E57EF"/>
    <w:rsid w:val="009F4471"/>
    <w:rsid w:val="00A07B65"/>
    <w:rsid w:val="00A10E61"/>
    <w:rsid w:val="00A13DB4"/>
    <w:rsid w:val="00A13EA7"/>
    <w:rsid w:val="00A225AC"/>
    <w:rsid w:val="00A37AE1"/>
    <w:rsid w:val="00A70E31"/>
    <w:rsid w:val="00A72F09"/>
    <w:rsid w:val="00A7395C"/>
    <w:rsid w:val="00A86A40"/>
    <w:rsid w:val="00A94126"/>
    <w:rsid w:val="00A94523"/>
    <w:rsid w:val="00AB1B8F"/>
    <w:rsid w:val="00AC6878"/>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AC8"/>
    <w:rsid w:val="00BB27B4"/>
    <w:rsid w:val="00BC1042"/>
    <w:rsid w:val="00BC1237"/>
    <w:rsid w:val="00BC3E78"/>
    <w:rsid w:val="00BD7C67"/>
    <w:rsid w:val="00BD7F61"/>
    <w:rsid w:val="00BE28BB"/>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153BB"/>
    <w:rsid w:val="00E204C6"/>
    <w:rsid w:val="00E206CA"/>
    <w:rsid w:val="00E260E6"/>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27A2"/>
    <w:rsid w:val="00F12E0B"/>
    <w:rsid w:val="00F167B4"/>
    <w:rsid w:val="00F21E21"/>
    <w:rsid w:val="00F23855"/>
    <w:rsid w:val="00F321E7"/>
    <w:rsid w:val="00F45E9E"/>
    <w:rsid w:val="00F50987"/>
    <w:rsid w:val="00F54974"/>
    <w:rsid w:val="00F576A2"/>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package" Target="embeddings/Microsoft_Visio_Drawing13.vsdx"/><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80" Type="http://schemas.openxmlformats.org/officeDocument/2006/relationships/image" Target="media/image5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hyperlink" Target="http://agiledata.org/essays/tdd.html" TargetMode="External"/><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61" Type="http://schemas.openxmlformats.org/officeDocument/2006/relationships/package" Target="embeddings/Microsoft_Visio_Drawing9.vsdx"/><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53395-25C8-498C-8D45-0C7E21494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42</Pages>
  <Words>4461</Words>
  <Characters>25429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29831</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 Ang</cp:lastModifiedBy>
  <cp:revision>192</cp:revision>
  <dcterms:created xsi:type="dcterms:W3CDTF">2014-11-08T06:27:00Z</dcterms:created>
  <dcterms:modified xsi:type="dcterms:W3CDTF">2014-11-09T01:42:00Z</dcterms:modified>
</cp:coreProperties>
</file>