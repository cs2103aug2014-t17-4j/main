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ins>
          <w:r w:rsidR="0099343C">
            <w:rPr>
              <w:noProof/>
              <w:webHidden/>
            </w:rPr>
          </w:r>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ins>
          <w:r>
            <w:rPr>
              <w:noProof/>
              <w:webHidden/>
            </w:rPr>
          </w:r>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ins>
          <w:r>
            <w:rPr>
              <w:noProof/>
              <w:webHidden/>
            </w:rPr>
          </w:r>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ins>
          <w:r>
            <w:rPr>
              <w:noProof/>
              <w:webHidden/>
            </w:rPr>
          </w:r>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ins>
          <w:r>
            <w:rPr>
              <w:noProof/>
              <w:webHidden/>
            </w:rPr>
          </w:r>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ins>
          <w:r>
            <w:rPr>
              <w:noProof/>
              <w:webHidden/>
            </w:rPr>
          </w:r>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ins>
          <w:r>
            <w:rPr>
              <w:noProof/>
              <w:webHidden/>
            </w:rPr>
          </w:r>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ins>
          <w:r>
            <w:rPr>
              <w:noProof/>
              <w:webHidden/>
            </w:rPr>
          </w:r>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ins>
          <w:r>
            <w:rPr>
              <w:noProof/>
              <w:webHidden/>
            </w:rPr>
          </w:r>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ins>
          <w:r>
            <w:rPr>
              <w:noProof/>
              <w:webHidden/>
            </w:rPr>
          </w:r>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ins>
          <w:r>
            <w:rPr>
              <w:noProof/>
              <w:webHidden/>
            </w:rPr>
          </w:r>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ins>
          <w:r>
            <w:rPr>
              <w:noProof/>
              <w:webHidden/>
            </w:rPr>
          </w:r>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ins>
          <w:r>
            <w:rPr>
              <w:noProof/>
              <w:webHidden/>
            </w:rPr>
          </w:r>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ins>
          <w:r>
            <w:rPr>
              <w:noProof/>
              <w:webHidden/>
            </w:rPr>
          </w:r>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#pri</w:t>
            </w:r>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#tdy</w:t>
            </w:r>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#upc</w:t>
            </w:r>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#olp</w:t>
            </w:r>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r w:rsidRPr="00CA7707">
                              <w:rPr>
                                <w:b/>
                              </w:rPr>
                              <w:t>hashtagging</w:t>
                            </w:r>
                            <w:r>
                              <w:t xml:space="preserve"> feature to organize your tasks. </w:t>
                            </w:r>
                            <w:del w:id="168" w:author="Kelvin Ang" w:date="2014-11-09T08:33:00Z">
                              <w:r w:rsidDel="00A94523">
                                <w:delText>When hashtags are specified</w:delText>
                              </w:r>
                            </w:del>
                            <w:ins w:id="169" w:author="Kelvin Ang" w:date="2014-11-09T08:33:00Z">
                              <w:r>
                                <w:t>You specify your own hashtags</w:t>
                              </w:r>
                            </w:ins>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r w:rsidRPr="00CA7707">
                        <w:rPr>
                          <w:b/>
                        </w:rPr>
                        <w:t>hashtagging</w:t>
                      </w:r>
                      <w:r>
                        <w:t xml:space="preserve"> feature to organize your tasks. </w:t>
                      </w:r>
                      <w:del w:id="178" w:author="Kelvin Ang" w:date="2014-11-09T08:33:00Z">
                        <w:r w:rsidDel="00A94523">
                          <w:delText>When hashtags are specified</w:delText>
                        </w:r>
                      </w:del>
                      <w:ins w:id="179" w:author="Kelvin Ang" w:date="2014-11-09T08:33:00Z">
                        <w:r>
                          <w:t>You specify your own hashtags</w:t>
                        </w:r>
                      </w:ins>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F5ED09A"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557814F" w14:textId="038AEF35" w:rsidR="00826542" w:rsidRDefault="00826542"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D4C188"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4DDDDFB"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0AFF06"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DB8EC0B" w14:textId="3763FC80" w:rsidR="00826542" w:rsidRDefault="00826542"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826542" w:rsidDel="009373E0" w:rsidRDefault="00826542"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#smd</w:t>
                                </w:r>
                              </w:ins>
                              <w:ins w:id="243" w:author="Kelvin Ang" w:date="2014-11-09T08:02:00Z">
                                <w:r w:rsidRPr="00445045">
                                  <w:rPr>
                                    <w:b/>
                                    <w:rPrChange w:id="244" w:author="Kelvin Ang" w:date="2014-11-09T08:02:00Z">
                                      <w:rPr/>
                                    </w:rPrChange>
                                  </w:rPr>
                                  <w:t>”</w:t>
                                </w:r>
                              </w:ins>
                              <w:ins w:id="245" w:author="Kelvin Ang" w:date="2014-11-09T08:01:00Z">
                                <w:r>
                                  <w:t xml:space="preserve"> category.</w:t>
                                </w:r>
                              </w:ins>
                              <w:del w:id="24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47" w:author="Kelvin Ang" w:date="2014-11-09T08:01:00Z"/>
                          </w:rPr>
                        </w:pPr>
                        <w:ins w:id="248" w:author="zhen yu" w:date="2014-11-08T22:46:00Z">
                          <w:r>
                            <w:t>If you are not sure which day to enter for a task,</w:t>
                          </w:r>
                        </w:ins>
                        <w:ins w:id="249" w:author="zhen yu" w:date="2014-11-08T22:47:00Z">
                          <w:r>
                            <w:t xml:space="preserve"> </w:t>
                          </w:r>
                          <w:del w:id="250" w:author="Kelvin Ang" w:date="2014-11-09T08:35:00Z">
                            <w:r w:rsidDel="002E5132">
                              <w:delText xml:space="preserve">you can simply </w:delText>
                            </w:r>
                          </w:del>
                          <w:del w:id="251" w:author="Kelvin Ang" w:date="2014-11-09T08:34:00Z">
                            <w:r w:rsidDel="002E5132">
                              <w:delText xml:space="preserve">type the descriptions without </w:delText>
                            </w:r>
                          </w:del>
                          <w:del w:id="252" w:author="Kelvin Ang" w:date="2014-11-09T08:35:00Z">
                            <w:r w:rsidDel="002E5132">
                              <w:delText>date and time</w:delText>
                            </w:r>
                          </w:del>
                        </w:ins>
                        <w:ins w:id="253" w:author="Kelvin Ang" w:date="2014-11-09T08:35:00Z">
                          <w:r>
                            <w:t>you can just enter the description</w:t>
                          </w:r>
                        </w:ins>
                        <w:ins w:id="254" w:author="zhen yu" w:date="2014-11-08T22:47:00Z">
                          <w:r>
                            <w:t>.</w:t>
                          </w:r>
                        </w:ins>
                      </w:p>
                      <w:p w14:paraId="655233A8" w14:textId="4DC57060" w:rsidR="00826542" w:rsidDel="009373E0" w:rsidRDefault="00826542" w:rsidP="00432946">
                        <w:pPr>
                          <w:tabs>
                            <w:tab w:val="left" w:pos="7305"/>
                          </w:tabs>
                          <w:rPr>
                            <w:del w:id="255" w:author="zhen yu" w:date="2014-11-08T22:46:00Z"/>
                          </w:rPr>
                        </w:pPr>
                        <w:ins w:id="256" w:author="Kelvin Ang" w:date="2014-11-09T08:01:00Z">
                          <w:r>
                            <w:t xml:space="preserve">These tasks will appear in the </w:t>
                          </w:r>
                        </w:ins>
                        <w:ins w:id="257" w:author="Kelvin Ang" w:date="2014-11-09T08:02:00Z">
                          <w:r w:rsidRPr="00445045">
                            <w:rPr>
                              <w:b/>
                              <w:rPrChange w:id="258" w:author="Kelvin Ang" w:date="2014-11-09T08:02:00Z">
                                <w:rPr/>
                              </w:rPrChange>
                            </w:rPr>
                            <w:t>“</w:t>
                          </w:r>
                        </w:ins>
                        <w:ins w:id="259" w:author="Kelvin Ang" w:date="2014-11-09T08:01:00Z">
                          <w:r w:rsidRPr="00445045">
                            <w:rPr>
                              <w:b/>
                              <w:rPrChange w:id="260" w:author="Kelvin Ang" w:date="2014-11-09T08:02:00Z">
                                <w:rPr/>
                              </w:rPrChange>
                            </w:rPr>
                            <w:t>#smd</w:t>
                          </w:r>
                        </w:ins>
                        <w:ins w:id="261" w:author="Kelvin Ang" w:date="2014-11-09T08:02:00Z">
                          <w:r w:rsidRPr="00445045">
                            <w:rPr>
                              <w:b/>
                              <w:rPrChange w:id="262" w:author="Kelvin Ang" w:date="2014-11-09T08:02:00Z">
                                <w:rPr/>
                              </w:rPrChange>
                            </w:rPr>
                            <w:t>”</w:t>
                          </w:r>
                        </w:ins>
                        <w:ins w:id="263" w:author="Kelvin Ang" w:date="2014-11-09T08:01:00Z">
                          <w:r>
                            <w:t xml:space="preserve"> category.</w:t>
                          </w:r>
                        </w:ins>
                        <w:del w:id="264"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65" w:author="zhen yu" w:date="2014-11-08T22:46:00Z">
        <w:del w:id="266" w:author="Kelvin Ang" w:date="2014-11-09T08:01:00Z">
          <w:r w:rsidR="00432946" w:rsidDel="00445045">
            <w:rPr>
              <w:rStyle w:val="Emphasis"/>
            </w:rPr>
            <w:delText>Someday</w:delText>
          </w:r>
        </w:del>
      </w:ins>
      <w:ins w:id="267" w:author="Kelvin Ang" w:date="2014-11-09T08:01:00Z">
        <w:r w:rsidR="00445045">
          <w:rPr>
            <w:rStyle w:val="Emphasis"/>
          </w:rPr>
          <w:t>Floating</w:t>
        </w:r>
      </w:ins>
      <w:ins w:id="268" w:author="zhen yu" w:date="2014-11-08T22:46:00Z">
        <w:r w:rsidR="00432946">
          <w:rPr>
            <w:rStyle w:val="Emphasis"/>
          </w:rPr>
          <w:t xml:space="preserve"> Tasks</w:t>
        </w:r>
      </w:ins>
    </w:p>
    <w:p w14:paraId="2BF3F4FA" w14:textId="4B25736C" w:rsidR="00432946" w:rsidRDefault="009373E0" w:rsidP="00432946">
      <w:pPr>
        <w:rPr>
          <w:ins w:id="269" w:author="zhen yu" w:date="2014-11-08T22:45:00Z"/>
        </w:rPr>
      </w:pPr>
      <w:ins w:id="270"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1" w:author="zhen yu" w:date="2014-11-08T22:53:00Z"/>
          <w:rStyle w:val="Emphasis"/>
        </w:rPr>
      </w:pPr>
      <w:ins w:id="272" w:author="zhen yu" w:date="2014-11-08T22:53:00Z">
        <w:r w:rsidRPr="00DD0BBB">
          <w:rPr>
            <w:rStyle w:val="Emphasis"/>
            <w:noProof/>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431F3D7" w14:textId="2A74FBB4" w:rsidR="00826542" w:rsidRDefault="00826542" w:rsidP="009373E0">
                              <w:r>
                                <w:t xml:space="preserve">If you </w:t>
                              </w:r>
                              <w:del w:id="273" w:author="zhen yu" w:date="2014-11-08T23:18:00Z">
                                <w:r w:rsidDel="00177EE4">
                                  <w:delText>are not sure which day to enter for a task, you can simple type the descriptions without date and time.</w:delText>
                                </w:r>
                              </w:del>
                              <w:ins w:id="274" w:author="zhen yu" w:date="2014-11-09T00:14:00Z">
                                <w:r>
                                  <w:t>have an all day</w:t>
                                </w:r>
                              </w:ins>
                              <w:ins w:id="275" w:author="zhen yu" w:date="2014-11-08T23:18:00Z">
                                <w:r>
                                  <w:rPr>
                                    <w:b/>
                                  </w:rPr>
                                  <w:t xml:space="preserve"> </w:t>
                                </w:r>
                                <w:r w:rsidRPr="00177EE4">
                                  <w:rPr>
                                    <w:rPrChange w:id="276" w:author="zhen yu" w:date="2014-11-08T23:18:00Z">
                                      <w:rPr>
                                        <w:b/>
                                      </w:rPr>
                                    </w:rPrChange>
                                  </w:rPr>
                                  <w:t>event,</w:t>
                                </w:r>
                              </w:ins>
                              <w:ins w:id="277" w:author="zhen yu" w:date="2014-11-08T23:19:00Z">
                                <w:r>
                                  <w:t xml:space="preserve"> simply specify </w:t>
                                </w:r>
                              </w:ins>
                              <w:ins w:id="278" w:author="zhen yu" w:date="2014-11-08T23:31:00Z">
                                <w:r>
                                  <w:t>a</w:t>
                                </w:r>
                              </w:ins>
                              <w:ins w:id="279" w:author="zhen yu" w:date="2014-11-08T23:19:00Z">
                                <w:r>
                                  <w:t xml:space="preserve"> date without </w:t>
                                </w:r>
                              </w:ins>
                              <w:ins w:id="280" w:author="Kelvin Ang" w:date="2014-11-09T08:02:00Z">
                                <w:r>
                                  <w:t xml:space="preserve">the </w:t>
                                </w:r>
                              </w:ins>
                              <w:ins w:id="281"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826542" w:rsidRDefault="00826542" w:rsidP="009373E0">
                        <w:r>
                          <w:t xml:space="preserve">If you </w:t>
                        </w:r>
                        <w:del w:id="282" w:author="zhen yu" w:date="2014-11-08T23:18:00Z">
                          <w:r w:rsidDel="00177EE4">
                            <w:delText>are not sure which day to enter for a task, you can simple type the descriptions without date and time.</w:delText>
                          </w:r>
                        </w:del>
                        <w:ins w:id="283" w:author="zhen yu" w:date="2014-11-09T00:14:00Z">
                          <w:r>
                            <w:t>have an all day</w:t>
                          </w:r>
                        </w:ins>
                        <w:ins w:id="284" w:author="zhen yu" w:date="2014-11-08T23:18:00Z">
                          <w:r>
                            <w:rPr>
                              <w:b/>
                            </w:rPr>
                            <w:t xml:space="preserve"> </w:t>
                          </w:r>
                          <w:r w:rsidRPr="00177EE4">
                            <w:rPr>
                              <w:rPrChange w:id="285" w:author="zhen yu" w:date="2014-11-08T23:18:00Z">
                                <w:rPr>
                                  <w:b/>
                                </w:rPr>
                              </w:rPrChange>
                            </w:rPr>
                            <w:t>event,</w:t>
                          </w:r>
                        </w:ins>
                        <w:ins w:id="286" w:author="zhen yu" w:date="2014-11-08T23:19:00Z">
                          <w:r>
                            <w:t xml:space="preserve"> simply specify </w:t>
                          </w:r>
                        </w:ins>
                        <w:ins w:id="287" w:author="zhen yu" w:date="2014-11-08T23:31:00Z">
                          <w:r>
                            <w:t>a</w:t>
                          </w:r>
                        </w:ins>
                        <w:ins w:id="288" w:author="zhen yu" w:date="2014-11-08T23:19:00Z">
                          <w:r>
                            <w:t xml:space="preserve"> date without </w:t>
                          </w:r>
                        </w:ins>
                        <w:ins w:id="289" w:author="Kelvin Ang" w:date="2014-11-09T08:02:00Z">
                          <w:r>
                            <w:t xml:space="preserve">the </w:t>
                          </w:r>
                        </w:ins>
                        <w:ins w:id="290" w:author="zhen yu" w:date="2014-11-08T23:19:00Z">
                          <w:r>
                            <w:t>time.</w:t>
                          </w:r>
                        </w:ins>
                      </w:p>
                    </w:txbxContent>
                  </v:textbox>
                  <w10:wrap type="tight"/>
                </v:shape>
              </w:pict>
            </mc:Fallback>
          </mc:AlternateContent>
        </w:r>
        <w:r w:rsidR="009373E0">
          <w:rPr>
            <w:rStyle w:val="Emphasis"/>
          </w:rPr>
          <w:t xml:space="preserve">Adding </w:t>
        </w:r>
      </w:ins>
      <w:ins w:id="291" w:author="zhen yu" w:date="2014-11-08T23:17:00Z">
        <w:r w:rsidR="00177EE4">
          <w:rPr>
            <w:rStyle w:val="Emphasis"/>
          </w:rPr>
          <w:t>All Day</w:t>
        </w:r>
      </w:ins>
      <w:ins w:id="292" w:author="zhen yu" w:date="2014-11-08T22:53:00Z">
        <w:r w:rsidR="009373E0">
          <w:rPr>
            <w:rStyle w:val="Emphasis"/>
          </w:rPr>
          <w:t xml:space="preserve"> Tasks</w:t>
        </w:r>
      </w:ins>
    </w:p>
    <w:p w14:paraId="4A34376A" w14:textId="788F4E41" w:rsidR="009373E0" w:rsidRDefault="009373E0" w:rsidP="007B7679">
      <w:pPr>
        <w:rPr>
          <w:ins w:id="293" w:author="zhen yu" w:date="2014-11-08T23:32:00Z"/>
          <w:noProof/>
          <w:lang w:eastAsia="zh-CN"/>
        </w:rPr>
      </w:pPr>
      <w:ins w:id="294" w:author="zhen yu" w:date="2014-11-08T22:53:00Z">
        <w:r w:rsidRPr="009373E0">
          <w:rPr>
            <w:noProof/>
            <w:lang w:eastAsia="zh-CN"/>
          </w:rPr>
          <w:t xml:space="preserve"> </w:t>
        </w:r>
      </w:ins>
      <w:ins w:id="295"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6" w:author="zhen yu" w:date="2014-11-08T22:53:00Z"/>
        </w:rPr>
      </w:pPr>
    </w:p>
    <w:p w14:paraId="55A08854" w14:textId="3ED2E0B4" w:rsidR="002A332C" w:rsidRPr="00DD0BBB" w:rsidRDefault="008C2A80" w:rsidP="007B7679">
      <w:pPr>
        <w:rPr>
          <w:rStyle w:val="Emphasis"/>
        </w:rPr>
      </w:pPr>
      <w:bookmarkStart w:id="297" w:name="_Toc403237662"/>
      <w:bookmarkStart w:id="298" w:name="_Toc403237706"/>
      <w:bookmarkStart w:id="299" w:name="_Toc403237870"/>
      <w:r w:rsidRPr="00DD0BBB">
        <w:rPr>
          <w:rStyle w:val="Emphasis"/>
        </w:rPr>
        <w:t>Blocking / Reserving Timeslots</w:t>
      </w:r>
      <w:bookmarkEnd w:id="297"/>
      <w:bookmarkEnd w:id="298"/>
      <w:bookmarkEnd w:id="299"/>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1D2E451"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A046BD5" w14:textId="0AE582F4" w:rsidR="00826542" w:rsidRDefault="00826542" w:rsidP="00E02B6E">
                            <w:pPr>
                              <w:rPr>
                                <w:ins w:id="300" w:author="zhen yu" w:date="2014-11-08T22:53:00Z"/>
                              </w:rPr>
                            </w:pPr>
                            <w:r>
                              <w:t xml:space="preserve">The task will be tagged with </w:t>
                            </w:r>
                            <w:ins w:id="301"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02" w:author="zhen yu" w:date="2014-11-08T22:53:00Z">
                              <w:del w:id="303" w:author="Kelvin Ang" w:date="2014-11-09T07:49:00Z">
                                <w:r w:rsidDel="00387117">
                                  <w:delText>Note:</w:delText>
                                </w:r>
                              </w:del>
                              <w:del w:id="304" w:author="Kelvin Ang" w:date="2014-11-09T07:48:00Z">
                                <w:r w:rsidDel="00387117">
                                  <w:delText xml:space="preserve"> </w:delText>
                                </w:r>
                              </w:del>
                            </w:ins>
                            <w:ins w:id="305" w:author="Kelvin Ang" w:date="2014-11-09T07:48:00Z">
                              <w:r>
                                <w:t xml:space="preserve">The task will be automatically shifted to the next </w:t>
                              </w:r>
                            </w:ins>
                            <w:ins w:id="306" w:author="Kelvin Ang" w:date="2014-11-09T08:03:00Z">
                              <w:r>
                                <w:t>specified</w:t>
                              </w:r>
                            </w:ins>
                            <w:ins w:id="307" w:author="Kelvin Ang" w:date="2014-11-09T07:48:00Z">
                              <w:r>
                                <w:t xml:space="preserve"> timing until you confirm or complete it</w:t>
                              </w:r>
                            </w:ins>
                            <w:ins w:id="308" w:author="zhen yu" w:date="2014-11-08T22:53:00Z">
                              <w:del w:id="309" w:author="Kelvin Ang" w:date="2014-11-09T07:48:00Z">
                                <w:r w:rsidDel="00387117">
                                  <w:delText xml:space="preserve">The time displayed </w:delText>
                                </w:r>
                              </w:del>
                            </w:ins>
                            <w:ins w:id="310" w:author="zhen yu" w:date="2014-11-08T22:54:00Z">
                              <w:del w:id="311" w:author="Kelvin Ang" w:date="2014-11-09T07:48:00Z">
                                <w:r w:rsidDel="00387117">
                                  <w:delText>on the task will change</w:delText>
                                </w:r>
                              </w:del>
                            </w:ins>
                            <w:ins w:id="312" w:author="zhen yu" w:date="2014-11-08T22:59:00Z">
                              <w:del w:id="313" w:author="Kelvin Ang" w:date="2014-11-09T07:48:00Z">
                                <w:r w:rsidDel="00387117">
                                  <w:delText>,</w:delText>
                                </w:r>
                              </w:del>
                            </w:ins>
                            <w:ins w:id="314" w:author="zhen yu" w:date="2014-11-08T22:54:00Z">
                              <w:del w:id="315" w:author="Kelvin Ang" w:date="2014-11-09T07:48:00Z">
                                <w:r w:rsidDel="00387117">
                                  <w:delText xml:space="preserve"> </w:delText>
                                </w:r>
                              </w:del>
                            </w:ins>
                            <w:ins w:id="316" w:author="zhen yu" w:date="2014-11-08T22:58:00Z">
                              <w:del w:id="317" w:author="Kelvin Ang" w:date="2014-11-09T07:48:00Z">
                                <w:r w:rsidDel="00387117">
                                  <w:delText>due to</w:delText>
                                </w:r>
                              </w:del>
                            </w:ins>
                            <w:ins w:id="318" w:author="zhen yu" w:date="2014-11-08T22:54:00Z">
                              <w:del w:id="319" w:author="Kelvin Ang" w:date="2014-11-09T07:48:00Z">
                                <w:r w:rsidDel="00387117">
                                  <w:delText xml:space="preserve"> today’s date and time</w:delText>
                                </w:r>
                              </w:del>
                            </w:ins>
                            <w:ins w:id="320" w:author="zhen yu" w:date="2014-11-08T22:55:00Z">
                              <w:r>
                                <w:t>.</w:t>
                              </w:r>
                            </w:ins>
                            <w:ins w:id="321" w:author="zhen yu" w:date="2014-11-08T22:56:00Z">
                              <w:del w:id="322" w:author="Kelvin Ang" w:date="2014-11-09T07:49:00Z">
                                <w:r w:rsidDel="00387117">
                                  <w:delText xml:space="preserve"> For example, if today is 10 Nov 8:00 AM, the time will change from 7:00 AM to 8:00</w:delText>
                                </w:r>
                              </w:del>
                            </w:ins>
                            <w:ins w:id="323" w:author="zhen yu" w:date="2014-11-08T22:57:00Z">
                              <w:del w:id="324" w:author="Kelvin Ang" w:date="2014-11-09T07:49:00Z">
                                <w:r w:rsidDel="00387117">
                                  <w:delText xml:space="preserve"> AM. In addition, the </w:delText>
                                </w:r>
                                <w:r w:rsidRPr="00A94126" w:rsidDel="00387117">
                                  <w:rPr>
                                    <w:b/>
                                    <w:rPrChange w:id="325" w:author="zhen yu" w:date="2014-11-08T22:57:00Z">
                                      <w:rPr/>
                                    </w:rPrChange>
                                  </w:rPr>
                                  <w:delText>Alternate timing</w:delText>
                                </w:r>
                                <w:r w:rsidDel="00387117">
                                  <w:rPr>
                                    <w:b/>
                                  </w:rPr>
                                  <w:delText xml:space="preserve"> </w:delText>
                                </w:r>
                                <w:r w:rsidRPr="00A94126" w:rsidDel="00387117">
                                  <w:rPr>
                                    <w:rPrChange w:id="326" w:author="zhen yu" w:date="2014-11-08T22:57:00Z">
                                      <w:rPr>
                                        <w:b/>
                                      </w:rPr>
                                    </w:rPrChange>
                                  </w:rPr>
                                  <w:delText xml:space="preserve">will </w:delText>
                                </w:r>
                                <w:r w:rsidDel="00387117">
                                  <w:delText>only display 10 Nov 9:00</w:delText>
                                </w:r>
                              </w:del>
                            </w:ins>
                            <w:ins w:id="327" w:author="zhen yu" w:date="2014-11-08T22:58:00Z">
                              <w:del w:id="328"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29" w:author="zhen yu" w:date="2014-11-08T22:53:00Z"/>
                        </w:rPr>
                      </w:pPr>
                      <w:r>
                        <w:t xml:space="preserve">The task will be tagged with </w:t>
                      </w:r>
                      <w:ins w:id="330"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31" w:author="zhen yu" w:date="2014-11-08T22:53:00Z">
                        <w:del w:id="332" w:author="Kelvin Ang" w:date="2014-11-09T07:49:00Z">
                          <w:r w:rsidDel="00387117">
                            <w:delText>Note:</w:delText>
                          </w:r>
                        </w:del>
                        <w:del w:id="333" w:author="Kelvin Ang" w:date="2014-11-09T07:48:00Z">
                          <w:r w:rsidDel="00387117">
                            <w:delText xml:space="preserve"> </w:delText>
                          </w:r>
                        </w:del>
                      </w:ins>
                      <w:ins w:id="334" w:author="Kelvin Ang" w:date="2014-11-09T07:48:00Z">
                        <w:r>
                          <w:t xml:space="preserve">The task will be automatically shifted to the next </w:t>
                        </w:r>
                      </w:ins>
                      <w:ins w:id="335" w:author="Kelvin Ang" w:date="2014-11-09T08:03:00Z">
                        <w:r>
                          <w:t>specified</w:t>
                        </w:r>
                      </w:ins>
                      <w:ins w:id="336" w:author="Kelvin Ang" w:date="2014-11-09T07:48:00Z">
                        <w:r>
                          <w:t xml:space="preserve"> timing until you confirm or complete it</w:t>
                        </w:r>
                      </w:ins>
                      <w:ins w:id="337" w:author="zhen yu" w:date="2014-11-08T22:53:00Z">
                        <w:del w:id="338" w:author="Kelvin Ang" w:date="2014-11-09T07:48:00Z">
                          <w:r w:rsidDel="00387117">
                            <w:delText xml:space="preserve">The time displayed </w:delText>
                          </w:r>
                        </w:del>
                      </w:ins>
                      <w:ins w:id="339" w:author="zhen yu" w:date="2014-11-08T22:54:00Z">
                        <w:del w:id="340" w:author="Kelvin Ang" w:date="2014-11-09T07:48:00Z">
                          <w:r w:rsidDel="00387117">
                            <w:delText>on the task will change</w:delText>
                          </w:r>
                        </w:del>
                      </w:ins>
                      <w:ins w:id="341" w:author="zhen yu" w:date="2014-11-08T22:59:00Z">
                        <w:del w:id="342" w:author="Kelvin Ang" w:date="2014-11-09T07:48:00Z">
                          <w:r w:rsidDel="00387117">
                            <w:delText>,</w:delText>
                          </w:r>
                        </w:del>
                      </w:ins>
                      <w:ins w:id="343" w:author="zhen yu" w:date="2014-11-08T22:54:00Z">
                        <w:del w:id="344" w:author="Kelvin Ang" w:date="2014-11-09T07:48:00Z">
                          <w:r w:rsidDel="00387117">
                            <w:delText xml:space="preserve"> </w:delText>
                          </w:r>
                        </w:del>
                      </w:ins>
                      <w:ins w:id="345" w:author="zhen yu" w:date="2014-11-08T22:58:00Z">
                        <w:del w:id="346" w:author="Kelvin Ang" w:date="2014-11-09T07:48:00Z">
                          <w:r w:rsidDel="00387117">
                            <w:delText>due to</w:delText>
                          </w:r>
                        </w:del>
                      </w:ins>
                      <w:ins w:id="347" w:author="zhen yu" w:date="2014-11-08T22:54:00Z">
                        <w:del w:id="348" w:author="Kelvin Ang" w:date="2014-11-09T07:48:00Z">
                          <w:r w:rsidDel="00387117">
                            <w:delText xml:space="preserve"> today’s date and time</w:delText>
                          </w:r>
                        </w:del>
                      </w:ins>
                      <w:ins w:id="349" w:author="zhen yu" w:date="2014-11-08T22:55:00Z">
                        <w:r>
                          <w:t>.</w:t>
                        </w:r>
                      </w:ins>
                      <w:ins w:id="350" w:author="zhen yu" w:date="2014-11-08T22:56:00Z">
                        <w:del w:id="351" w:author="Kelvin Ang" w:date="2014-11-09T07:49:00Z">
                          <w:r w:rsidDel="00387117">
                            <w:delText xml:space="preserve"> For example, if today is 10 Nov 8:00 AM, the time will change from 7:00 AM to 8:00</w:delText>
                          </w:r>
                        </w:del>
                      </w:ins>
                      <w:ins w:id="352" w:author="zhen yu" w:date="2014-11-08T22:57:00Z">
                        <w:del w:id="353" w:author="Kelvin Ang" w:date="2014-11-09T07:49:00Z">
                          <w:r w:rsidDel="00387117">
                            <w:delText xml:space="preserve"> AM. In addition, the </w:delText>
                          </w:r>
                          <w:r w:rsidRPr="00A94126" w:rsidDel="00387117">
                            <w:rPr>
                              <w:b/>
                              <w:rPrChange w:id="354" w:author="zhen yu" w:date="2014-11-08T22:57:00Z">
                                <w:rPr/>
                              </w:rPrChange>
                            </w:rPr>
                            <w:delText>Alternate timing</w:delText>
                          </w:r>
                          <w:r w:rsidDel="00387117">
                            <w:rPr>
                              <w:b/>
                            </w:rPr>
                            <w:delText xml:space="preserve"> </w:delText>
                          </w:r>
                          <w:r w:rsidRPr="00A94126" w:rsidDel="00387117">
                            <w:rPr>
                              <w:rPrChange w:id="355" w:author="zhen yu" w:date="2014-11-08T22:57:00Z">
                                <w:rPr>
                                  <w:b/>
                                </w:rPr>
                              </w:rPrChange>
                            </w:rPr>
                            <w:delText xml:space="preserve">will </w:delText>
                          </w:r>
                          <w:r w:rsidDel="00387117">
                            <w:delText>only display 10 Nov 9:00</w:delText>
                          </w:r>
                        </w:del>
                      </w:ins>
                      <w:ins w:id="356" w:author="zhen yu" w:date="2014-11-08T22:58:00Z">
                        <w:del w:id="357"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58" w:name="_Toc403237663"/>
      <w:bookmarkStart w:id="359" w:name="_Toc403237707"/>
      <w:bookmarkStart w:id="360" w:name="_Toc403237871"/>
      <w:r w:rsidRPr="00DD0BBB">
        <w:rPr>
          <w:rStyle w:val="Emphasis"/>
        </w:rPr>
        <w:lastRenderedPageBreak/>
        <w:t>Tasks with Multiple Recurrences</w:t>
      </w:r>
      <w:bookmarkEnd w:id="358"/>
      <w:bookmarkEnd w:id="359"/>
      <w:bookmarkEnd w:id="360"/>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AE42A18"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13B9A34"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7AC786E"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1"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94141E6"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4CD44A6"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2" w:author="zhen yu" w:date="2014-11-08T22:16:00Z">
        <w:r>
          <w:br w:type="page"/>
        </w:r>
      </w:ins>
    </w:p>
    <w:p w14:paraId="088217E6" w14:textId="7C0C2DBE" w:rsidR="00B05F25" w:rsidRPr="00DD0BBB" w:rsidRDefault="00A13EA7" w:rsidP="007B7679">
      <w:pPr>
        <w:rPr>
          <w:rStyle w:val="Emphasis"/>
        </w:rPr>
      </w:pPr>
      <w:bookmarkStart w:id="363" w:name="_Toc403237664"/>
      <w:bookmarkStart w:id="364" w:name="_Toc403237708"/>
      <w:bookmarkStart w:id="365" w:name="_Toc403237872"/>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66"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67" w:author="zhen yu" w:date="2014-11-08T23:09:00Z"/>
                              </w:rPr>
                            </w:pPr>
                            <w:ins w:id="368" w:author="zhen yu" w:date="2014-11-09T00:15:00Z">
                              <w:r>
                                <w:t>In addition</w:t>
                              </w:r>
                            </w:ins>
                            <w:ins w:id="369" w:author="zhen yu" w:date="2014-11-08T22:24:00Z">
                              <w:r>
                                <w:t>, you can also use</w:t>
                              </w:r>
                            </w:ins>
                            <w:ins w:id="370" w:author="zhen yu" w:date="2014-11-08T23:28:00Z">
                              <w:r>
                                <w:t xml:space="preserve"> </w:t>
                              </w:r>
                            </w:ins>
                            <w:ins w:id="371" w:author="zhen yu" w:date="2014-11-08T22:24:00Z">
                              <w:r w:rsidRPr="009D3E48">
                                <w:rPr>
                                  <w:b/>
                                  <w:rPrChange w:id="372" w:author="zhen yu" w:date="2014-11-08T22:26:00Z">
                                    <w:rPr/>
                                  </w:rPrChange>
                                </w:rPr>
                                <w:t>A</w:t>
                              </w:r>
                            </w:ins>
                            <w:ins w:id="373" w:author="Kelvin Ang" w:date="2014-11-09T07:50:00Z">
                              <w:r>
                                <w:rPr>
                                  <w:b/>
                                </w:rPr>
                                <w:t>lt</w:t>
                              </w:r>
                            </w:ins>
                            <w:ins w:id="374" w:author="zhen yu" w:date="2014-11-08T22:24:00Z">
                              <w:del w:id="375" w:author="Kelvin Ang" w:date="2014-11-09T07:50:00Z">
                                <w:r w:rsidRPr="009D3E48" w:rsidDel="00387117">
                                  <w:rPr>
                                    <w:b/>
                                    <w:rPrChange w:id="376" w:author="zhen yu" w:date="2014-11-08T22:26:00Z">
                                      <w:rPr/>
                                    </w:rPrChange>
                                  </w:rPr>
                                  <w:delText>LT</w:delText>
                                </w:r>
                              </w:del>
                            </w:ins>
                            <w:ins w:id="377" w:author="zhen yu" w:date="2014-11-08T22:25:00Z">
                              <w:r>
                                <w:rPr>
                                  <w:b/>
                                </w:rPr>
                                <w:t xml:space="preserve"> + </w:t>
                              </w:r>
                            </w:ins>
                            <w:ins w:id="378" w:author="zhen yu" w:date="2014-11-08T23:29:00Z">
                              <w:del w:id="379" w:author="Kelvin Ang" w:date="2014-11-09T07:50:00Z">
                                <w:r w:rsidDel="00387117">
                                  <w:rPr>
                                    <w:b/>
                                  </w:rPr>
                                  <w:delText>UP</w:delText>
                                </w:r>
                              </w:del>
                            </w:ins>
                            <w:ins w:id="380" w:author="Kelvin Ang" w:date="2014-11-09T07:50:00Z">
                              <w:r>
                                <w:rPr>
                                  <w:b/>
                                </w:rPr>
                                <w:t>Up</w:t>
                              </w:r>
                            </w:ins>
                            <w:ins w:id="381" w:author="zhen yu" w:date="2014-11-08T23:28:00Z">
                              <w:r>
                                <w:rPr>
                                  <w:b/>
                                </w:rPr>
                                <w:t>/</w:t>
                              </w:r>
                            </w:ins>
                            <w:ins w:id="382" w:author="zhen yu" w:date="2014-11-08T23:29:00Z">
                              <w:del w:id="383" w:author="Kelvin Ang" w:date="2014-11-09T07:50:00Z">
                                <w:r w:rsidDel="00387117">
                                  <w:rPr>
                                    <w:b/>
                                  </w:rPr>
                                  <w:delText>DOWN</w:delText>
                                </w:r>
                              </w:del>
                            </w:ins>
                            <w:ins w:id="384" w:author="zhen yu" w:date="2014-11-08T22:25:00Z">
                              <w:del w:id="385" w:author="Kelvin Ang" w:date="2014-11-09T07:50:00Z">
                                <w:r w:rsidRPr="009D3E48" w:rsidDel="00387117">
                                  <w:rPr>
                                    <w:b/>
                                    <w:rPrChange w:id="386" w:author="zhen yu" w:date="2014-11-08T22:26:00Z">
                                      <w:rPr/>
                                    </w:rPrChange>
                                  </w:rPr>
                                  <w:delText xml:space="preserve"> </w:delText>
                                </w:r>
                              </w:del>
                            </w:ins>
                            <w:ins w:id="387" w:author="Kelvin Ang" w:date="2014-11-09T07:50:00Z">
                              <w:r>
                                <w:rPr>
                                  <w:b/>
                                </w:rPr>
                                <w:t xml:space="preserve">Down </w:t>
                              </w:r>
                            </w:ins>
                            <w:ins w:id="388" w:author="zhen yu" w:date="2014-11-08T23:29:00Z">
                              <w:r w:rsidRPr="00872ADC">
                                <w:t>hotkey</w:t>
                              </w:r>
                            </w:ins>
                            <w:ins w:id="389" w:author="Kelvin Ang" w:date="2014-11-09T07:50:00Z">
                              <w:r>
                                <w:t>s</w:t>
                              </w:r>
                            </w:ins>
                            <w:ins w:id="390" w:author="zhen yu" w:date="2014-11-08T22:25:00Z">
                              <w:r>
                                <w:t xml:space="preserve"> to navigate through </w:t>
                              </w:r>
                            </w:ins>
                            <w:ins w:id="391"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392"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93" w:author="zhen yu" w:date="2014-11-08T23:09:00Z"/>
                        </w:rPr>
                      </w:pPr>
                      <w:ins w:id="394" w:author="zhen yu" w:date="2014-11-09T00:15:00Z">
                        <w:r>
                          <w:t>In addition</w:t>
                        </w:r>
                      </w:ins>
                      <w:ins w:id="395" w:author="zhen yu" w:date="2014-11-08T22:24:00Z">
                        <w:r>
                          <w:t>, you can also use</w:t>
                        </w:r>
                      </w:ins>
                      <w:ins w:id="396" w:author="zhen yu" w:date="2014-11-08T23:28:00Z">
                        <w:r>
                          <w:t xml:space="preserve"> </w:t>
                        </w:r>
                      </w:ins>
                      <w:ins w:id="397" w:author="zhen yu" w:date="2014-11-08T22:24:00Z">
                        <w:r w:rsidRPr="009D3E48">
                          <w:rPr>
                            <w:b/>
                            <w:rPrChange w:id="398" w:author="zhen yu" w:date="2014-11-08T22:26:00Z">
                              <w:rPr/>
                            </w:rPrChange>
                          </w:rPr>
                          <w:t>A</w:t>
                        </w:r>
                      </w:ins>
                      <w:ins w:id="399" w:author="Kelvin Ang" w:date="2014-11-09T07:50:00Z">
                        <w:r>
                          <w:rPr>
                            <w:b/>
                          </w:rPr>
                          <w:t>lt</w:t>
                        </w:r>
                      </w:ins>
                      <w:ins w:id="400" w:author="zhen yu" w:date="2014-11-08T22:24:00Z">
                        <w:del w:id="401" w:author="Kelvin Ang" w:date="2014-11-09T07:50:00Z">
                          <w:r w:rsidRPr="009D3E48" w:rsidDel="00387117">
                            <w:rPr>
                              <w:b/>
                              <w:rPrChange w:id="402" w:author="zhen yu" w:date="2014-11-08T22:26:00Z">
                                <w:rPr/>
                              </w:rPrChange>
                            </w:rPr>
                            <w:delText>LT</w:delText>
                          </w:r>
                        </w:del>
                      </w:ins>
                      <w:ins w:id="403" w:author="zhen yu" w:date="2014-11-08T22:25:00Z">
                        <w:r>
                          <w:rPr>
                            <w:b/>
                          </w:rPr>
                          <w:t xml:space="preserve"> + </w:t>
                        </w:r>
                      </w:ins>
                      <w:ins w:id="404" w:author="zhen yu" w:date="2014-11-08T23:29:00Z">
                        <w:del w:id="405" w:author="Kelvin Ang" w:date="2014-11-09T07:50:00Z">
                          <w:r w:rsidDel="00387117">
                            <w:rPr>
                              <w:b/>
                            </w:rPr>
                            <w:delText>UP</w:delText>
                          </w:r>
                        </w:del>
                      </w:ins>
                      <w:ins w:id="406" w:author="Kelvin Ang" w:date="2014-11-09T07:50:00Z">
                        <w:r>
                          <w:rPr>
                            <w:b/>
                          </w:rPr>
                          <w:t>Up</w:t>
                        </w:r>
                      </w:ins>
                      <w:ins w:id="407" w:author="zhen yu" w:date="2014-11-08T23:28:00Z">
                        <w:r>
                          <w:rPr>
                            <w:b/>
                          </w:rPr>
                          <w:t>/</w:t>
                        </w:r>
                      </w:ins>
                      <w:ins w:id="408" w:author="zhen yu" w:date="2014-11-08T23:29:00Z">
                        <w:del w:id="409" w:author="Kelvin Ang" w:date="2014-11-09T07:50:00Z">
                          <w:r w:rsidDel="00387117">
                            <w:rPr>
                              <w:b/>
                            </w:rPr>
                            <w:delText>DOWN</w:delText>
                          </w:r>
                        </w:del>
                      </w:ins>
                      <w:ins w:id="410" w:author="zhen yu" w:date="2014-11-08T22:25:00Z">
                        <w:del w:id="411" w:author="Kelvin Ang" w:date="2014-11-09T07:50:00Z">
                          <w:r w:rsidRPr="009D3E48" w:rsidDel="00387117">
                            <w:rPr>
                              <w:b/>
                              <w:rPrChange w:id="412" w:author="zhen yu" w:date="2014-11-08T22:26:00Z">
                                <w:rPr/>
                              </w:rPrChange>
                            </w:rPr>
                            <w:delText xml:space="preserve"> </w:delText>
                          </w:r>
                        </w:del>
                      </w:ins>
                      <w:ins w:id="413" w:author="Kelvin Ang" w:date="2014-11-09T07:50:00Z">
                        <w:r>
                          <w:rPr>
                            <w:b/>
                          </w:rPr>
                          <w:t xml:space="preserve">Down </w:t>
                        </w:r>
                      </w:ins>
                      <w:ins w:id="414" w:author="zhen yu" w:date="2014-11-08T23:29:00Z">
                        <w:r w:rsidRPr="00872ADC">
                          <w:t>hotkey</w:t>
                        </w:r>
                      </w:ins>
                      <w:ins w:id="415" w:author="Kelvin Ang" w:date="2014-11-09T07:50:00Z">
                        <w:r>
                          <w:t>s</w:t>
                        </w:r>
                      </w:ins>
                      <w:ins w:id="416" w:author="zhen yu" w:date="2014-11-08T22:25:00Z">
                        <w:r>
                          <w:t xml:space="preserve"> to navigate through </w:t>
                        </w:r>
                      </w:ins>
                      <w:ins w:id="417" w:author="zhen yu" w:date="2014-11-08T22:26:00Z">
                        <w:r>
                          <w:t>hashtag lists.</w:t>
                        </w:r>
                      </w:ins>
                    </w:p>
                    <w:p w14:paraId="51669E6A" w14:textId="6DEECD5D" w:rsidR="00826542" w:rsidRDefault="00826542" w:rsidP="00B05F25"/>
                  </w:txbxContent>
                </v:textbox>
                <w10:wrap type="tight"/>
              </v:shape>
            </w:pict>
          </mc:Fallback>
        </mc:AlternateContent>
      </w:r>
      <w:del w:id="418" w:author="zhen yu" w:date="2014-11-08T22:16:00Z">
        <w:r w:rsidR="00472967" w:rsidRPr="00DD0BBB" w:rsidDel="001B776D">
          <w:rPr>
            <w:rStyle w:val="Emphasis"/>
          </w:rPr>
          <w:delText>Working with</w:delText>
        </w:r>
      </w:del>
      <w:ins w:id="419" w:author="zhen yu" w:date="2014-11-08T22:16:00Z">
        <w:r w:rsidR="001B776D">
          <w:rPr>
            <w:rStyle w:val="Emphasis"/>
          </w:rPr>
          <w:t>Viewing Custom</w:t>
        </w:r>
      </w:ins>
      <w:r w:rsidR="00472967" w:rsidRPr="00DD0BBB">
        <w:rPr>
          <w:rStyle w:val="Emphasis"/>
        </w:rPr>
        <w:t xml:space="preserve"> Hashtags</w:t>
      </w:r>
      <w:bookmarkEnd w:id="363"/>
      <w:bookmarkEnd w:id="364"/>
      <w:bookmarkEnd w:id="365"/>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5437E3"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0"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1" w:author="zhen yu" w:date="2014-11-08T22:23:00Z"/>
          <w:b/>
          <w:i/>
        </w:rPr>
      </w:pPr>
    </w:p>
    <w:p w14:paraId="478D3B11" w14:textId="77777777" w:rsidR="001B776D" w:rsidRPr="00DD0BBB" w:rsidRDefault="001B776D" w:rsidP="001B776D">
      <w:pPr>
        <w:rPr>
          <w:ins w:id="422" w:author="zhen yu" w:date="2014-11-08T22:23:00Z"/>
          <w:rStyle w:val="Emphasis"/>
        </w:rPr>
      </w:pPr>
      <w:ins w:id="423" w:author="zhen yu" w:date="2014-11-08T22:23:00Z">
        <w:r w:rsidRPr="00DD0BBB">
          <w:rPr>
            <w:rStyle w:val="Emphasis"/>
            <w:noProof/>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24" w:author="zhen yu" w:date="2014-11-08T22:29:00Z"/>
                                </w:rPr>
                              </w:pPr>
                              <w:r>
                                <w:t xml:space="preserve">You can </w:t>
                              </w:r>
                              <w:del w:id="425" w:author="zhen yu" w:date="2014-11-08T22:29:00Z">
                                <w:r w:rsidDel="009D3E48">
                                  <w:delText>quickly navigate through categories or custom hashtags simply by typing the hashtag in the command bar.</w:delText>
                                </w:r>
                              </w:del>
                              <w:ins w:id="426" w:author="zhen yu" w:date="2014-11-08T22:29:00Z">
                                <w:r>
                                  <w:t xml:space="preserve">view </w:t>
                                </w:r>
                              </w:ins>
                              <w:ins w:id="427" w:author="zhen yu" w:date="2014-11-08T22:36:00Z">
                                <w:r>
                                  <w:t>o</w:t>
                                </w:r>
                              </w:ins>
                              <w:ins w:id="428" w:author="zhen yu" w:date="2014-11-08T22:29:00Z">
                                <w:r>
                                  <w:t>verdue tasks by typing “</w:t>
                                </w:r>
                                <w:r w:rsidRPr="009D3E48">
                                  <w:rPr>
                                    <w:b/>
                                    <w:rPrChange w:id="429" w:author="zhen yu" w:date="2014-11-08T22:29:00Z">
                                      <w:rPr/>
                                    </w:rPrChange>
                                  </w:rPr>
                                  <w:t>#ovd</w:t>
                                </w:r>
                                <w:r>
                                  <w:t>”</w:t>
                                </w:r>
                              </w:ins>
                              <w:ins w:id="430" w:author="Kelvin Ang" w:date="2014-11-09T08:37:00Z">
                                <w:r>
                                  <w:t xml:space="preserve"> in the command bar</w:t>
                                </w:r>
                              </w:ins>
                              <w:ins w:id="431" w:author="zhen yu" w:date="2014-11-08T22:29:00Z">
                                <w:r>
                                  <w:t>.</w:t>
                                </w:r>
                              </w:ins>
                            </w:p>
                            <w:p w14:paraId="7591F49D" w14:textId="5A251665" w:rsidR="00826542" w:rsidRDefault="00826542" w:rsidP="001B776D">
                              <w:ins w:id="432" w:author="zhen yu" w:date="2014-11-08T22:29:00Z">
                                <w:r>
                                  <w:t>O</w:t>
                                </w:r>
                              </w:ins>
                              <w:ins w:id="433" w:author="zhen yu" w:date="2014-11-08T22:30:00Z">
                                <w:r>
                                  <w:t xml:space="preserve">verdue tasks </w:t>
                                </w:r>
                              </w:ins>
                              <w:ins w:id="434" w:author="Kelvin Ang" w:date="2014-11-09T07:53:00Z">
                                <w:r>
                                  <w:t>are</w:t>
                                </w:r>
                              </w:ins>
                              <w:ins w:id="435" w:author="zhen yu" w:date="2014-11-08T22:30:00Z">
                                <w:del w:id="436" w:author="Kelvin Ang" w:date="2014-11-09T07:53:00Z">
                                  <w:r w:rsidDel="00387117">
                                    <w:delText>is</w:delText>
                                  </w:r>
                                </w:del>
                                <w:r>
                                  <w:t xml:space="preserve"> tagged with an “</w:t>
                                </w:r>
                                <w:r w:rsidRPr="009D3E48">
                                  <w:rPr>
                                    <w:b/>
                                    <w:rPrChange w:id="43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38" w:author="zhen yu" w:date="2014-11-08T22:29:00Z"/>
                          </w:rPr>
                        </w:pPr>
                        <w:r>
                          <w:t xml:space="preserve">You can </w:t>
                        </w:r>
                        <w:del w:id="439" w:author="zhen yu" w:date="2014-11-08T22:29:00Z">
                          <w:r w:rsidDel="009D3E48">
                            <w:delText>quickly navigate through categories or custom hashtags simply by typing the hashtag in the command bar.</w:delText>
                          </w:r>
                        </w:del>
                        <w:ins w:id="440" w:author="zhen yu" w:date="2014-11-08T22:29:00Z">
                          <w:r>
                            <w:t xml:space="preserve">view </w:t>
                          </w:r>
                        </w:ins>
                        <w:ins w:id="441" w:author="zhen yu" w:date="2014-11-08T22:36:00Z">
                          <w:r>
                            <w:t>o</w:t>
                          </w:r>
                        </w:ins>
                        <w:ins w:id="442" w:author="zhen yu" w:date="2014-11-08T22:29:00Z">
                          <w:r>
                            <w:t>verdue tasks by typing “</w:t>
                          </w:r>
                          <w:r w:rsidRPr="009D3E48">
                            <w:rPr>
                              <w:b/>
                              <w:rPrChange w:id="443" w:author="zhen yu" w:date="2014-11-08T22:29:00Z">
                                <w:rPr/>
                              </w:rPrChange>
                            </w:rPr>
                            <w:t>#ovd</w:t>
                          </w:r>
                          <w:r>
                            <w:t>”</w:t>
                          </w:r>
                        </w:ins>
                        <w:ins w:id="444" w:author="Kelvin Ang" w:date="2014-11-09T08:37:00Z">
                          <w:r>
                            <w:t xml:space="preserve"> in the command bar</w:t>
                          </w:r>
                        </w:ins>
                        <w:ins w:id="445" w:author="zhen yu" w:date="2014-11-08T22:29:00Z">
                          <w:r>
                            <w:t>.</w:t>
                          </w:r>
                        </w:ins>
                      </w:p>
                      <w:p w14:paraId="7591F49D" w14:textId="5A251665" w:rsidR="00826542" w:rsidRDefault="00826542" w:rsidP="001B776D">
                        <w:ins w:id="446" w:author="zhen yu" w:date="2014-11-08T22:29:00Z">
                          <w:r>
                            <w:t>O</w:t>
                          </w:r>
                        </w:ins>
                        <w:ins w:id="447" w:author="zhen yu" w:date="2014-11-08T22:30:00Z">
                          <w:r>
                            <w:t xml:space="preserve">verdue tasks </w:t>
                          </w:r>
                        </w:ins>
                        <w:ins w:id="448" w:author="Kelvin Ang" w:date="2014-11-09T07:53:00Z">
                          <w:r>
                            <w:t>are</w:t>
                          </w:r>
                        </w:ins>
                        <w:ins w:id="449" w:author="zhen yu" w:date="2014-11-08T22:30:00Z">
                          <w:del w:id="450" w:author="Kelvin Ang" w:date="2014-11-09T07:53:00Z">
                            <w:r w:rsidDel="00387117">
                              <w:delText>is</w:delText>
                            </w:r>
                          </w:del>
                          <w:r>
                            <w:t xml:space="preserve"> tagged with an “</w:t>
                          </w:r>
                          <w:r w:rsidRPr="009D3E48">
                            <w:rPr>
                              <w:b/>
                              <w:rPrChange w:id="451"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2" w:author="zhen yu" w:date="2014-11-08T22:31:00Z"/>
        </w:rPr>
      </w:pPr>
      <w:ins w:id="453"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4" w:author="zhen yu" w:date="2014-11-08T22:31:00Z"/>
          <w:rStyle w:val="Emphasis"/>
        </w:rPr>
      </w:pPr>
      <w:ins w:id="455" w:author="zhen yu" w:date="2014-11-08T22:31:00Z">
        <w:r w:rsidRPr="00DD0BBB">
          <w:rPr>
            <w:rStyle w:val="Emphasis"/>
            <w:noProof/>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C21D048" w14:textId="77777777" w:rsidR="00826542" w:rsidRDefault="00826542" w:rsidP="009D3E48">
                              <w:pPr>
                                <w:rPr>
                                  <w:ins w:id="456" w:author="zhen yu" w:date="2014-11-08T22:39:00Z"/>
                                </w:rPr>
                              </w:pPr>
                            </w:p>
                            <w:p w14:paraId="4A7BC056" w14:textId="57F2A88C" w:rsidR="00826542" w:rsidDel="00432946" w:rsidRDefault="00826542" w:rsidP="009D3E48">
                              <w:pPr>
                                <w:rPr>
                                  <w:del w:id="457" w:author="zhen yu" w:date="2014-11-08T22:40:00Z"/>
                                </w:rPr>
                              </w:pPr>
                            </w:p>
                            <w:p w14:paraId="68404048" w14:textId="4504FBB1" w:rsidR="00826542" w:rsidDel="00387117" w:rsidRDefault="00826542" w:rsidP="009D3E48">
                              <w:pPr>
                                <w:rPr>
                                  <w:del w:id="458" w:author="Kelvin Ang" w:date="2014-11-09T07:51:00Z"/>
                                </w:rPr>
                              </w:pPr>
                              <w:r>
                                <w:t xml:space="preserve">You can view </w:t>
                              </w:r>
                              <w:del w:id="459" w:author="zhen yu" w:date="2014-11-08T22:36:00Z">
                                <w:r w:rsidDel="009D3E48">
                                  <w:delText xml:space="preserve">overdue </w:delText>
                                </w:r>
                              </w:del>
                              <w:ins w:id="460" w:author="zhen yu" w:date="2014-11-08T22:36:00Z">
                                <w:r>
                                  <w:t xml:space="preserve">upcoming </w:t>
                                </w:r>
                              </w:ins>
                              <w:r>
                                <w:t xml:space="preserve">tasks by </w:t>
                              </w:r>
                              <w:del w:id="461" w:author="zhen yu" w:date="2014-11-08T22:39:00Z">
                                <w:r w:rsidDel="00432946">
                                  <w:delText xml:space="preserve">simply </w:delText>
                                </w:r>
                              </w:del>
                              <w:r>
                                <w:t>typing “</w:t>
                              </w:r>
                              <w:r w:rsidRPr="00BF5401">
                                <w:rPr>
                                  <w:b/>
                                </w:rPr>
                                <w:t>#</w:t>
                              </w:r>
                              <w:del w:id="462" w:author="zhen yu" w:date="2014-11-08T22:36:00Z">
                                <w:r w:rsidRPr="00BF5401" w:rsidDel="009D3E48">
                                  <w:rPr>
                                    <w:b/>
                                  </w:rPr>
                                  <w:delText>ovd</w:delText>
                                </w:r>
                              </w:del>
                              <w:ins w:id="463" w:author="zhen yu" w:date="2014-11-08T22:36:00Z">
                                <w:r>
                                  <w:rPr>
                                    <w:b/>
                                  </w:rPr>
                                  <w:t>upc</w:t>
                                </w:r>
                              </w:ins>
                              <w:r>
                                <w:t>”</w:t>
                              </w:r>
                              <w:ins w:id="464" w:author="Kelvin Ang" w:date="2014-11-09T08:37:00Z">
                                <w:r>
                                  <w:t xml:space="preserve"> in the command bar</w:t>
                                </w:r>
                              </w:ins>
                              <w:r>
                                <w:t>.</w:t>
                              </w:r>
                            </w:p>
                            <w:p w14:paraId="2CB1F5CF" w14:textId="77777777" w:rsidR="00826542" w:rsidRDefault="00826542" w:rsidP="009D3E48">
                              <w:pPr>
                                <w:rPr>
                                  <w:ins w:id="465" w:author="Kelvin Ang" w:date="2014-11-09T07:51:00Z"/>
                                </w:rPr>
                              </w:pPr>
                            </w:p>
                            <w:p w14:paraId="422FC4C4" w14:textId="0F7913CE" w:rsidR="00826542" w:rsidRDefault="00826542" w:rsidP="009D3E48">
                              <w:pPr>
                                <w:rPr>
                                  <w:ins w:id="466" w:author="Kelvin Ang" w:date="2014-11-09T07:51:00Z"/>
                                </w:rPr>
                              </w:pPr>
                              <w:ins w:id="467" w:author="Kelvin Ang" w:date="2014-11-09T08:04:00Z">
                                <w:r>
                                  <w:t xml:space="preserve">The upcoming category displays tasks </w:t>
                                </w:r>
                              </w:ins>
                              <w:ins w:id="468" w:author="Kelvin Ang" w:date="2014-11-09T08:38:00Z">
                                <w:r>
                                  <w:t>that happen two or more days ahead.</w:t>
                                </w:r>
                              </w:ins>
                              <w:ins w:id="469" w:author="Kelvin Ang" w:date="2014-11-09T08:04:00Z">
                                <w:r>
                                  <w:t xml:space="preserve"> </w:t>
                                </w:r>
                              </w:ins>
                            </w:p>
                            <w:p w14:paraId="03EEFA2E" w14:textId="33626F70" w:rsidR="00826542" w:rsidRDefault="00826542" w:rsidP="009D3E48">
                              <w:ins w:id="470" w:author="zhen yu" w:date="2014-11-08T22:51:00Z">
                                <w:del w:id="471" w:author="Kelvin Ang" w:date="2014-11-09T07:51:00Z">
                                  <w:r w:rsidDel="00387117">
                                    <w:delText xml:space="preserve">Note: </w:delText>
                                  </w:r>
                                </w:del>
                              </w:ins>
                              <w:del w:id="472" w:author="Kelvin Ang" w:date="2014-11-09T07:51:00Z">
                                <w:r w:rsidDel="00387117">
                                  <w:delText xml:space="preserve">Overdue </w:delText>
                                </w:r>
                              </w:del>
                              <w:ins w:id="473" w:author="zhen yu" w:date="2014-11-08T22:40:00Z">
                                <w:del w:id="474" w:author="Kelvin Ang" w:date="2014-11-09T07:51:00Z">
                                  <w:r w:rsidDel="00387117">
                                    <w:delText xml:space="preserve">Upcoming task does not </w:delText>
                                  </w:r>
                                </w:del>
                              </w:ins>
                              <w:ins w:id="475" w:author="zhen yu" w:date="2014-11-08T22:41:00Z">
                                <w:del w:id="476" w:author="Kelvin Ang" w:date="2014-11-09T07:51:00Z">
                                  <w:r w:rsidDel="00387117">
                                    <w:delText>display task</w:delText>
                                  </w:r>
                                </w:del>
                              </w:ins>
                              <w:ins w:id="477" w:author="zhen yu" w:date="2014-11-08T22:42:00Z">
                                <w:del w:id="478" w:author="Kelvin Ang" w:date="2014-11-09T07:51:00Z">
                                  <w:r w:rsidDel="00387117">
                                    <w:delText>s</w:delText>
                                  </w:r>
                                </w:del>
                              </w:ins>
                              <w:ins w:id="479" w:author="zhen yu" w:date="2014-11-08T22:41:00Z">
                                <w:del w:id="480" w:author="Kelvin Ang" w:date="2014-11-09T07:51:00Z">
                                  <w:r w:rsidDel="00387117">
                                    <w:delText xml:space="preserve"> that fall</w:delText>
                                  </w:r>
                                </w:del>
                              </w:ins>
                              <w:ins w:id="481" w:author="zhen yu" w:date="2014-11-09T00:16:00Z">
                                <w:del w:id="482" w:author="Kelvin Ang" w:date="2014-11-09T07:51:00Z">
                                  <w:r w:rsidDel="00387117">
                                    <w:delText>s</w:delText>
                                  </w:r>
                                </w:del>
                              </w:ins>
                              <w:ins w:id="483" w:author="zhen yu" w:date="2014-11-08T22:41:00Z">
                                <w:del w:id="484" w:author="Kelvin Ang" w:date="2014-11-09T07:51:00Z">
                                  <w:r w:rsidDel="00387117">
                                    <w:delText xml:space="preserve"> </w:delText>
                                  </w:r>
                                </w:del>
                              </w:ins>
                              <w:ins w:id="485" w:author="zhen yu" w:date="2014-11-08T22:42:00Z">
                                <w:del w:id="486" w:author="Kelvin Ang" w:date="2014-11-09T07:51:00Z">
                                  <w:r w:rsidDel="00387117">
                                    <w:delText>on</w:delText>
                                  </w:r>
                                </w:del>
                              </w:ins>
                              <w:ins w:id="487" w:author="zhen yu" w:date="2014-11-08T22:40:00Z">
                                <w:del w:id="488" w:author="Kelvin Ang" w:date="2014-11-09T07:51:00Z">
                                  <w:r w:rsidDel="00387117">
                                    <w:delText xml:space="preserve"> today, tomorrow,</w:delText>
                                  </w:r>
                                </w:del>
                              </w:ins>
                              <w:ins w:id="489" w:author="zhen yu" w:date="2014-11-08T22:41:00Z">
                                <w:del w:id="490" w:author="Kelvin Ang" w:date="2014-11-09T07:51:00Z">
                                  <w:r w:rsidDel="00387117">
                                    <w:delText xml:space="preserve"> </w:delText>
                                  </w:r>
                                </w:del>
                              </w:ins>
                              <w:ins w:id="491" w:author="zhen yu" w:date="2014-11-08T22:40:00Z">
                                <w:del w:id="492" w:author="Kelvin Ang" w:date="2014-11-09T07:51:00Z">
                                  <w:r w:rsidDel="00387117">
                                    <w:delText>over</w:delText>
                                  </w:r>
                                </w:del>
                              </w:ins>
                              <w:ins w:id="493" w:author="zhen yu" w:date="2014-11-08T22:41:00Z">
                                <w:del w:id="494" w:author="Kelvin Ang" w:date="2014-11-09T07:51:00Z">
                                  <w:r w:rsidDel="00387117">
                                    <w:delText>due</w:delText>
                                  </w:r>
                                </w:del>
                              </w:ins>
                              <w:del w:id="495" w:author="Kelvin Ang" w:date="2014-11-09T07:51:00Z">
                                <w:r w:rsidDel="00387117">
                                  <w:delText>tasks is</w:delText>
                                </w:r>
                              </w:del>
                              <w:ins w:id="496" w:author="zhen yu" w:date="2014-11-08T22:41:00Z">
                                <w:del w:id="497" w:author="Kelvin Ang" w:date="2014-11-09T07:51:00Z">
                                  <w:r w:rsidDel="00387117">
                                    <w:delText xml:space="preserve">, someday and completed </w:delText>
                                  </w:r>
                                </w:del>
                              </w:ins>
                              <w:ins w:id="498" w:author="zhen yu" w:date="2014-11-08T22:42:00Z">
                                <w:del w:id="499" w:author="Kelvin Ang" w:date="2014-11-09T07:51:00Z">
                                  <w:r w:rsidDel="00387117">
                                    <w:delText>category.</w:delText>
                                  </w:r>
                                </w:del>
                              </w:ins>
                              <w:del w:id="500"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01" w:author="zhen yu" w:date="2014-11-08T22:39:00Z"/>
                          </w:rPr>
                        </w:pPr>
                      </w:p>
                      <w:p w14:paraId="4A7BC056" w14:textId="57F2A88C" w:rsidR="00826542" w:rsidDel="00432946" w:rsidRDefault="00826542" w:rsidP="009D3E48">
                        <w:pPr>
                          <w:rPr>
                            <w:del w:id="502" w:author="zhen yu" w:date="2014-11-08T22:40:00Z"/>
                          </w:rPr>
                        </w:pPr>
                      </w:p>
                      <w:p w14:paraId="68404048" w14:textId="4504FBB1" w:rsidR="00826542" w:rsidDel="00387117" w:rsidRDefault="00826542" w:rsidP="009D3E48">
                        <w:pPr>
                          <w:rPr>
                            <w:del w:id="503" w:author="Kelvin Ang" w:date="2014-11-09T07:51:00Z"/>
                          </w:rPr>
                        </w:pPr>
                        <w:r>
                          <w:t xml:space="preserve">You can view </w:t>
                        </w:r>
                        <w:del w:id="504" w:author="zhen yu" w:date="2014-11-08T22:36:00Z">
                          <w:r w:rsidDel="009D3E48">
                            <w:delText xml:space="preserve">overdue </w:delText>
                          </w:r>
                        </w:del>
                        <w:ins w:id="505" w:author="zhen yu" w:date="2014-11-08T22:36:00Z">
                          <w:r>
                            <w:t xml:space="preserve">upcoming </w:t>
                          </w:r>
                        </w:ins>
                        <w:r>
                          <w:t xml:space="preserve">tasks by </w:t>
                        </w:r>
                        <w:del w:id="506" w:author="zhen yu" w:date="2014-11-08T22:39:00Z">
                          <w:r w:rsidDel="00432946">
                            <w:delText xml:space="preserve">simply </w:delText>
                          </w:r>
                        </w:del>
                        <w:r>
                          <w:t>typing “</w:t>
                        </w:r>
                        <w:r w:rsidRPr="00BF5401">
                          <w:rPr>
                            <w:b/>
                          </w:rPr>
                          <w:t>#</w:t>
                        </w:r>
                        <w:del w:id="507" w:author="zhen yu" w:date="2014-11-08T22:36:00Z">
                          <w:r w:rsidRPr="00BF5401" w:rsidDel="009D3E48">
                            <w:rPr>
                              <w:b/>
                            </w:rPr>
                            <w:delText>ovd</w:delText>
                          </w:r>
                        </w:del>
                        <w:ins w:id="508" w:author="zhen yu" w:date="2014-11-08T22:36:00Z">
                          <w:r>
                            <w:rPr>
                              <w:b/>
                            </w:rPr>
                            <w:t>upc</w:t>
                          </w:r>
                        </w:ins>
                        <w:r>
                          <w:t>”</w:t>
                        </w:r>
                        <w:ins w:id="509" w:author="Kelvin Ang" w:date="2014-11-09T08:37:00Z">
                          <w:r>
                            <w:t xml:space="preserve"> in the command bar</w:t>
                          </w:r>
                        </w:ins>
                        <w:r>
                          <w:t>.</w:t>
                        </w:r>
                      </w:p>
                      <w:p w14:paraId="2CB1F5CF" w14:textId="77777777" w:rsidR="00826542" w:rsidRDefault="00826542" w:rsidP="009D3E48">
                        <w:pPr>
                          <w:rPr>
                            <w:ins w:id="510" w:author="Kelvin Ang" w:date="2014-11-09T07:51:00Z"/>
                          </w:rPr>
                        </w:pPr>
                      </w:p>
                      <w:p w14:paraId="422FC4C4" w14:textId="0F7913CE" w:rsidR="00826542" w:rsidRDefault="00826542" w:rsidP="009D3E48">
                        <w:pPr>
                          <w:rPr>
                            <w:ins w:id="511" w:author="Kelvin Ang" w:date="2014-11-09T07:51:00Z"/>
                          </w:rPr>
                        </w:pPr>
                        <w:ins w:id="512" w:author="Kelvin Ang" w:date="2014-11-09T08:04:00Z">
                          <w:r>
                            <w:t xml:space="preserve">The upcoming category displays tasks </w:t>
                          </w:r>
                        </w:ins>
                        <w:ins w:id="513" w:author="Kelvin Ang" w:date="2014-11-09T08:38:00Z">
                          <w:r>
                            <w:t>that happen two or more days ahead.</w:t>
                          </w:r>
                        </w:ins>
                        <w:ins w:id="514" w:author="Kelvin Ang" w:date="2014-11-09T08:04:00Z">
                          <w:r>
                            <w:t xml:space="preserve"> </w:t>
                          </w:r>
                        </w:ins>
                      </w:p>
                      <w:p w14:paraId="03EEFA2E" w14:textId="33626F70" w:rsidR="00826542" w:rsidRDefault="00826542" w:rsidP="009D3E48">
                        <w:ins w:id="515" w:author="zhen yu" w:date="2014-11-08T22:51:00Z">
                          <w:del w:id="516" w:author="Kelvin Ang" w:date="2014-11-09T07:51:00Z">
                            <w:r w:rsidDel="00387117">
                              <w:delText xml:space="preserve">Note: </w:delText>
                            </w:r>
                          </w:del>
                        </w:ins>
                        <w:del w:id="517" w:author="Kelvin Ang" w:date="2014-11-09T07:51:00Z">
                          <w:r w:rsidDel="00387117">
                            <w:delText xml:space="preserve">Overdue </w:delText>
                          </w:r>
                        </w:del>
                        <w:ins w:id="518" w:author="zhen yu" w:date="2014-11-08T22:40:00Z">
                          <w:del w:id="519" w:author="Kelvin Ang" w:date="2014-11-09T07:51:00Z">
                            <w:r w:rsidDel="00387117">
                              <w:delText xml:space="preserve">Upcoming task does not </w:delText>
                            </w:r>
                          </w:del>
                        </w:ins>
                        <w:ins w:id="520" w:author="zhen yu" w:date="2014-11-08T22:41:00Z">
                          <w:del w:id="521" w:author="Kelvin Ang" w:date="2014-11-09T07:51:00Z">
                            <w:r w:rsidDel="00387117">
                              <w:delText>display task</w:delText>
                            </w:r>
                          </w:del>
                        </w:ins>
                        <w:ins w:id="522" w:author="zhen yu" w:date="2014-11-08T22:42:00Z">
                          <w:del w:id="523" w:author="Kelvin Ang" w:date="2014-11-09T07:51:00Z">
                            <w:r w:rsidDel="00387117">
                              <w:delText>s</w:delText>
                            </w:r>
                          </w:del>
                        </w:ins>
                        <w:ins w:id="524" w:author="zhen yu" w:date="2014-11-08T22:41:00Z">
                          <w:del w:id="525" w:author="Kelvin Ang" w:date="2014-11-09T07:51:00Z">
                            <w:r w:rsidDel="00387117">
                              <w:delText xml:space="preserve"> that fall</w:delText>
                            </w:r>
                          </w:del>
                        </w:ins>
                        <w:ins w:id="526" w:author="zhen yu" w:date="2014-11-09T00:16:00Z">
                          <w:del w:id="527" w:author="Kelvin Ang" w:date="2014-11-09T07:51:00Z">
                            <w:r w:rsidDel="00387117">
                              <w:delText>s</w:delText>
                            </w:r>
                          </w:del>
                        </w:ins>
                        <w:ins w:id="528" w:author="zhen yu" w:date="2014-11-08T22:41:00Z">
                          <w:del w:id="529" w:author="Kelvin Ang" w:date="2014-11-09T07:51:00Z">
                            <w:r w:rsidDel="00387117">
                              <w:delText xml:space="preserve"> </w:delText>
                            </w:r>
                          </w:del>
                        </w:ins>
                        <w:ins w:id="530" w:author="zhen yu" w:date="2014-11-08T22:42:00Z">
                          <w:del w:id="531" w:author="Kelvin Ang" w:date="2014-11-09T07:51:00Z">
                            <w:r w:rsidDel="00387117">
                              <w:delText>on</w:delText>
                            </w:r>
                          </w:del>
                        </w:ins>
                        <w:ins w:id="532" w:author="zhen yu" w:date="2014-11-08T22:40:00Z">
                          <w:del w:id="533" w:author="Kelvin Ang" w:date="2014-11-09T07:51:00Z">
                            <w:r w:rsidDel="00387117">
                              <w:delText xml:space="preserve"> today, tomorrow,</w:delText>
                            </w:r>
                          </w:del>
                        </w:ins>
                        <w:ins w:id="534" w:author="zhen yu" w:date="2014-11-08T22:41:00Z">
                          <w:del w:id="535" w:author="Kelvin Ang" w:date="2014-11-09T07:51:00Z">
                            <w:r w:rsidDel="00387117">
                              <w:delText xml:space="preserve"> </w:delText>
                            </w:r>
                          </w:del>
                        </w:ins>
                        <w:ins w:id="536" w:author="zhen yu" w:date="2014-11-08T22:40:00Z">
                          <w:del w:id="537" w:author="Kelvin Ang" w:date="2014-11-09T07:51:00Z">
                            <w:r w:rsidDel="00387117">
                              <w:delText>over</w:delText>
                            </w:r>
                          </w:del>
                        </w:ins>
                        <w:ins w:id="538" w:author="zhen yu" w:date="2014-11-08T22:41:00Z">
                          <w:del w:id="539" w:author="Kelvin Ang" w:date="2014-11-09T07:51:00Z">
                            <w:r w:rsidDel="00387117">
                              <w:delText>due</w:delText>
                            </w:r>
                          </w:del>
                        </w:ins>
                        <w:del w:id="540" w:author="Kelvin Ang" w:date="2014-11-09T07:51:00Z">
                          <w:r w:rsidDel="00387117">
                            <w:delText>tasks is</w:delText>
                          </w:r>
                        </w:del>
                        <w:ins w:id="541" w:author="zhen yu" w:date="2014-11-08T22:41:00Z">
                          <w:del w:id="542" w:author="Kelvin Ang" w:date="2014-11-09T07:51:00Z">
                            <w:r w:rsidDel="00387117">
                              <w:delText xml:space="preserve">, someday and completed </w:delText>
                            </w:r>
                          </w:del>
                        </w:ins>
                        <w:ins w:id="543" w:author="zhen yu" w:date="2014-11-08T22:42:00Z">
                          <w:del w:id="544" w:author="Kelvin Ang" w:date="2014-11-09T07:51:00Z">
                            <w:r w:rsidDel="00387117">
                              <w:delText>category.</w:delText>
                            </w:r>
                          </w:del>
                        </w:ins>
                        <w:del w:id="545"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46" w:author="zhen yu" w:date="2014-11-08T22:32:00Z">
        <w:r>
          <w:rPr>
            <w:rStyle w:val="Emphasis"/>
          </w:rPr>
          <w:t>Upcoming</w:t>
        </w:r>
      </w:ins>
      <w:ins w:id="547" w:author="zhen yu" w:date="2014-11-08T22:31:00Z">
        <w:r>
          <w:rPr>
            <w:rStyle w:val="Emphasis"/>
          </w:rPr>
          <w:t xml:space="preserve"> Tasks</w:t>
        </w:r>
      </w:ins>
    </w:p>
    <w:p w14:paraId="1EF0736D" w14:textId="170D8578" w:rsidR="009D3E48" w:rsidRDefault="009D3E48" w:rsidP="001B776D">
      <w:pPr>
        <w:rPr>
          <w:ins w:id="548" w:author="zhen yu" w:date="2014-11-08T22:23:00Z"/>
        </w:rPr>
      </w:pPr>
      <w:ins w:id="549"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0" w:author="zhen yu" w:date="2014-11-08T22:44:00Z"/>
          <w:rStyle w:val="Emphasis"/>
        </w:rPr>
      </w:pPr>
      <w:ins w:id="551" w:author="zhen yu" w:date="2014-11-08T22:44:00Z">
        <w:r w:rsidRPr="00DD0BBB">
          <w:rPr>
            <w:rStyle w:val="Emphasis"/>
            <w:noProof/>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52" w:author="zhen yu" w:date="2014-11-08T22:44:00Z"/>
                                </w:rPr>
                              </w:pPr>
                            </w:p>
                            <w:p w14:paraId="73F72D31" w14:textId="77777777" w:rsidR="00826542" w:rsidRDefault="00826542" w:rsidP="00432946">
                              <w:pPr>
                                <w:rPr>
                                  <w:ins w:id="553" w:author="zhen yu" w:date="2014-11-08T23:04:00Z"/>
                                </w:rPr>
                              </w:pPr>
                            </w:p>
                            <w:p w14:paraId="12301019" w14:textId="52CD4D10" w:rsidR="00826542" w:rsidRDefault="00826542" w:rsidP="00432946">
                              <w:del w:id="554" w:author="zhen yu" w:date="2014-11-08T22:45:00Z">
                                <w:r w:rsidDel="00432946">
                                  <w:delText>Y</w:delText>
                                </w:r>
                              </w:del>
                              <w:ins w:id="555" w:author="zhen yu" w:date="2014-11-08T23:04:00Z">
                                <w:r>
                                  <w:t>Y</w:t>
                                </w:r>
                              </w:ins>
                              <w:r>
                                <w:t xml:space="preserve">ou can view </w:t>
                              </w:r>
                              <w:del w:id="556" w:author="zhen yu" w:date="2014-11-08T23:09:00Z">
                                <w:r w:rsidDel="005E4D9A">
                                  <w:delText xml:space="preserve">upcoming </w:delText>
                                </w:r>
                              </w:del>
                              <w:ins w:id="557" w:author="zhen yu" w:date="2014-11-08T23:09:00Z">
                                <w:r>
                                  <w:t xml:space="preserve">overlapping </w:t>
                                </w:r>
                              </w:ins>
                              <w:r>
                                <w:t>tasks by typing “</w:t>
                              </w:r>
                              <w:r w:rsidRPr="00BF5401">
                                <w:rPr>
                                  <w:b/>
                                </w:rPr>
                                <w:t>#</w:t>
                              </w:r>
                              <w:del w:id="558" w:author="zhen yu" w:date="2014-11-08T23:05:00Z">
                                <w:r w:rsidDel="005E4D9A">
                                  <w:rPr>
                                    <w:b/>
                                  </w:rPr>
                                  <w:delText>upc</w:delText>
                                </w:r>
                              </w:del>
                              <w:ins w:id="559" w:author="zhen yu" w:date="2014-11-08T23:05:00Z">
                                <w:r>
                                  <w:rPr>
                                    <w:b/>
                                  </w:rPr>
                                  <w:t>olp</w:t>
                                </w:r>
                              </w:ins>
                              <w:r>
                                <w:t>”</w:t>
                              </w:r>
                              <w:ins w:id="560" w:author="Kelvin Ang" w:date="2014-11-09T08:38:00Z">
                                <w:r>
                                  <w:t xml:space="preserve"> in the command bar</w:t>
                                </w:r>
                              </w:ins>
                              <w:r>
                                <w:t>.</w:t>
                              </w:r>
                            </w:p>
                            <w:p w14:paraId="0ADC13C4" w14:textId="1B2B85C6" w:rsidR="00826542" w:rsidRDefault="00826542" w:rsidP="005E4D9A">
                              <w:pPr>
                                <w:rPr>
                                  <w:ins w:id="561" w:author="zhen yu" w:date="2014-11-08T23:06:00Z"/>
                                </w:rPr>
                              </w:pPr>
                              <w:ins w:id="562" w:author="zhen yu" w:date="2014-11-08T23:09:00Z">
                                <w:r>
                                  <w:t>Overlapping</w:t>
                                </w:r>
                              </w:ins>
                              <w:ins w:id="563" w:author="zhen yu" w:date="2014-11-08T23:06:00Z">
                                <w:r>
                                  <w:t xml:space="preserve"> tasks </w:t>
                                </w:r>
                              </w:ins>
                              <w:ins w:id="564" w:author="Kelvin Ang" w:date="2014-11-09T07:53:00Z">
                                <w:r>
                                  <w:t>are</w:t>
                                </w:r>
                              </w:ins>
                              <w:ins w:id="565" w:author="zhen yu" w:date="2014-11-08T23:06:00Z">
                                <w:del w:id="566" w:author="Kelvin Ang" w:date="2014-11-09T07:53:00Z">
                                  <w:r w:rsidDel="00387117">
                                    <w:delText>is</w:delText>
                                  </w:r>
                                </w:del>
                                <w:r>
                                  <w:t xml:space="preserve"> tagged with an “</w:t>
                                </w:r>
                                <w:r>
                                  <w:rPr>
                                    <w:b/>
                                  </w:rPr>
                                  <w:t>Overlapping</w:t>
                                </w:r>
                                <w:r>
                                  <w:t>” icon</w:t>
                                </w:r>
                              </w:ins>
                              <w:ins w:id="567" w:author="Kelvin Ang" w:date="2014-11-09T08:05:00Z">
                                <w:r>
                                  <w:t>.</w:t>
                                </w:r>
                              </w:ins>
                            </w:p>
                            <w:p w14:paraId="58E64075" w14:textId="67A0474C" w:rsidR="00826542" w:rsidRDefault="00826542" w:rsidP="005E4D9A">
                              <w:del w:id="568"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69" w:author="zhen yu" w:date="2014-11-08T22:44:00Z"/>
                          </w:rPr>
                        </w:pPr>
                      </w:p>
                      <w:p w14:paraId="73F72D31" w14:textId="77777777" w:rsidR="00826542" w:rsidRDefault="00826542" w:rsidP="00432946">
                        <w:pPr>
                          <w:rPr>
                            <w:ins w:id="570" w:author="zhen yu" w:date="2014-11-08T23:04:00Z"/>
                          </w:rPr>
                        </w:pPr>
                      </w:p>
                      <w:p w14:paraId="12301019" w14:textId="52CD4D10" w:rsidR="00826542" w:rsidRDefault="00826542" w:rsidP="00432946">
                        <w:del w:id="571" w:author="zhen yu" w:date="2014-11-08T22:45:00Z">
                          <w:r w:rsidDel="00432946">
                            <w:delText>Y</w:delText>
                          </w:r>
                        </w:del>
                        <w:ins w:id="572" w:author="zhen yu" w:date="2014-11-08T23:04:00Z">
                          <w:r>
                            <w:t>Y</w:t>
                          </w:r>
                        </w:ins>
                        <w:r>
                          <w:t xml:space="preserve">ou can view </w:t>
                        </w:r>
                        <w:del w:id="573" w:author="zhen yu" w:date="2014-11-08T23:09:00Z">
                          <w:r w:rsidDel="005E4D9A">
                            <w:delText xml:space="preserve">upcoming </w:delText>
                          </w:r>
                        </w:del>
                        <w:ins w:id="574" w:author="zhen yu" w:date="2014-11-08T23:09:00Z">
                          <w:r>
                            <w:t xml:space="preserve">overlapping </w:t>
                          </w:r>
                        </w:ins>
                        <w:r>
                          <w:t>tasks by typing “</w:t>
                        </w:r>
                        <w:r w:rsidRPr="00BF5401">
                          <w:rPr>
                            <w:b/>
                          </w:rPr>
                          <w:t>#</w:t>
                        </w:r>
                        <w:del w:id="575" w:author="zhen yu" w:date="2014-11-08T23:05:00Z">
                          <w:r w:rsidDel="005E4D9A">
                            <w:rPr>
                              <w:b/>
                            </w:rPr>
                            <w:delText>upc</w:delText>
                          </w:r>
                        </w:del>
                        <w:ins w:id="576" w:author="zhen yu" w:date="2014-11-08T23:05:00Z">
                          <w:r>
                            <w:rPr>
                              <w:b/>
                            </w:rPr>
                            <w:t>olp</w:t>
                          </w:r>
                        </w:ins>
                        <w:r>
                          <w:t>”</w:t>
                        </w:r>
                        <w:ins w:id="577" w:author="Kelvin Ang" w:date="2014-11-09T08:38:00Z">
                          <w:r>
                            <w:t xml:space="preserve"> in the command bar</w:t>
                          </w:r>
                        </w:ins>
                        <w:r>
                          <w:t>.</w:t>
                        </w:r>
                      </w:p>
                      <w:p w14:paraId="0ADC13C4" w14:textId="1B2B85C6" w:rsidR="00826542" w:rsidRDefault="00826542" w:rsidP="005E4D9A">
                        <w:pPr>
                          <w:rPr>
                            <w:ins w:id="578" w:author="zhen yu" w:date="2014-11-08T23:06:00Z"/>
                          </w:rPr>
                        </w:pPr>
                        <w:ins w:id="579" w:author="zhen yu" w:date="2014-11-08T23:09:00Z">
                          <w:r>
                            <w:t>Overlapping</w:t>
                          </w:r>
                        </w:ins>
                        <w:ins w:id="580" w:author="zhen yu" w:date="2014-11-08T23:06:00Z">
                          <w:r>
                            <w:t xml:space="preserve"> tasks </w:t>
                          </w:r>
                        </w:ins>
                        <w:ins w:id="581" w:author="Kelvin Ang" w:date="2014-11-09T07:53:00Z">
                          <w:r>
                            <w:t>are</w:t>
                          </w:r>
                        </w:ins>
                        <w:ins w:id="582" w:author="zhen yu" w:date="2014-11-08T23:06:00Z">
                          <w:del w:id="583" w:author="Kelvin Ang" w:date="2014-11-09T07:53:00Z">
                            <w:r w:rsidDel="00387117">
                              <w:delText>is</w:delText>
                            </w:r>
                          </w:del>
                          <w:r>
                            <w:t xml:space="preserve"> tagged with an “</w:t>
                          </w:r>
                          <w:r>
                            <w:rPr>
                              <w:b/>
                            </w:rPr>
                            <w:t>Overlapping</w:t>
                          </w:r>
                          <w:r>
                            <w:t>” icon</w:t>
                          </w:r>
                        </w:ins>
                        <w:ins w:id="584" w:author="Kelvin Ang" w:date="2014-11-09T08:05:00Z">
                          <w:r>
                            <w:t>.</w:t>
                          </w:r>
                        </w:ins>
                      </w:p>
                      <w:p w14:paraId="58E64075" w14:textId="67A0474C" w:rsidR="00826542" w:rsidRDefault="00826542" w:rsidP="005E4D9A">
                        <w:del w:id="585"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86" w:author="zhen yu" w:date="2014-11-08T23:04:00Z">
        <w:r w:rsidR="005E4D9A">
          <w:rPr>
            <w:rStyle w:val="Emphasis"/>
          </w:rPr>
          <w:t>Overlapping</w:t>
        </w:r>
      </w:ins>
      <w:ins w:id="587" w:author="zhen yu" w:date="2014-11-08T22:44:00Z">
        <w:r>
          <w:rPr>
            <w:rStyle w:val="Emphasis"/>
          </w:rPr>
          <w:t xml:space="preserve"> Tasks</w:t>
        </w:r>
      </w:ins>
    </w:p>
    <w:p w14:paraId="2A307AB8" w14:textId="18783541" w:rsidR="00432946" w:rsidRDefault="005E4D9A" w:rsidP="00432946">
      <w:pPr>
        <w:rPr>
          <w:ins w:id="588" w:author="zhen yu" w:date="2014-11-08T22:44:00Z"/>
        </w:rPr>
      </w:pPr>
      <w:ins w:id="589"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0" w:author="zhen yu" w:date="2014-11-08T23:08:00Z"/>
          <w:rStyle w:val="Emphasis"/>
        </w:rPr>
      </w:pPr>
      <w:ins w:id="591" w:author="zhen yu" w:date="2014-11-08T23:08:00Z">
        <w:r w:rsidRPr="00DD0BBB">
          <w:rPr>
            <w:rStyle w:val="Emphasis"/>
            <w:noProof/>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592" w:author="zhen yu" w:date="2014-11-08T23:24:00Z">
                                <w:r w:rsidDel="00B955B4">
                                  <w:delText xml:space="preserve">upcoming </w:delText>
                                </w:r>
                              </w:del>
                              <w:ins w:id="593" w:author="zhen yu" w:date="2014-11-08T23:24:00Z">
                                <w:r>
                                  <w:t xml:space="preserve">completed </w:t>
                                </w:r>
                              </w:ins>
                              <w:r>
                                <w:t>tasks by typing “</w:t>
                              </w:r>
                              <w:r w:rsidRPr="00BF5401">
                                <w:rPr>
                                  <w:b/>
                                </w:rPr>
                                <w:t>#</w:t>
                              </w:r>
                              <w:del w:id="594" w:author="zhen yu" w:date="2014-11-08T23:24:00Z">
                                <w:r w:rsidDel="00B955B4">
                                  <w:rPr>
                                    <w:b/>
                                  </w:rPr>
                                  <w:delText>olp</w:delText>
                                </w:r>
                              </w:del>
                              <w:ins w:id="595" w:author="zhen yu" w:date="2014-11-08T23:24:00Z">
                                <w:r>
                                  <w:rPr>
                                    <w:b/>
                                  </w:rPr>
                                  <w:t>dne</w:t>
                                </w:r>
                              </w:ins>
                              <w:r>
                                <w:t>”.</w:t>
                              </w:r>
                            </w:p>
                            <w:p w14:paraId="678F39A5" w14:textId="65843A95" w:rsidR="00826542" w:rsidRDefault="00826542" w:rsidP="005E4D9A">
                              <w:del w:id="596" w:author="zhen yu" w:date="2014-11-08T23:24:00Z">
                                <w:r w:rsidDel="00B955B4">
                                  <w:delText xml:space="preserve">Upcoming </w:delText>
                                </w:r>
                              </w:del>
                              <w:ins w:id="597" w:author="zhen yu" w:date="2014-11-08T23:24:00Z">
                                <w:r>
                                  <w:t xml:space="preserve">Completed </w:t>
                                </w:r>
                              </w:ins>
                              <w:r>
                                <w:t xml:space="preserve">tasks </w:t>
                              </w:r>
                              <w:ins w:id="598" w:author="Kelvin Ang" w:date="2014-11-09T08:38:00Z">
                                <w:r>
                                  <w:t>are</w:t>
                                </w:r>
                              </w:ins>
                              <w:del w:id="599" w:author="Kelvin Ang" w:date="2014-11-09T08:38:00Z">
                                <w:r w:rsidDel="001A4630">
                                  <w:delText>is</w:delText>
                                </w:r>
                              </w:del>
                              <w:r>
                                <w:t xml:space="preserve"> tagged with a</w:t>
                              </w:r>
                              <w:ins w:id="600" w:author="Kelvin Ang" w:date="2014-11-09T08:38:00Z">
                                <w:r>
                                  <w:t xml:space="preserve"> </w:t>
                                </w:r>
                              </w:ins>
                              <w:del w:id="601" w:author="Kelvin Ang" w:date="2014-11-09T08:38:00Z">
                                <w:r w:rsidDel="00105273">
                                  <w:delText xml:space="preserve">n </w:delText>
                                </w:r>
                              </w:del>
                              <w:r>
                                <w:t>“</w:t>
                              </w:r>
                              <w:del w:id="602" w:author="zhen yu" w:date="2014-11-08T23:25:00Z">
                                <w:r w:rsidDel="00B955B4">
                                  <w:rPr>
                                    <w:b/>
                                  </w:rPr>
                                  <w:delText>Overlapping</w:delText>
                                </w:r>
                              </w:del>
                              <w:ins w:id="603" w:author="zhen yu" w:date="2014-11-08T23:25:00Z">
                                <w:r>
                                  <w:rPr>
                                    <w:b/>
                                  </w:rPr>
                                  <w:t>Done</w:t>
                                </w:r>
                              </w:ins>
                              <w:r>
                                <w:t>” icon</w:t>
                              </w:r>
                              <w:ins w:id="604"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05" w:author="zhen yu" w:date="2014-11-08T23:24:00Z">
                          <w:r w:rsidDel="00B955B4">
                            <w:delText xml:space="preserve">upcoming </w:delText>
                          </w:r>
                        </w:del>
                        <w:ins w:id="606" w:author="zhen yu" w:date="2014-11-08T23:24:00Z">
                          <w:r>
                            <w:t xml:space="preserve">completed </w:t>
                          </w:r>
                        </w:ins>
                        <w:r>
                          <w:t>tasks by typing “</w:t>
                        </w:r>
                        <w:r w:rsidRPr="00BF5401">
                          <w:rPr>
                            <w:b/>
                          </w:rPr>
                          <w:t>#</w:t>
                        </w:r>
                        <w:del w:id="607" w:author="zhen yu" w:date="2014-11-08T23:24:00Z">
                          <w:r w:rsidDel="00B955B4">
                            <w:rPr>
                              <w:b/>
                            </w:rPr>
                            <w:delText>olp</w:delText>
                          </w:r>
                        </w:del>
                        <w:ins w:id="608" w:author="zhen yu" w:date="2014-11-08T23:24:00Z">
                          <w:r>
                            <w:rPr>
                              <w:b/>
                            </w:rPr>
                            <w:t>dne</w:t>
                          </w:r>
                        </w:ins>
                        <w:r>
                          <w:t>”.</w:t>
                        </w:r>
                      </w:p>
                      <w:p w14:paraId="678F39A5" w14:textId="65843A95" w:rsidR="00826542" w:rsidRDefault="00826542" w:rsidP="005E4D9A">
                        <w:del w:id="609" w:author="zhen yu" w:date="2014-11-08T23:24:00Z">
                          <w:r w:rsidDel="00B955B4">
                            <w:delText xml:space="preserve">Upcoming </w:delText>
                          </w:r>
                        </w:del>
                        <w:ins w:id="610" w:author="zhen yu" w:date="2014-11-08T23:24:00Z">
                          <w:r>
                            <w:t xml:space="preserve">Completed </w:t>
                          </w:r>
                        </w:ins>
                        <w:r>
                          <w:t xml:space="preserve">tasks </w:t>
                        </w:r>
                        <w:ins w:id="611" w:author="Kelvin Ang" w:date="2014-11-09T08:38:00Z">
                          <w:r>
                            <w:t>are</w:t>
                          </w:r>
                        </w:ins>
                        <w:del w:id="612" w:author="Kelvin Ang" w:date="2014-11-09T08:38:00Z">
                          <w:r w:rsidDel="001A4630">
                            <w:delText>is</w:delText>
                          </w:r>
                        </w:del>
                        <w:r>
                          <w:t xml:space="preserve"> tagged with a</w:t>
                        </w:r>
                        <w:ins w:id="613" w:author="Kelvin Ang" w:date="2014-11-09T08:38:00Z">
                          <w:r>
                            <w:t xml:space="preserve"> </w:t>
                          </w:r>
                        </w:ins>
                        <w:del w:id="614" w:author="Kelvin Ang" w:date="2014-11-09T08:38:00Z">
                          <w:r w:rsidDel="00105273">
                            <w:delText xml:space="preserve">n </w:delText>
                          </w:r>
                        </w:del>
                        <w:r>
                          <w:t>“</w:t>
                        </w:r>
                        <w:del w:id="615" w:author="zhen yu" w:date="2014-11-08T23:25:00Z">
                          <w:r w:rsidDel="00B955B4">
                            <w:rPr>
                              <w:b/>
                            </w:rPr>
                            <w:delText>Overlapping</w:delText>
                          </w:r>
                        </w:del>
                        <w:ins w:id="616" w:author="zhen yu" w:date="2014-11-08T23:25:00Z">
                          <w:r>
                            <w:rPr>
                              <w:b/>
                            </w:rPr>
                            <w:t>Done</w:t>
                          </w:r>
                        </w:ins>
                        <w:r>
                          <w:t>” icon</w:t>
                        </w:r>
                        <w:ins w:id="617"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18" w:author="zhen yu" w:date="2014-11-08T22:23:00Z"/>
          <w:rPrChange w:id="619" w:author="zhen yu" w:date="2014-11-08T23:08:00Z">
            <w:rPr>
              <w:ins w:id="620" w:author="zhen yu" w:date="2014-11-08T22:23:00Z"/>
              <w:b/>
              <w:i/>
            </w:rPr>
          </w:rPrChange>
        </w:rPr>
      </w:pPr>
      <w:ins w:id="621"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2"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23" w:author="zhen yu" w:date="2014-11-09T00:17:00Z">
                              <w:r>
                                <w:t xml:space="preserve">by </w:t>
                              </w:r>
                            </w:ins>
                            <w:r>
                              <w:t>typing “</w:t>
                            </w:r>
                            <w:r w:rsidRPr="003A7D6F">
                              <w:rPr>
                                <w:b/>
                              </w:rPr>
                              <w:t>search</w:t>
                            </w:r>
                            <w:r>
                              <w:t>”</w:t>
                            </w:r>
                            <w:ins w:id="624" w:author="Kelvin Ang" w:date="2014-11-09T08:05:00Z">
                              <w:r>
                                <w:t xml:space="preserve"> or </w:t>
                              </w:r>
                              <w:r w:rsidRPr="00705B63">
                                <w:rPr>
                                  <w:b/>
                                  <w:rPrChange w:id="625" w:author="Kelvin Ang" w:date="2014-11-09T08:05:00Z">
                                    <w:rPr/>
                                  </w:rPrChange>
                                </w:rPr>
                                <w:t>“find”</w:t>
                              </w:r>
                              <w:r>
                                <w:t xml:space="preserve"> </w:t>
                              </w:r>
                            </w:ins>
                            <w:del w:id="626" w:author="Kelvin Ang" w:date="2014-11-09T08:05:00Z">
                              <w:r w:rsidDel="00705B63">
                                <w:delText xml:space="preserve">, or alternative commands, </w:delText>
                              </w:r>
                            </w:del>
                            <w:r>
                              <w:t xml:space="preserve">followed by </w:t>
                            </w:r>
                            <w:ins w:id="627" w:author="Kelvin Ang" w:date="2014-11-09T07:54:00Z">
                              <w:r>
                                <w:t>search keywords</w:t>
                              </w:r>
                            </w:ins>
                            <w:ins w:id="628" w:author="Kelvin Ang" w:date="2014-11-09T07:55:00Z">
                              <w:r>
                                <w:t>, dates or a date range</w:t>
                              </w:r>
                            </w:ins>
                            <w:del w:id="629"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30" w:author="zhen yu" w:date="2014-11-09T00:17:00Z">
                        <w:r>
                          <w:t xml:space="preserve">by </w:t>
                        </w:r>
                      </w:ins>
                      <w:r>
                        <w:t>typing “</w:t>
                      </w:r>
                      <w:r w:rsidRPr="003A7D6F">
                        <w:rPr>
                          <w:b/>
                        </w:rPr>
                        <w:t>search</w:t>
                      </w:r>
                      <w:r>
                        <w:t>”</w:t>
                      </w:r>
                      <w:ins w:id="631" w:author="Kelvin Ang" w:date="2014-11-09T08:05:00Z">
                        <w:r>
                          <w:t xml:space="preserve"> or </w:t>
                        </w:r>
                        <w:r w:rsidRPr="00705B63">
                          <w:rPr>
                            <w:b/>
                            <w:rPrChange w:id="632" w:author="Kelvin Ang" w:date="2014-11-09T08:05:00Z">
                              <w:rPr/>
                            </w:rPrChange>
                          </w:rPr>
                          <w:t>“find”</w:t>
                        </w:r>
                        <w:r>
                          <w:t xml:space="preserve"> </w:t>
                        </w:r>
                      </w:ins>
                      <w:del w:id="633" w:author="Kelvin Ang" w:date="2014-11-09T08:05:00Z">
                        <w:r w:rsidDel="00705B63">
                          <w:delText xml:space="preserve">, or alternative commands, </w:delText>
                        </w:r>
                      </w:del>
                      <w:r>
                        <w:t xml:space="preserve">followed by </w:t>
                      </w:r>
                      <w:ins w:id="634" w:author="Kelvin Ang" w:date="2014-11-09T07:54:00Z">
                        <w:r>
                          <w:t>search keywords</w:t>
                        </w:r>
                      </w:ins>
                      <w:ins w:id="635" w:author="Kelvin Ang" w:date="2014-11-09T07:55:00Z">
                        <w:r>
                          <w:t>, dates or a date range</w:t>
                        </w:r>
                      </w:ins>
                      <w:del w:id="636"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ED51A9C"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37" w:name="_Toc403237665"/>
      <w:bookmarkStart w:id="638" w:name="_Toc403237709"/>
      <w:bookmarkStart w:id="639" w:name="_Toc403237873"/>
      <w:r>
        <w:rPr>
          <w:noProof/>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1" w:author="zhen yu" w:date="2014-11-09T00:18:00Z" w:name="move403255652"/>
                            <w:moveTo w:id="642" w:author="zhen yu" w:date="2014-11-09T00:18:00Z">
                              <w:r>
                                <w:t>Make your necessary changes and hit enter to save the changes.</w:t>
                              </w:r>
                            </w:moveTo>
                          </w:p>
                          <w:moveToRangeEnd w:id="641"/>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3"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4" w:author="zhen yu" w:date="2014-11-09T00:18:00Z" w:name="move403255652"/>
                      <w:moveTo w:id="645" w:author="zhen yu" w:date="2014-11-09T00:18:00Z">
                        <w:r>
                          <w:t>Make your necessary changes and hit enter to save the changes.</w:t>
                        </w:r>
                      </w:moveTo>
                    </w:p>
                    <w:moveToRangeEnd w:id="644"/>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37"/>
      <w:bookmarkEnd w:id="638"/>
      <w:bookmarkEnd w:id="639"/>
    </w:p>
    <w:p w14:paraId="08CFA4EB" w14:textId="195A7257" w:rsidR="007E4E47" w:rsidRPr="007E4E47" w:rsidRDefault="00705B63" w:rsidP="007B7679">
      <w:ins w:id="646"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47" w:author="Kelvin Ang" w:date="2014-11-09T08:06:00Z"/>
                                </w:rPr>
                              </w:pPr>
                              <w:del w:id="64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49" w:author="zhen yu" w:date="2014-11-09T00:18:00Z"/>
                                  <w:del w:id="650" w:author="Kelvin Ang" w:date="2014-11-09T08:06:00Z"/>
                                </w:rPr>
                              </w:pPr>
                              <w:del w:id="65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52" w:author="zhen yu" w:date="2014-11-09T00:18:00Z">
                                <w:del w:id="653" w:author="Kelvin Ang" w:date="2014-11-09T08:06:00Z">
                                  <w:r w:rsidDel="00851C98">
                                    <w:delText>Make your necessary changes and hit enter to save the changes.</w:delText>
                                  </w:r>
                                </w:del>
                              </w:ins>
                              <w:ins w:id="654" w:author="Kelvin Ang" w:date="2014-11-09T08:06:00Z">
                                <w:r>
                                  <w:t xml:space="preserve">Your changes will be immediately reflected, and the modified task will be highlighted in </w:t>
                                </w:r>
                              </w:ins>
                              <w:ins w:id="655" w:author="Kelvin Ang" w:date="2014-11-09T08:07:00Z">
                                <w:r w:rsidRPr="0073703E">
                                  <w:rPr>
                                    <w:color w:val="00B0F0"/>
                                  </w:rPr>
                                  <w:t>cyan</w:t>
                                </w:r>
                              </w:ins>
                              <w:ins w:id="656"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57" w:author="Kelvin Ang" w:date="2014-11-09T08:06:00Z"/>
                          </w:rPr>
                        </w:pPr>
                        <w:del w:id="65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59" w:author="zhen yu" w:date="2014-11-09T00:18:00Z"/>
                            <w:del w:id="660" w:author="Kelvin Ang" w:date="2014-11-09T08:06:00Z"/>
                          </w:rPr>
                        </w:pPr>
                        <w:del w:id="66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62" w:author="zhen yu" w:date="2014-11-09T00:18:00Z">
                          <w:del w:id="663" w:author="Kelvin Ang" w:date="2014-11-09T08:06:00Z">
                            <w:r w:rsidDel="00851C98">
                              <w:delText>Make your necessary changes and hit enter to save the changes.</w:delText>
                            </w:r>
                          </w:del>
                        </w:ins>
                        <w:ins w:id="664" w:author="Kelvin Ang" w:date="2014-11-09T08:06:00Z">
                          <w:r>
                            <w:t xml:space="preserve">Your changes will be immediately reflected, and the modified task will be highlighted in </w:t>
                          </w:r>
                        </w:ins>
                        <w:ins w:id="665" w:author="Kelvin Ang" w:date="2014-11-09T08:07:00Z">
                          <w:r w:rsidRPr="0073703E">
                            <w:rPr>
                              <w:color w:val="00B0F0"/>
                            </w:rPr>
                            <w:t>cyan</w:t>
                          </w:r>
                        </w:ins>
                        <w:ins w:id="666"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4E36C99"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304AF"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47BFE"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67" w:author="zhen yu" w:date="2014-11-09T00:18:00Z" w:name="move403255652"/>
                            <w:moveFrom w:id="668" w:author="zhen yu" w:date="2014-11-09T00:18:00Z">
                              <w:r w:rsidDel="00E97586">
                                <w:t>Make your necessary changes and hit enter to save the changes.</w:t>
                              </w:r>
                            </w:moveFrom>
                          </w:p>
                          <w:moveFromRangeEnd w:id="667"/>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69" w:author="zhen yu" w:date="2014-11-09T00:18:00Z" w:name="move403255652"/>
                      <w:moveFrom w:id="670" w:author="zhen yu" w:date="2014-11-09T00:18:00Z">
                        <w:r w:rsidDel="00E97586">
                          <w:t>Make your necessary changes and hit enter to save the changes.</w:t>
                        </w:r>
                      </w:moveFrom>
                    </w:p>
                    <w:moveFromRangeEnd w:id="669"/>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71" w:name="_Toc403237666"/>
      <w:bookmarkStart w:id="672" w:name="_Toc403237710"/>
      <w:bookmarkStart w:id="673" w:name="_Toc403237874"/>
      <w:r w:rsidRPr="00DD0BBB">
        <w:rPr>
          <w:rStyle w:val="Emphasis"/>
          <w:noProof/>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71"/>
      <w:bookmarkEnd w:id="672"/>
      <w:bookmarkEnd w:id="673"/>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E620810"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74" w:author="Kelvin Ang" w:date="2014-11-09T08:40:00Z">
                              <w:r>
                                <w:t>“</w:t>
                              </w:r>
                            </w:ins>
                            <w:r w:rsidRPr="009D2113">
                              <w:rPr>
                                <w:b/>
                              </w:rPr>
                              <w:t>#dne</w:t>
                            </w:r>
                            <w:ins w:id="675"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76" w:author="Kelvin Ang" w:date="2014-11-09T08:40:00Z">
                        <w:r>
                          <w:t>“</w:t>
                        </w:r>
                      </w:ins>
                      <w:r w:rsidRPr="009D2113">
                        <w:rPr>
                          <w:b/>
                        </w:rPr>
                        <w:t>#dne</w:t>
                      </w:r>
                      <w:ins w:id="677"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78" w:name="_Toc403237667"/>
      <w:bookmarkStart w:id="679" w:name="_Toc403237711"/>
      <w:bookmarkStart w:id="680" w:name="_Toc403237875"/>
      <w:r w:rsidRPr="00DD0BBB">
        <w:rPr>
          <w:rStyle w:val="Emphasis"/>
          <w:noProof/>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681" w:author="Kelvin Ang" w:date="2014-11-09T08:40:00Z">
                              <w:r w:rsidDel="006724B5">
                                <w:delText>specific task number or numbers</w:delText>
                              </w:r>
                            </w:del>
                            <w:ins w:id="682"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683" w:author="Kelvin Ang" w:date="2014-11-09T08:40:00Z">
                        <w:r w:rsidDel="006724B5">
                          <w:delText>specific task number or numbers</w:delText>
                        </w:r>
                      </w:del>
                      <w:ins w:id="684"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678"/>
      <w:bookmarkEnd w:id="679"/>
      <w:bookmarkEnd w:id="680"/>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C6796A9"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5" w:name="_Toc403237668"/>
      <w:bookmarkStart w:id="686" w:name="_Toc403237712"/>
      <w:bookmarkStart w:id="687" w:name="_Toc403237876"/>
      <w:r>
        <w:rPr>
          <w:noProof/>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BF15DBA"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You may undo an action by typing “</w:t>
                            </w:r>
                            <w:r w:rsidRPr="00013698">
                              <w:rPr>
                                <w:b/>
                              </w:rPr>
                              <w:t>undo</w:t>
                            </w:r>
                            <w:r>
                              <w:t xml:space="preserve">” or using the </w:t>
                            </w:r>
                            <w:r w:rsidRPr="00A225AC">
                              <w:rPr>
                                <w:b/>
                              </w:rPr>
                              <w:t>Ctrl+Z</w:t>
                            </w:r>
                            <w:r>
                              <w:rPr>
                                <w:b/>
                              </w:rPr>
                              <w:t xml:space="preserve"> </w:t>
                            </w:r>
                            <w:r w:rsidRPr="00872ADC">
                              <w:rPr>
                                <w:rPrChange w:id="688"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You may undo an action by typing “</w:t>
                      </w:r>
                      <w:r w:rsidRPr="00013698">
                        <w:rPr>
                          <w:b/>
                        </w:rPr>
                        <w:t>undo</w:t>
                      </w:r>
                      <w:r>
                        <w:t xml:space="preserve">” or using the </w:t>
                      </w:r>
                      <w:r w:rsidRPr="00A225AC">
                        <w:rPr>
                          <w:b/>
                        </w:rPr>
                        <w:t>Ctrl+Z</w:t>
                      </w:r>
                      <w:r>
                        <w:rPr>
                          <w:b/>
                        </w:rPr>
                        <w:t xml:space="preserve"> </w:t>
                      </w:r>
                      <w:r w:rsidRPr="00872ADC">
                        <w:rPr>
                          <w:rPrChange w:id="689"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5"/>
      <w:bookmarkEnd w:id="686"/>
      <w:bookmarkEnd w:id="687"/>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90"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91"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2" w:name="_Toc403237669"/>
      <w:bookmarkStart w:id="693" w:name="_Toc403237713"/>
      <w:bookmarkStart w:id="694"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2"/>
      <w:bookmarkEnd w:id="693"/>
      <w:bookmarkEnd w:id="694"/>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695" w:author="Kelvin Ang" w:date="2014-11-09T08:41:00Z">
                              <w:r w:rsidDel="00D45E3B">
                                <w:delText>set priority</w:delText>
                              </w:r>
                            </w:del>
                            <w:ins w:id="696" w:author="Kelvin Ang" w:date="2014-11-09T08:41:00Z">
                              <w:r>
                                <w:t>prioritize a task</w:t>
                              </w:r>
                            </w:ins>
                            <w:r>
                              <w:t xml:space="preserve"> by </w:t>
                            </w:r>
                            <w:r w:rsidRPr="00872ADC">
                              <w:rPr>
                                <w:b/>
                                <w:rPrChange w:id="697"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698" w:author="Kelvin Ang" w:date="2014-11-09T08:41:00Z">
                        <w:r w:rsidDel="00D45E3B">
                          <w:delText>set priority</w:delText>
                        </w:r>
                      </w:del>
                      <w:ins w:id="699" w:author="Kelvin Ang" w:date="2014-11-09T08:41:00Z">
                        <w:r>
                          <w:t>prioritize a task</w:t>
                        </w:r>
                      </w:ins>
                      <w:r>
                        <w:t xml:space="preserve"> by </w:t>
                      </w:r>
                      <w:r w:rsidRPr="00872ADC">
                        <w:rPr>
                          <w:b/>
                          <w:rPrChange w:id="700"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A2903F8"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8E69E"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#pri</w:t>
                            </w:r>
                            <w:r>
                              <w:t>” to view all priorit</w:t>
                            </w:r>
                            <w:ins w:id="701" w:author="Kelvin Ang" w:date="2014-11-09T08:41:00Z">
                              <w:r>
                                <w:t>ized</w:t>
                              </w:r>
                            </w:ins>
                            <w:del w:id="702"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#pri</w:t>
                      </w:r>
                      <w:r>
                        <w:t>” to view all priorit</w:t>
                      </w:r>
                      <w:ins w:id="703" w:author="Kelvin Ang" w:date="2014-11-09T08:41:00Z">
                        <w:r>
                          <w:t>ized</w:t>
                        </w:r>
                      </w:ins>
                      <w:del w:id="704"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6AA4D"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5" w:name="_Toc403237670"/>
      <w:bookmarkStart w:id="706" w:name="_Toc403237714"/>
      <w:bookmarkStart w:id="707" w:name="_Toc403237878"/>
      <w:r w:rsidRPr="00DD0BBB">
        <w:rPr>
          <w:rStyle w:val="Emphasis"/>
        </w:rPr>
        <w:lastRenderedPageBreak/>
        <w:t>Hotkeys</w:t>
      </w:r>
      <w:bookmarkEnd w:id="705"/>
      <w:bookmarkEnd w:id="706"/>
      <w:bookmarkEnd w:id="707"/>
    </w:p>
    <w:p w14:paraId="31A290B7" w14:textId="12427469" w:rsidR="00A86A40" w:rsidRDefault="00D9012A" w:rsidP="007B7679">
      <w:del w:id="708" w:author="Kelvin Ang" w:date="2014-11-09T07:57:00Z">
        <w:r w:rsidDel="002C7C56">
          <w:delText>There are many things you can do</w:delText>
        </w:r>
      </w:del>
      <w:ins w:id="709" w:author="Kelvin Ang" w:date="2014-11-09T07:57:00Z">
        <w:r w:rsidR="002C7C56">
          <w:t>You can do many things</w:t>
        </w:r>
      </w:ins>
      <w:r>
        <w:t xml:space="preserve"> with hotkeys in Task Catalyst</w:t>
      </w:r>
      <w:r w:rsidR="00A7395C">
        <w:t xml:space="preserve">. </w:t>
      </w:r>
      <w:ins w:id="710" w:author="Kelvin Ang" w:date="2014-11-09T07:58:00Z">
        <w:r w:rsidR="002C7C56">
          <w:t>For a list of all the hotkeys</w:t>
        </w:r>
      </w:ins>
      <w:ins w:id="711" w:author="Kelvin Ang" w:date="2014-11-09T08:41:00Z">
        <w:r w:rsidR="00C0755F">
          <w:t xml:space="preserve"> and more</w:t>
        </w:r>
      </w:ins>
      <w:ins w:id="712" w:author="Kelvin Ang" w:date="2014-11-09T07:58:00Z">
        <w:r w:rsidR="002C7C56">
          <w:t xml:space="preserve">, </w:t>
        </w:r>
      </w:ins>
      <w:del w:id="713" w:author="Kelvin Ang" w:date="2014-11-09T07:58:00Z">
        <w:r w:rsidR="00017CCA" w:rsidDel="002C7C56">
          <w:delText>Y</w:delText>
        </w:r>
      </w:del>
      <w:ins w:id="714"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5" w:author="zhen yu" w:date="2014-11-09T00:22:00Z"/>
        </w:rPr>
      </w:pPr>
      <w:del w:id="716"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17"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18" w:name="_Toc403237671"/>
      <w:bookmarkStart w:id="719" w:name="_Toc403237715"/>
      <w:bookmarkStart w:id="720" w:name="_Toc403237879"/>
      <w:r w:rsidRPr="00DD0BBB">
        <w:rPr>
          <w:rStyle w:val="Emphasis"/>
        </w:rPr>
        <w:t>Smart Paste</w:t>
      </w:r>
      <w:bookmarkEnd w:id="718"/>
      <w:bookmarkEnd w:id="719"/>
      <w:bookmarkEnd w:id="720"/>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721" w:author="zhen yu" w:date="2014-11-08T23:46:00Z">
            <w:rPr/>
          </w:rPrChange>
        </w:rPr>
        <w:t>Ctrl+D</w:t>
      </w:r>
      <w:r w:rsidR="00EB14EE">
        <w:t xml:space="preserve">. </w:t>
      </w:r>
    </w:p>
    <w:p w14:paraId="2CDBD7B2" w14:textId="022586D3" w:rsidR="00F8734D" w:rsidRDefault="00E97586">
      <w:pPr>
        <w:rPr>
          <w:ins w:id="722" w:author="zhen yu" w:date="2014-11-09T00:23:00Z"/>
          <w:rStyle w:val="Emphasis"/>
        </w:rPr>
      </w:pPr>
      <w:ins w:id="723"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4" w:author="zhen yu" w:date="2014-11-09T00:21:00Z">
            <w:rPr/>
          </w:rPrChange>
        </w:rPr>
      </w:pPr>
      <w:ins w:id="725"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26" w:author="zhen yu" w:date="2014-11-09T00:27:00Z"/>
                                </w:rPr>
                              </w:pPr>
                              <w:del w:id="727" w:author="zhen yu" w:date="2014-11-09T00:27:00Z">
                                <w:r w:rsidDel="00F8734D">
                                  <w:delText>Priority tasks are automatically labelled.</w:delText>
                                </w:r>
                              </w:del>
                            </w:p>
                            <w:p w14:paraId="0AA83B1D" w14:textId="4B8CD7E2" w:rsidR="00826542" w:rsidRDefault="00826542" w:rsidP="00F8734D">
                              <w:pPr>
                                <w:rPr>
                                  <w:ins w:id="728" w:author="zhen yu" w:date="2014-11-09T00:27:00Z"/>
                                </w:rPr>
                              </w:pPr>
                              <w:del w:id="729" w:author="zhen yu" w:date="2014-11-09T00:27:00Z">
                                <w:r w:rsidDel="00F8734D">
                                  <w:delText>You can type “</w:delText>
                                </w:r>
                                <w:r w:rsidRPr="00956F5A" w:rsidDel="00F8734D">
                                  <w:rPr>
                                    <w:b/>
                                  </w:rPr>
                                  <w:delText>#pri</w:delText>
                                </w:r>
                                <w:r w:rsidDel="00F8734D">
                                  <w:delText>” to view all priority tasks.</w:delText>
                                </w:r>
                              </w:del>
                              <w:ins w:id="730" w:author="zhen yu" w:date="2014-11-09T00:27:00Z">
                                <w:r>
                                  <w:t xml:space="preserve">Once the application has </w:t>
                                </w:r>
                              </w:ins>
                              <w:ins w:id="731" w:author="Kelvin Ang" w:date="2014-11-09T08:41:00Z">
                                <w:r>
                                  <w:t xml:space="preserve">been </w:t>
                                </w:r>
                              </w:ins>
                              <w:ins w:id="732" w:author="zhen yu" w:date="2014-11-09T00:27:00Z">
                                <w:r>
                                  <w:t xml:space="preserve">launched, there will be a system tray icon. </w:t>
                                </w:r>
                              </w:ins>
                            </w:p>
                            <w:p w14:paraId="47636EE9" w14:textId="058CC7C4" w:rsidR="00826542" w:rsidDel="00061E77" w:rsidRDefault="00826542" w:rsidP="00F8734D">
                              <w:pPr>
                                <w:rPr>
                                  <w:ins w:id="733" w:author="zhen yu" w:date="2014-11-09T00:29:00Z"/>
                                  <w:del w:id="734" w:author="Kelvin Ang" w:date="2014-11-09T08:42:00Z"/>
                                </w:rPr>
                              </w:pPr>
                              <w:ins w:id="735" w:author="zhen yu" w:date="2014-11-09T00:28:00Z">
                                <w:r>
                                  <w:t>L</w:t>
                                </w:r>
                              </w:ins>
                              <w:ins w:id="736" w:author="zhen yu" w:date="2014-11-09T00:27:00Z">
                                <w:r>
                                  <w:t>eft</w:t>
                                </w:r>
                                <w:del w:id="737" w:author="Kelvin Ang" w:date="2014-11-09T08:42:00Z">
                                  <w:r w:rsidDel="00061E77">
                                    <w:delText xml:space="preserve"> </w:delText>
                                  </w:r>
                                </w:del>
                              </w:ins>
                              <w:ins w:id="738" w:author="Kelvin Ang" w:date="2014-11-09T08:42:00Z">
                                <w:r>
                                  <w:t>-</w:t>
                                </w:r>
                              </w:ins>
                              <w:ins w:id="739" w:author="zhen yu" w:date="2014-11-09T00:27:00Z">
                                <w:r>
                                  <w:t xml:space="preserve">click </w:t>
                                </w:r>
                              </w:ins>
                              <w:ins w:id="740" w:author="zhen yu" w:date="2014-11-09T00:28:00Z">
                                <w:r>
                                  <w:t xml:space="preserve">on the icon </w:t>
                                </w:r>
                              </w:ins>
                              <w:ins w:id="741" w:author="zhen yu" w:date="2014-11-09T00:27:00Z">
                                <w:r>
                                  <w:t xml:space="preserve">to </w:t>
                                </w:r>
                              </w:ins>
                              <w:ins w:id="742" w:author="zhen yu" w:date="2014-11-09T00:28:00Z">
                                <w:r w:rsidRPr="00F8734D">
                                  <w:rPr>
                                    <w:b/>
                                    <w:rPrChange w:id="743" w:author="zhen yu" w:date="2014-11-09T00:28:00Z">
                                      <w:rPr/>
                                    </w:rPrChange>
                                  </w:rPr>
                                  <w:t>hide</w:t>
                                </w:r>
                              </w:ins>
                              <w:ins w:id="744" w:author="zhen yu" w:date="2014-11-09T00:27:00Z">
                                <w:r>
                                  <w:t>/</w:t>
                                </w:r>
                              </w:ins>
                              <w:ins w:id="745" w:author="zhen yu" w:date="2014-11-09T00:28:00Z">
                                <w:r w:rsidRPr="00F8734D">
                                  <w:rPr>
                                    <w:b/>
                                    <w:rPrChange w:id="746" w:author="zhen yu" w:date="2014-11-09T00:28:00Z">
                                      <w:rPr/>
                                    </w:rPrChange>
                                  </w:rPr>
                                  <w:t>show</w:t>
                                </w:r>
                              </w:ins>
                              <w:ins w:id="747" w:author="zhen yu" w:date="2014-11-09T00:27:00Z">
                                <w:r>
                                  <w:t xml:space="preserve"> the </w:t>
                                </w:r>
                              </w:ins>
                              <w:ins w:id="748" w:author="zhen yu" w:date="2014-11-09T00:28:00Z">
                                <w:r>
                                  <w:t>application</w:t>
                                </w:r>
                              </w:ins>
                              <w:ins w:id="749" w:author="zhen yu" w:date="2014-11-09T00:27:00Z">
                                <w:r>
                                  <w:t>.</w:t>
                                </w:r>
                              </w:ins>
                              <w:ins w:id="750" w:author="Kelvin Ang" w:date="2014-11-09T08:42:00Z">
                                <w:r>
                                  <w:t xml:space="preserve"> You can also right-click for a context-menu.</w:t>
                                </w:r>
                              </w:ins>
                            </w:p>
                            <w:p w14:paraId="2155700F" w14:textId="4A839744" w:rsidR="00826542" w:rsidRDefault="00826542" w:rsidP="00F8734D">
                              <w:ins w:id="751" w:author="zhen yu" w:date="2014-11-09T00:29:00Z">
                                <w:del w:id="752" w:author="Kelvin Ang" w:date="2014-11-09T08:42:00Z">
                                  <w:r w:rsidDel="00061E77">
                                    <w:delText>Right click will show a dialog to “</w:delText>
                                  </w:r>
                                  <w:r w:rsidRPr="00F8734D" w:rsidDel="00061E77">
                                    <w:rPr>
                                      <w:b/>
                                      <w:rPrChange w:id="753" w:author="zhen yu" w:date="2014-11-09T00:29:00Z">
                                        <w:rPr/>
                                      </w:rPrChange>
                                    </w:rPr>
                                    <w:delText>Launch</w:delText>
                                  </w:r>
                                  <w:r w:rsidDel="00061E77">
                                    <w:rPr>
                                      <w:b/>
                                    </w:rPr>
                                    <w:delText>”</w:delText>
                                  </w:r>
                                  <w:r w:rsidDel="00061E77">
                                    <w:delText xml:space="preserve"> or “</w:delText>
                                  </w:r>
                                  <w:r w:rsidRPr="00F8734D" w:rsidDel="00061E77">
                                    <w:rPr>
                                      <w:b/>
                                      <w:rPrChange w:id="754"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55" w:author="zhen yu" w:date="2014-11-09T00:27:00Z"/>
                          </w:rPr>
                        </w:pPr>
                        <w:del w:id="756" w:author="zhen yu" w:date="2014-11-09T00:27:00Z">
                          <w:r w:rsidDel="00F8734D">
                            <w:delText>Priority tasks are automatically labelled.</w:delText>
                          </w:r>
                        </w:del>
                      </w:p>
                      <w:p w14:paraId="0AA83B1D" w14:textId="4B8CD7E2" w:rsidR="00826542" w:rsidRDefault="00826542" w:rsidP="00F8734D">
                        <w:pPr>
                          <w:rPr>
                            <w:ins w:id="757" w:author="zhen yu" w:date="2014-11-09T00:27:00Z"/>
                          </w:rPr>
                        </w:pPr>
                        <w:del w:id="758" w:author="zhen yu" w:date="2014-11-09T00:27:00Z">
                          <w:r w:rsidDel="00F8734D">
                            <w:delText>You can type “</w:delText>
                          </w:r>
                          <w:r w:rsidRPr="00956F5A" w:rsidDel="00F8734D">
                            <w:rPr>
                              <w:b/>
                            </w:rPr>
                            <w:delText>#pri</w:delText>
                          </w:r>
                          <w:r w:rsidDel="00F8734D">
                            <w:delText>” to view all priority tasks.</w:delText>
                          </w:r>
                        </w:del>
                        <w:ins w:id="759" w:author="zhen yu" w:date="2014-11-09T00:27:00Z">
                          <w:r>
                            <w:t xml:space="preserve">Once the application has </w:t>
                          </w:r>
                        </w:ins>
                        <w:ins w:id="760" w:author="Kelvin Ang" w:date="2014-11-09T08:41:00Z">
                          <w:r>
                            <w:t xml:space="preserve">been </w:t>
                          </w:r>
                        </w:ins>
                        <w:ins w:id="761" w:author="zhen yu" w:date="2014-11-09T00:27:00Z">
                          <w:r>
                            <w:t xml:space="preserve">launched, there will be a system tray icon. </w:t>
                          </w:r>
                        </w:ins>
                      </w:p>
                      <w:p w14:paraId="47636EE9" w14:textId="058CC7C4" w:rsidR="00826542" w:rsidDel="00061E77" w:rsidRDefault="00826542" w:rsidP="00F8734D">
                        <w:pPr>
                          <w:rPr>
                            <w:ins w:id="762" w:author="zhen yu" w:date="2014-11-09T00:29:00Z"/>
                            <w:del w:id="763" w:author="Kelvin Ang" w:date="2014-11-09T08:42:00Z"/>
                          </w:rPr>
                        </w:pPr>
                        <w:ins w:id="764" w:author="zhen yu" w:date="2014-11-09T00:28:00Z">
                          <w:r>
                            <w:t>L</w:t>
                          </w:r>
                        </w:ins>
                        <w:ins w:id="765" w:author="zhen yu" w:date="2014-11-09T00:27:00Z">
                          <w:r>
                            <w:t>eft</w:t>
                          </w:r>
                          <w:del w:id="766" w:author="Kelvin Ang" w:date="2014-11-09T08:42:00Z">
                            <w:r w:rsidDel="00061E77">
                              <w:delText xml:space="preserve"> </w:delText>
                            </w:r>
                          </w:del>
                        </w:ins>
                        <w:ins w:id="767" w:author="Kelvin Ang" w:date="2014-11-09T08:42:00Z">
                          <w:r>
                            <w:t>-</w:t>
                          </w:r>
                        </w:ins>
                        <w:ins w:id="768" w:author="zhen yu" w:date="2014-11-09T00:27:00Z">
                          <w:r>
                            <w:t xml:space="preserve">click </w:t>
                          </w:r>
                        </w:ins>
                        <w:ins w:id="769" w:author="zhen yu" w:date="2014-11-09T00:28:00Z">
                          <w:r>
                            <w:t xml:space="preserve">on the icon </w:t>
                          </w:r>
                        </w:ins>
                        <w:ins w:id="770" w:author="zhen yu" w:date="2014-11-09T00:27:00Z">
                          <w:r>
                            <w:t xml:space="preserve">to </w:t>
                          </w:r>
                        </w:ins>
                        <w:ins w:id="771" w:author="zhen yu" w:date="2014-11-09T00:28:00Z">
                          <w:r w:rsidRPr="00F8734D">
                            <w:rPr>
                              <w:b/>
                              <w:rPrChange w:id="772" w:author="zhen yu" w:date="2014-11-09T00:28:00Z">
                                <w:rPr/>
                              </w:rPrChange>
                            </w:rPr>
                            <w:t>hide</w:t>
                          </w:r>
                        </w:ins>
                        <w:ins w:id="773" w:author="zhen yu" w:date="2014-11-09T00:27:00Z">
                          <w:r>
                            <w:t>/</w:t>
                          </w:r>
                        </w:ins>
                        <w:ins w:id="774" w:author="zhen yu" w:date="2014-11-09T00:28:00Z">
                          <w:r w:rsidRPr="00F8734D">
                            <w:rPr>
                              <w:b/>
                              <w:rPrChange w:id="775" w:author="zhen yu" w:date="2014-11-09T00:28:00Z">
                                <w:rPr/>
                              </w:rPrChange>
                            </w:rPr>
                            <w:t>show</w:t>
                          </w:r>
                        </w:ins>
                        <w:ins w:id="776" w:author="zhen yu" w:date="2014-11-09T00:27:00Z">
                          <w:r>
                            <w:t xml:space="preserve"> the </w:t>
                          </w:r>
                        </w:ins>
                        <w:ins w:id="777" w:author="zhen yu" w:date="2014-11-09T00:28:00Z">
                          <w:r>
                            <w:t>application</w:t>
                          </w:r>
                        </w:ins>
                        <w:ins w:id="778" w:author="zhen yu" w:date="2014-11-09T00:27:00Z">
                          <w:r>
                            <w:t>.</w:t>
                          </w:r>
                        </w:ins>
                        <w:ins w:id="779" w:author="Kelvin Ang" w:date="2014-11-09T08:42:00Z">
                          <w:r>
                            <w:t xml:space="preserve"> You can also right-click for a context-menu.</w:t>
                          </w:r>
                        </w:ins>
                      </w:p>
                      <w:p w14:paraId="2155700F" w14:textId="4A839744" w:rsidR="00826542" w:rsidRDefault="00826542" w:rsidP="00F8734D">
                        <w:ins w:id="780" w:author="zhen yu" w:date="2014-11-09T00:29:00Z">
                          <w:del w:id="781" w:author="Kelvin Ang" w:date="2014-11-09T08:42:00Z">
                            <w:r w:rsidDel="00061E77">
                              <w:delText>Right click will show a dialog to “</w:delText>
                            </w:r>
                            <w:r w:rsidRPr="00F8734D" w:rsidDel="00061E77">
                              <w:rPr>
                                <w:b/>
                                <w:rPrChange w:id="782" w:author="zhen yu" w:date="2014-11-09T00:29:00Z">
                                  <w:rPr/>
                                </w:rPrChange>
                              </w:rPr>
                              <w:delText>Launch</w:delText>
                            </w:r>
                            <w:r w:rsidDel="00061E77">
                              <w:rPr>
                                <w:b/>
                              </w:rPr>
                              <w:delText>”</w:delText>
                            </w:r>
                            <w:r w:rsidDel="00061E77">
                              <w:delText xml:space="preserve"> or “</w:delText>
                            </w:r>
                            <w:r w:rsidRPr="00F8734D" w:rsidDel="00061E77">
                              <w:rPr>
                                <w:b/>
                                <w:rPrChange w:id="783"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4"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5" w:author="zhen yu" w:date="2014-11-09T00:30:00Z">
        <w:r w:rsidR="0092526E" w:rsidDel="00F8734D">
          <w:br w:type="page"/>
        </w:r>
      </w:del>
    </w:p>
    <w:p w14:paraId="24B41508" w14:textId="755EDF24" w:rsidR="0092526E" w:rsidRDefault="00E50534" w:rsidP="0092526E">
      <w:pPr>
        <w:pStyle w:val="Heading1"/>
      </w:pPr>
      <w:bookmarkStart w:id="786" w:name="_Toc403221029"/>
      <w:bookmarkStart w:id="787" w:name="_Toc403300485"/>
      <w:r>
        <w:rPr>
          <w:sz w:val="144"/>
          <w:szCs w:val="144"/>
        </w:rPr>
        <w:lastRenderedPageBreak/>
        <w:t>2</w:t>
      </w:r>
      <w:r w:rsidR="0092526E">
        <w:t xml:space="preserve">. </w:t>
      </w:r>
      <w:bookmarkEnd w:id="786"/>
      <w:ins w:id="788" w:author="Kelvin Ang" w:date="2014-11-09T09:15:00Z">
        <w:r w:rsidR="00BA3AC8">
          <w:t xml:space="preserve">Introducing the </w:t>
        </w:r>
      </w:ins>
      <w:r>
        <w:t>Developer’s Guide</w:t>
      </w:r>
      <w:bookmarkEnd w:id="787"/>
      <w:del w:id="789" w:author="Kelvin Ang" w:date="2014-11-09T09:14:00Z">
        <w:r w:rsidR="00F576A2" w:rsidDel="00482CAE">
          <w:delText xml:space="preserve"> Introduction</w:delText>
        </w:r>
      </w:del>
    </w:p>
    <w:p w14:paraId="24B1B232" w14:textId="66521E08" w:rsidR="00482CAE" w:rsidRDefault="00AC6878">
      <w:pPr>
        <w:pStyle w:val="Heading4"/>
        <w:rPr>
          <w:ins w:id="790" w:author="Kelvin Ang" w:date="2014-11-09T09:12:00Z"/>
        </w:rPr>
        <w:pPrChange w:id="791" w:author="Kelvin Ang" w:date="2014-11-09T09:17:00Z">
          <w:pPr/>
        </w:pPrChange>
      </w:pPr>
      <w:ins w:id="792"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3" w:author="Kelvin Ang" w:date="2014-11-09T09:25:00Z">
        <w:r w:rsidR="00576AE8">
          <w:t xml:space="preserve"> Social </w:t>
        </w:r>
        <w:r w:rsidR="004F7707">
          <w:t>Media-inspired</w:t>
        </w:r>
      </w:ins>
      <w:ins w:id="794" w:author="Kelvin Ang" w:date="2014-11-09T09:23:00Z">
        <w:r w:rsidR="004F7707">
          <w:t xml:space="preserve"> </w:t>
        </w:r>
      </w:ins>
      <w:del w:id="795" w:author="Kelvin Ang" w:date="2014-11-09T09:23:00Z">
        <w:r w:rsidDel="004F7707">
          <w:delText xml:space="preserve"> </w:delText>
        </w:r>
      </w:del>
      <w:r>
        <w:t xml:space="preserve">features like </w:t>
      </w:r>
      <w:r w:rsidRPr="004F7707">
        <w:t>hashtagging</w:t>
      </w:r>
      <w:r>
        <w:t xml:space="preserve"> for organization.</w:t>
      </w:r>
    </w:p>
    <w:p w14:paraId="77570FE4" w14:textId="22EAF014" w:rsidR="00AC6878" w:rsidRDefault="00AC6878">
      <w:pPr>
        <w:pStyle w:val="Heading4"/>
        <w:rPr>
          <w:ins w:id="796" w:author="Kelvin Ang" w:date="2014-11-09T09:16:00Z"/>
        </w:rPr>
        <w:pPrChange w:id="797" w:author="Kelvin Ang" w:date="2014-11-09T09:17:00Z">
          <w:pPr/>
        </w:pPrChange>
      </w:pPr>
      <w:ins w:id="798" w:author="Kelvin Ang" w:date="2014-11-09T09:16:00Z">
        <w:r>
          <w:t>Our Vision</w:t>
        </w:r>
      </w:ins>
    </w:p>
    <w:p w14:paraId="71CF4E23" w14:textId="7D4DCBEF" w:rsidR="0092526E" w:rsidRDefault="0092526E" w:rsidP="0092526E">
      <w:r>
        <w:t xml:space="preserve">The design of Task Catalyst is </w:t>
      </w:r>
      <w:del w:id="799" w:author="Kelvin Ang" w:date="2014-11-09T09:21:00Z">
        <w:r w:rsidDel="004F7707">
          <w:delText xml:space="preserve">built upon </w:delText>
        </w:r>
      </w:del>
      <w:ins w:id="800" w:author="Kelvin Ang" w:date="2014-11-09T09:21:00Z">
        <w:r w:rsidR="004F7707">
          <w:t xml:space="preserve">based on </w:t>
        </w:r>
      </w:ins>
      <w:r>
        <w:t>the Natural Bucket</w:t>
      </w:r>
      <w:del w:id="801" w:author="Kelvin Ang" w:date="2014-11-09T09:18:00Z">
        <w:r w:rsidDel="004F7707">
          <w:delText>,</w:delText>
        </w:r>
      </w:del>
      <w:ins w:id="802"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pPr>
        <w:pStyle w:val="Heading4"/>
        <w:rPr>
          <w:ins w:id="803" w:author="Kelvin Ang" w:date="2014-11-09T09:08:00Z"/>
        </w:rPr>
        <w:pPrChange w:id="804" w:author="Kelvin Ang" w:date="2014-11-09T09:17:00Z">
          <w:pPr/>
        </w:pPrChange>
      </w:pPr>
      <w:ins w:id="805" w:author="Kelvin Ang" w:date="2014-11-09T09:16:00Z">
        <w:r>
          <w:t>Using this Guide</w:t>
        </w:r>
      </w:ins>
    </w:p>
    <w:p w14:paraId="284BFBB7" w14:textId="3CCF19F5" w:rsidR="0092526E" w:rsidDel="00482CAE" w:rsidRDefault="004F7707" w:rsidP="0092526E">
      <w:pPr>
        <w:rPr>
          <w:del w:id="806" w:author="Kelvin Ang" w:date="2014-11-09T09:09:00Z"/>
        </w:rPr>
      </w:pPr>
      <w:ins w:id="807" w:author="Kelvin Ang" w:date="2014-11-09T09:19:00Z">
        <w:r>
          <w:t xml:space="preserve">First, </w:t>
        </w:r>
      </w:ins>
      <w:del w:id="808" w:author="Kelvin Ang" w:date="2014-11-09T09:19:00Z">
        <w:r w:rsidR="0092526E" w:rsidDel="004F7707">
          <w:delText>In this Developer’s Guide, y</w:delText>
        </w:r>
      </w:del>
      <w:ins w:id="809" w:author="Kelvin Ang" w:date="2014-11-09T09:19:00Z">
        <w:r>
          <w:t>y</w:t>
        </w:r>
      </w:ins>
      <w:r w:rsidR="0092526E">
        <w:t xml:space="preserve">ou will </w:t>
      </w:r>
      <w:del w:id="810"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1" w:author="Kelvin Ang" w:date="2014-11-09T09:18:00Z">
        <w:r>
          <w:t xml:space="preserve">System </w:t>
        </w:r>
      </w:ins>
      <w:del w:id="812" w:author="Kelvin Ang" w:date="2014-11-09T09:18:00Z">
        <w:r w:rsidR="0092526E" w:rsidDel="004F7707">
          <w:delText xml:space="preserve">components </w:delText>
        </w:r>
      </w:del>
      <w:ins w:id="813" w:author="Kelvin Ang" w:date="2014-11-09T09:18:00Z">
        <w:r>
          <w:t xml:space="preserve">Components </w:t>
        </w:r>
      </w:ins>
      <w:ins w:id="814" w:author="Kelvin Ang" w:date="2014-11-09T09:19:00Z">
        <w:r>
          <w:t xml:space="preserve">(Section 4) </w:t>
        </w:r>
      </w:ins>
      <w:del w:id="815" w:author="Kelvin Ang" w:date="2014-11-09T09:18:00Z">
        <w:r w:rsidR="0092526E" w:rsidDel="004F7707">
          <w:delText xml:space="preserve">of the system </w:delText>
        </w:r>
      </w:del>
      <w:r w:rsidR="0092526E">
        <w:t>from front-end to back-end</w:t>
      </w:r>
      <w:ins w:id="816" w:author="Kelvin Ang" w:date="2014-11-09T09:20:00Z">
        <w:r>
          <w:t>.</w:t>
        </w:r>
      </w:ins>
      <w:r w:rsidR="0092526E">
        <w:t xml:space="preserve"> </w:t>
      </w:r>
      <w:del w:id="817"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18" w:author="Kelvin Ang" w:date="2014-11-09T09:29:00Z">
        <w:r w:rsidR="0057190C">
          <w:t xml:space="preserve">top-down </w:t>
        </w:r>
      </w:ins>
      <w:r w:rsidR="0092526E">
        <w:t xml:space="preserve">using its class diagram and APIs, and then further elaborated with behavioral diagrams and code samples if </w:t>
      </w:r>
      <w:del w:id="819" w:author="Kelvin Ang" w:date="2014-11-09T09:29:00Z">
        <w:r w:rsidR="0092526E" w:rsidDel="00FF42E7">
          <w:delText>available</w:delText>
        </w:r>
      </w:del>
      <w:ins w:id="820" w:author="Kelvin Ang" w:date="2014-11-09T09:29:00Z">
        <w:r w:rsidR="00FF42E7">
          <w:t>necessary</w:t>
        </w:r>
      </w:ins>
      <w:r w:rsidR="0092526E">
        <w:t xml:space="preserve">. Finally, we will </w:t>
      </w:r>
      <w:del w:id="821" w:author="Kelvin Ang" w:date="2014-11-09T09:22:00Z">
        <w:r w:rsidR="0092526E" w:rsidDel="004F7707">
          <w:delText>guide you on</w:delText>
        </w:r>
      </w:del>
      <w:ins w:id="822" w:author="Kelvin Ang" w:date="2014-11-09T09:22:00Z">
        <w:r>
          <w:t>orientate you to</w:t>
        </w:r>
      </w:ins>
      <w:r w:rsidR="0092526E">
        <w:t xml:space="preserve"> the </w:t>
      </w:r>
      <w:del w:id="823" w:author="Kelvin Ang" w:date="2014-11-09T09:21:00Z">
        <w:r w:rsidR="0092526E" w:rsidDel="004F7707">
          <w:delText xml:space="preserve">testing </w:delText>
        </w:r>
      </w:del>
      <w:ins w:id="824" w:author="Kelvin Ang" w:date="2014-11-09T09:21:00Z">
        <w:r>
          <w:t xml:space="preserve">Testing </w:t>
        </w:r>
      </w:ins>
      <w:del w:id="825" w:author="Kelvin Ang" w:date="2014-11-09T09:21:00Z">
        <w:r w:rsidR="0092526E" w:rsidDel="004F7707">
          <w:delText xml:space="preserve">standards </w:delText>
        </w:r>
      </w:del>
      <w:ins w:id="826" w:author="Kelvin Ang" w:date="2014-11-09T09:21:00Z">
        <w:r>
          <w:t xml:space="preserve">Standards </w:t>
        </w:r>
      </w:ins>
      <w:ins w:id="827" w:author="Kelvin Ang" w:date="2014-11-09T09:22:00Z">
        <w:r>
          <w:t xml:space="preserve">(Section 5) </w:t>
        </w:r>
      </w:ins>
      <w:r w:rsidR="0092526E">
        <w:t>adopted in this project</w:t>
      </w:r>
      <w:del w:id="828" w:author="Kelvin Ang" w:date="2014-11-09T09:22:00Z">
        <w:r w:rsidR="007B1309" w:rsidDel="004F7707">
          <w:delText xml:space="preserve"> (Section 5)</w:delText>
        </w:r>
      </w:del>
      <w:r w:rsidR="0092526E">
        <w:t>.</w:t>
      </w:r>
    </w:p>
    <w:p w14:paraId="6F8C59A6" w14:textId="77777777" w:rsidR="00482CAE" w:rsidRDefault="00482CAE" w:rsidP="0092526E">
      <w:pPr>
        <w:rPr>
          <w:ins w:id="829" w:author="Kelvin Ang" w:date="2014-11-09T09:09:00Z"/>
        </w:rPr>
      </w:pPr>
    </w:p>
    <w:p w14:paraId="06046537" w14:textId="77777777" w:rsidR="0092526E" w:rsidRDefault="0092526E" w:rsidP="0092526E">
      <w:pPr>
        <w:rPr>
          <w:ins w:id="830" w:author="Kelvin Ang" w:date="2014-11-09T09:09:00Z"/>
        </w:rPr>
      </w:pPr>
      <w:r>
        <w:t>This guide assumes that you have some prior experience in Java and CSS.</w:t>
      </w:r>
    </w:p>
    <w:p w14:paraId="385E0483" w14:textId="20267CDA" w:rsidR="00482CAE" w:rsidDel="00AC6878" w:rsidRDefault="00482CAE">
      <w:pPr>
        <w:pStyle w:val="Heading2"/>
        <w:rPr>
          <w:del w:id="831" w:author="Kelvin Ang" w:date="2014-11-09T09:16:00Z"/>
        </w:rPr>
        <w:pPrChange w:id="832"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833" w:author="Kelvin Ang" w:date="2014-11-09T09:27:00Z"/>
          <w:rPrChange w:id="834" w:author="Kelvin Ang" w:date="2014-11-09T09:27:00Z">
            <w:rPr>
              <w:ins w:id="835" w:author="Kelvin Ang" w:date="2014-11-09T09:27:00Z"/>
              <w:u w:val="single"/>
            </w:rPr>
          </w:rPrChange>
        </w:rPr>
        <w:pPrChange w:id="836"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837" w:author="Kelvin Ang" w:date="2014-11-09T09:28:00Z"/>
          <w:rPrChange w:id="838" w:author="Kelvin Ang" w:date="2014-11-09T09:28:00Z">
            <w:rPr>
              <w:ins w:id="839" w:author="Kelvin Ang" w:date="2014-11-09T09:28:00Z"/>
              <w:rFonts w:ascii="Consolas" w:hAnsi="Consolas" w:cs="Consolas"/>
            </w:rPr>
          </w:rPrChange>
        </w:rPr>
        <w:pPrChange w:id="840" w:author="Kelvin Ang" w:date="2014-11-09T09:27:00Z">
          <w:pPr/>
        </w:pPrChange>
      </w:pPr>
      <w:del w:id="841"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842" w:author="Kelvin Ang" w:date="2014-11-09T11:12:00Z">
            <w:rPr/>
          </w:rPrChange>
        </w:rPr>
        <w:pPrChange w:id="843" w:author="Kelvin Ang" w:date="2014-11-09T11:12:00Z">
          <w:pPr/>
        </w:pPrChange>
      </w:pPr>
      <w:del w:id="844" w:author="Kelvin Ang" w:date="2014-11-09T09:28:00Z">
        <w:r w:rsidRPr="0074158C" w:rsidDel="00576AE8">
          <w:rPr>
            <w:sz w:val="20"/>
            <w:rPrChange w:id="845" w:author="Kelvin Ang" w:date="2014-11-09T11:12:00Z">
              <w:rPr/>
            </w:rPrChange>
          </w:rPr>
          <w:br/>
        </w:r>
      </w:del>
      <w:r w:rsidRPr="0074158C">
        <w:rPr>
          <w:rFonts w:ascii="Consolas" w:hAnsi="Consolas" w:cs="Consolas"/>
          <w:sz w:val="20"/>
          <w:rPrChange w:id="846" w:author="Kelvin Ang" w:date="2014-11-09T11:12:00Z">
            <w:rPr>
              <w:rFonts w:ascii="Consolas" w:hAnsi="Consolas" w:cs="Consolas"/>
            </w:rPr>
          </w:rPrChange>
        </w:rPr>
        <w:t>Commands, Code or Input/Output</w:t>
      </w:r>
      <w:ins w:id="847" w:author="Kelvin Ang" w:date="2014-11-09T11:12:00Z">
        <w:r w:rsidR="00966250" w:rsidRPr="00CC5F57">
          <w:rPr>
            <w:rFonts w:asciiTheme="majorHAnsi" w:hAnsiTheme="majorHAnsi"/>
            <w:b/>
          </w:rPr>
          <w:t xml:space="preserve"> </w:t>
        </w:r>
      </w:ins>
      <w:r w:rsidRPr="0074158C">
        <w:rPr>
          <w:rFonts w:asciiTheme="majorHAnsi" w:hAnsiTheme="majorHAnsi"/>
          <w:b/>
          <w:rPrChange w:id="848" w:author="Kelvin Ang" w:date="2014-11-09T11:12:00Z">
            <w:rPr/>
          </w:rPrChange>
        </w:rPr>
        <w:br w:type="page"/>
      </w:r>
    </w:p>
    <w:p w14:paraId="356A3AC2" w14:textId="7C0D1B35" w:rsidR="0092526E" w:rsidRPr="00667E20" w:rsidRDefault="005D4AD9" w:rsidP="0092526E">
      <w:pPr>
        <w:pStyle w:val="Heading1"/>
      </w:pPr>
      <w:bookmarkStart w:id="849" w:name="_Toc403221030"/>
      <w:bookmarkStart w:id="850" w:name="_Toc403300486"/>
      <w:r>
        <w:rPr>
          <w:sz w:val="144"/>
          <w:szCs w:val="144"/>
        </w:rPr>
        <w:lastRenderedPageBreak/>
        <w:t>3</w:t>
      </w:r>
      <w:r w:rsidR="0092526E" w:rsidRPr="00667E20">
        <w:t>. Defining the Architecture</w:t>
      </w:r>
      <w:bookmarkEnd w:id="849"/>
      <w:bookmarkEnd w:id="850"/>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5900" r:id="rId45"/>
        </w:object>
      </w:r>
    </w:p>
    <w:p w14:paraId="540B6CD0" w14:textId="77777777"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r w:rsidR="00670CB9">
        <w:rPr>
          <w:noProof/>
        </w:rPr>
        <w:t>1</w:t>
      </w:r>
      <w:r w:rsidR="003C0DB2">
        <w:rPr>
          <w:noProof/>
        </w:rPr>
        <w:fldChar w:fldCharType="end"/>
      </w:r>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1" w:author="Kelvin Ang" w:date="2014-11-09T10:15:00Z">
        <w:r w:rsidR="00890AD1">
          <w:t xml:space="preserve">is illustrated in </w:t>
        </w:r>
        <w:r w:rsidR="00890AD1" w:rsidRPr="00890AD1">
          <w:rPr>
            <w:b/>
            <w:rPrChange w:id="852"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3" w:author="Kelvin Ang" w:date="2014-11-09T09:31:00Z">
        <w:r w:rsidR="00EB6A5E">
          <w:t xml:space="preserve"> and</w:t>
        </w:r>
      </w:ins>
      <w:del w:id="854" w:author="Kelvin Ang" w:date="2014-11-09T09:31:00Z">
        <w:r w:rsidRPr="000F6BFC" w:rsidDel="00EB6A5E">
          <w:delText>,</w:delText>
        </w:r>
      </w:del>
      <w:r w:rsidRPr="000F6BFC">
        <w:t xml:space="preserve"> status messages</w:t>
      </w:r>
      <w:ins w:id="855" w:author="Kelvin Ang" w:date="2014-11-09T09:32:00Z">
        <w:r w:rsidR="00EE27A2">
          <w:t>. It is also responsible for</w:t>
        </w:r>
      </w:ins>
      <w:ins w:id="856" w:author="Kelvin Ang" w:date="2014-11-09T09:37:00Z">
        <w:r w:rsidR="00EE27A2">
          <w:t xml:space="preserve"> many </w:t>
        </w:r>
      </w:ins>
      <w:ins w:id="857" w:author="Kelvin Ang" w:date="2014-11-09T09:39:00Z">
        <w:r w:rsidR="000B0CF3">
          <w:t xml:space="preserve">interactive </w:t>
        </w:r>
      </w:ins>
      <w:ins w:id="858" w:author="Kelvin Ang" w:date="2014-11-09T09:37:00Z">
        <w:r w:rsidR="00EE27A2">
          <w:t>features like</w:t>
        </w:r>
      </w:ins>
      <w:ins w:id="859" w:author="Kelvin Ang" w:date="2014-11-09T09:32:00Z">
        <w:r w:rsidR="00EE27A2">
          <w:t xml:space="preserve"> hotkeys</w:t>
        </w:r>
      </w:ins>
      <w:del w:id="860" w:author="Kelvin Ang" w:date="2014-11-09T09:32:00Z">
        <w:r w:rsidRPr="000F6BFC" w:rsidDel="00EE27A2">
          <w:delText>,</w:delText>
        </w:r>
      </w:del>
      <w:del w:id="861" w:author="Kelvin Ang" w:date="2014-11-09T09:33:00Z">
        <w:r w:rsidRPr="000F6BFC" w:rsidDel="00EE27A2">
          <w:delText xml:space="preserve"> and </w:delText>
        </w:r>
      </w:del>
      <w:ins w:id="862" w:author="Kelvin Ang" w:date="2014-11-09T09:33:00Z">
        <w:r w:rsidR="00EE27A2">
          <w:t xml:space="preserve"> </w:t>
        </w:r>
      </w:ins>
      <w:del w:id="863" w:author="Kelvin Ang" w:date="2014-11-09T09:34:00Z">
        <w:r w:rsidRPr="000F6BFC" w:rsidDel="00EE27A2">
          <w:delText xml:space="preserve">providing </w:delText>
        </w:r>
      </w:del>
      <w:ins w:id="864" w:author="Kelvin Ang" w:date="2014-11-09T09:34:00Z">
        <w:r w:rsidR="00EE27A2">
          <w:t xml:space="preserve">and </w:t>
        </w:r>
      </w:ins>
      <w:r w:rsidRPr="000F6BFC">
        <w:t>autocomplete</w:t>
      </w:r>
      <w:del w:id="865"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66" w:author="Kelvin Ang" w:date="2014-11-09T09:39:00Z">
            <w:rPr/>
          </w:rPrChange>
        </w:rPr>
        <w:t>GUI</w:t>
      </w:r>
      <w:r w:rsidRPr="000F6BFC">
        <w:t xml:space="preserve">. It handles parsing and execution of commands, generation of status, hint and autocomplete messages, filtration of task lists, </w:t>
      </w:r>
      <w:ins w:id="867"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68" w:author="Kelvin Ang" w:date="2014-11-09T09:42:00Z">
        <w:r w:rsidR="00396128">
          <w:t>ies</w:t>
        </w:r>
      </w:ins>
      <w:del w:id="869" w:author="Kelvin Ang" w:date="2014-11-09T09:42:00Z">
        <w:r w:rsidRPr="000F6BFC" w:rsidDel="00396128">
          <w:delText>y</w:delText>
        </w:r>
      </w:del>
      <w:r w:rsidRPr="000F6BFC">
        <w:t xml:space="preserve"> include</w:t>
      </w:r>
      <w:del w:id="870"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1" w:name="_Toc403221031"/>
      <w:bookmarkStart w:id="872" w:name="_Toc403300487"/>
      <w:r>
        <w:rPr>
          <w:sz w:val="144"/>
          <w:szCs w:val="144"/>
        </w:rPr>
        <w:lastRenderedPageBreak/>
        <w:t>4</w:t>
      </w:r>
      <w:r w:rsidR="0092526E" w:rsidRPr="00667E20">
        <w:t>. Developing the Components</w:t>
      </w:r>
      <w:bookmarkEnd w:id="871"/>
      <w:bookmarkEnd w:id="872"/>
    </w:p>
    <w:p w14:paraId="5583A794" w14:textId="3DA69A76" w:rsidR="0092526E" w:rsidRPr="00C66F55" w:rsidRDefault="007958DE" w:rsidP="0092526E">
      <w:pPr>
        <w:pStyle w:val="Heading2"/>
      </w:pPr>
      <w:bookmarkStart w:id="873" w:name="_Toc403221032"/>
      <w:bookmarkStart w:id="874" w:name="_Toc403300488"/>
      <w:r>
        <w:t>4</w:t>
      </w:r>
      <w:r w:rsidR="0092526E" w:rsidRPr="00C66F55">
        <w:t>.1 Graphical User Interface</w:t>
      </w:r>
      <w:bookmarkEnd w:id="873"/>
      <w:bookmarkEnd w:id="874"/>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5901" r:id="rId47"/>
        </w:object>
      </w:r>
    </w:p>
    <w:p w14:paraId="1D76291B" w14:textId="77777777" w:rsidR="0092526E" w:rsidRPr="00667E20" w:rsidRDefault="0092526E" w:rsidP="0092526E">
      <w:pPr>
        <w:pStyle w:val="Caption"/>
        <w:jc w:val="center"/>
        <w:rPr>
          <w:sz w:val="32"/>
          <w:szCs w:val="32"/>
        </w:rPr>
      </w:pPr>
      <w:r>
        <w:t xml:space="preserve">Figure </w:t>
      </w:r>
      <w:r w:rsidR="003C0DB2">
        <w:fldChar w:fldCharType="begin"/>
      </w:r>
      <w:r w:rsidR="003C0DB2">
        <w:instrText xml:space="preserve"> SEQ Figure \* ARABIC </w:instrText>
      </w:r>
      <w:r w:rsidR="003C0DB2">
        <w:fldChar w:fldCharType="separate"/>
      </w:r>
      <w:r w:rsidR="00670CB9">
        <w:rPr>
          <w:noProof/>
        </w:rPr>
        <w:t>2</w:t>
      </w:r>
      <w:r w:rsidR="003C0DB2">
        <w:rPr>
          <w:noProof/>
        </w:rPr>
        <w:fldChar w:fldCharType="end"/>
      </w:r>
      <w:r>
        <w:rPr>
          <w:noProof/>
        </w:rPr>
        <w:t xml:space="preserve"> –</w:t>
      </w:r>
      <w:r>
        <w:t xml:space="preserve"> Class Diagram of GUI Component</w:t>
      </w:r>
    </w:p>
    <w:p w14:paraId="5913BFA2" w14:textId="6A1E4523" w:rsidR="0092526E" w:rsidDel="00252BBC" w:rsidRDefault="0092526E" w:rsidP="0092526E">
      <w:pPr>
        <w:rPr>
          <w:del w:id="875" w:author="Kelvin Ang" w:date="2014-11-09T09:44:00Z"/>
        </w:rPr>
      </w:pPr>
      <w:r w:rsidRPr="00584A25">
        <w:rPr>
          <w:i/>
        </w:rPr>
        <w:t>GUI</w:t>
      </w:r>
      <w:r>
        <w:rPr>
          <w:i/>
        </w:rPr>
        <w:t xml:space="preserve"> </w:t>
      </w:r>
      <w:r>
        <w:t xml:space="preserve">was designed using </w:t>
      </w:r>
      <w:del w:id="876" w:author="Kelvin Ang" w:date="2014-11-09T09:45:00Z">
        <w:r w:rsidRPr="00F86FF5" w:rsidDel="00252BBC">
          <w:rPr>
            <w:i/>
          </w:rPr>
          <w:delText xml:space="preserve">JavaFx </w:delText>
        </w:r>
      </w:del>
      <w:ins w:id="877" w:author="Kelvin Ang" w:date="2014-11-09T09:45:00Z">
        <w:r w:rsidR="00252BBC" w:rsidRPr="00F86FF5">
          <w:rPr>
            <w:i/>
          </w:rPr>
          <w:t>JavaF</w:t>
        </w:r>
        <w:r w:rsidR="00252BBC">
          <w:rPr>
            <w:i/>
          </w:rPr>
          <w:t>X</w:t>
        </w:r>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w:t>
      </w:r>
      <w:ins w:id="878" w:author="Kelvin Ang" w:date="2014-11-09T09:46:00Z">
        <w:r w:rsidR="00252BBC">
          <w:t xml:space="preserve"> to </w:t>
        </w:r>
      </w:ins>
      <w:del w:id="879" w:author="Kelvin Ang" w:date="2014-11-09T09:46:00Z">
        <w:r w:rsidDel="00252BBC">
          <w:delText xml:space="preserve">, </w:delText>
        </w:r>
      </w:del>
      <w:r>
        <w:t>control</w:t>
      </w:r>
      <w:del w:id="880" w:author="Kelvin Ang" w:date="2014-11-09T09:46:00Z">
        <w:r w:rsidDel="00252BBC">
          <w:delText>ling</w:delText>
        </w:r>
      </w:del>
      <w:r>
        <w:t xml:space="preserve"> the display elements </w:t>
      </w:r>
      <w:del w:id="881" w:author="Kelvin Ang" w:date="2014-11-09T09:46:00Z">
        <w:r w:rsidDel="00252BBC">
          <w:delText xml:space="preserve">as well as </w:delText>
        </w:r>
      </w:del>
      <w:ins w:id="882" w:author="Kelvin Ang" w:date="2014-11-09T09:46:00Z">
        <w:r w:rsidR="00252BBC">
          <w:t xml:space="preserve">and </w:t>
        </w:r>
      </w:ins>
      <w:r>
        <w:t>communicat</w:t>
      </w:r>
      <w:ins w:id="883" w:author="Kelvin Ang" w:date="2014-11-09T09:46:00Z">
        <w:r w:rsidR="00252BBC">
          <w:t>e</w:t>
        </w:r>
      </w:ins>
      <w:del w:id="884" w:author="Kelvin Ang" w:date="2014-11-09T09:46:00Z">
        <w:r w:rsidDel="00252BBC">
          <w:delText>ion</w:delText>
        </w:r>
      </w:del>
      <w:r>
        <w:t xml:space="preserve"> with </w:t>
      </w:r>
      <w:r>
        <w:rPr>
          <w:i/>
        </w:rPr>
        <w:t>Logic</w:t>
      </w:r>
      <w:r>
        <w:t>.</w:t>
      </w:r>
    </w:p>
    <w:p w14:paraId="2ACDE8C1" w14:textId="77777777" w:rsidR="00252BBC" w:rsidRDefault="0092526E">
      <w:pPr>
        <w:rPr>
          <w:ins w:id="885" w:author="Kelvin Ang" w:date="2014-11-09T09:44:00Z"/>
        </w:rPr>
        <w:pPrChange w:id="886" w:author="Kelvin Ang" w:date="2014-11-09T09:44:00Z">
          <w:pPr>
            <w:keepNext/>
          </w:pPr>
        </w:pPrChange>
      </w:pPr>
      <w:del w:id="887"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888" w:author="Kelvin Ang" w:date="2014-11-09T09:44:00Z">
          <w:pPr>
            <w:keepNext/>
          </w:pPr>
        </w:pPrChange>
      </w:pPr>
      <w:del w:id="889" w:author="Kelvin Ang" w:date="2014-11-09T09:44:00Z">
        <w:r w:rsidDel="00252BBC">
          <w:delText xml:space="preserve">the </w:delText>
        </w:r>
      </w:del>
      <w:ins w:id="890"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1" w:author="Kelvin Ang" w:date="2014-11-09T09:44:00Z">
        <w:r w:rsidR="00252BBC">
          <w:t xml:space="preserve"> is depicted in </w:t>
        </w:r>
        <w:r w:rsidR="00252BBC" w:rsidRPr="00252BBC">
          <w:rPr>
            <w:b/>
            <w:rPrChange w:id="892" w:author="Kelvin Ang" w:date="2014-11-09T09:44:00Z">
              <w:rPr/>
            </w:rPrChange>
          </w:rPr>
          <w:t>Figure 3</w:t>
        </w:r>
        <w:r w:rsidR="00252BBC">
          <w:t>.</w:t>
        </w:r>
      </w:ins>
      <w:del w:id="893"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5902" r:id="rId49"/>
        </w:object>
      </w:r>
    </w:p>
    <w:p w14:paraId="73E1D308" w14:textId="77777777" w:rsidR="0092526E" w:rsidRPr="00667E20" w:rsidRDefault="0092526E" w:rsidP="0092526E">
      <w:pPr>
        <w:pStyle w:val="Caption"/>
        <w:jc w:val="center"/>
      </w:pPr>
      <w:r>
        <w:t xml:space="preserve">Figure </w:t>
      </w:r>
      <w:r w:rsidR="003C0DB2">
        <w:fldChar w:fldCharType="begin"/>
      </w:r>
      <w:r w:rsidR="003C0DB2">
        <w:instrText xml:space="preserve"> SEQ Figure \* ARABIC </w:instrText>
      </w:r>
      <w:r w:rsidR="003C0DB2">
        <w:fldChar w:fldCharType="separate"/>
      </w:r>
      <w:r w:rsidR="00670CB9">
        <w:rPr>
          <w:noProof/>
        </w:rPr>
        <w:t>3</w:t>
      </w:r>
      <w:r w:rsidR="003C0DB2">
        <w:rPr>
          <w:noProof/>
        </w:rPr>
        <w:fldChar w:fldCharType="end"/>
      </w:r>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5903" r:id="rId51"/>
        </w:object>
      </w:r>
      <w:r>
        <w:t xml:space="preserve">Figure </w:t>
      </w:r>
      <w:r w:rsidR="003C0DB2">
        <w:fldChar w:fldCharType="begin"/>
      </w:r>
      <w:r w:rsidR="003C0DB2">
        <w:instrText xml:space="preserve"> SEQ Figure \* ARABIC </w:instrText>
      </w:r>
      <w:r w:rsidR="003C0DB2">
        <w:fldChar w:fldCharType="separate"/>
      </w:r>
      <w:r w:rsidR="00670CB9">
        <w:rPr>
          <w:noProof/>
        </w:rPr>
        <w:t>4</w:t>
      </w:r>
      <w:r w:rsidR="003C0DB2">
        <w:rPr>
          <w:noProof/>
        </w:rPr>
        <w:fldChar w:fldCharType="end"/>
      </w:r>
      <w:r>
        <w:t xml:space="preserve"> – Sequence Diagram for User Interactions</w:t>
      </w:r>
    </w:p>
    <w:p w14:paraId="2D9C1BD3" w14:textId="0563CB38" w:rsidR="0092526E" w:rsidRDefault="0092526E" w:rsidP="0092526E">
      <w:pPr>
        <w:rPr>
          <w:ins w:id="894"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895" w:author="Kelvin Ang" w:date="2014-11-09T09:51:00Z">
        <w:r w:rsidDel="00252BBC">
          <w:rPr>
            <w:szCs w:val="24"/>
          </w:rPr>
          <w:delText xml:space="preserve">calls </w:delText>
        </w:r>
        <w:r w:rsidRPr="00252BBC" w:rsidDel="00252BBC">
          <w:rPr>
            <w:rFonts w:ascii="Consolas" w:hAnsi="Consolas" w:cs="Consolas"/>
            <w:szCs w:val="20"/>
            <w:rPrChange w:id="896" w:author="Kelvin Ang" w:date="2014-11-09T09:50:00Z">
              <w:rPr>
                <w:rFonts w:ascii="Consolas" w:hAnsi="Consolas" w:cs="Consolas"/>
                <w:sz w:val="20"/>
                <w:szCs w:val="20"/>
              </w:rPr>
            </w:rPrChange>
          </w:rPr>
          <w:delText>getMessageTyping(userInput)</w:delText>
        </w:r>
      </w:del>
      <w:ins w:id="897" w:author="Kelvin Ang" w:date="2014-11-09T09:51:00Z">
        <w:r w:rsidR="00252BBC">
          <w:rPr>
            <w:szCs w:val="24"/>
          </w:rPr>
          <w:t>passes the user input to logic</w:t>
        </w:r>
      </w:ins>
      <w:r w:rsidRPr="00252BBC">
        <w:rPr>
          <w:sz w:val="24"/>
          <w:szCs w:val="24"/>
          <w:rPrChange w:id="898" w:author="Kelvin Ang" w:date="2014-11-09T09:50:00Z">
            <w:rPr>
              <w:szCs w:val="24"/>
            </w:rPr>
          </w:rPrChange>
        </w:rPr>
        <w:t xml:space="preserve"> </w:t>
      </w:r>
      <w:r>
        <w:rPr>
          <w:szCs w:val="24"/>
        </w:rPr>
        <w:t xml:space="preserve">to generate a new hint. </w:t>
      </w:r>
      <w:ins w:id="899" w:author="Kelvin Ang" w:date="2014-11-09T09:54:00Z">
        <w:r w:rsidR="00F25FB4">
          <w:rPr>
            <w:szCs w:val="24"/>
          </w:rPr>
          <w:t xml:space="preserve">When the user confirms the command, </w:t>
        </w:r>
      </w:ins>
      <w:del w:id="900" w:author="Kelvin Ang" w:date="2014-11-09T09:54:00Z">
        <w:r w:rsidDel="00F25FB4">
          <w:rPr>
            <w:szCs w:val="24"/>
          </w:rPr>
          <w:delText>T</w:delText>
        </w:r>
      </w:del>
      <w:ins w:id="901"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2"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3" w:author="Kelvin Ang" w:date="2014-11-09T09:59:00Z">
          <w:tblPr>
            <w:tblStyle w:val="TableGrid"/>
            <w:tblW w:w="0" w:type="auto"/>
            <w:tblLook w:val="04A0" w:firstRow="1" w:lastRow="0" w:firstColumn="1" w:lastColumn="0" w:noHBand="0" w:noVBand="1"/>
          </w:tblPr>
        </w:tblPrChange>
      </w:tblPr>
      <w:tblGrid>
        <w:gridCol w:w="750"/>
        <w:gridCol w:w="8826"/>
        <w:tblGridChange w:id="904">
          <w:tblGrid>
            <w:gridCol w:w="4788"/>
            <w:gridCol w:w="4788"/>
          </w:tblGrid>
        </w:tblGridChange>
      </w:tblGrid>
      <w:tr w:rsidR="008B7A96" w14:paraId="70533E4B" w14:textId="77777777" w:rsidTr="008B7A96">
        <w:trPr>
          <w:ins w:id="905" w:author="Kelvin Ang" w:date="2014-11-09T09:55:00Z"/>
        </w:trPr>
        <w:tc>
          <w:tcPr>
            <w:tcW w:w="738" w:type="dxa"/>
            <w:tcBorders>
              <w:top w:val="single" w:sz="4" w:space="0" w:color="auto"/>
              <w:left w:val="single" w:sz="4" w:space="0" w:color="auto"/>
              <w:bottom w:val="single" w:sz="4" w:space="0" w:color="auto"/>
            </w:tcBorders>
            <w:tcPrChange w:id="906" w:author="Kelvin Ang" w:date="2014-11-09T09:59:00Z">
              <w:tcPr>
                <w:tcW w:w="4788" w:type="dxa"/>
              </w:tcPr>
            </w:tcPrChange>
          </w:tcPr>
          <w:p w14:paraId="0E05A7D7" w14:textId="4489BD28" w:rsidR="008B7A96" w:rsidRPr="008B7A96" w:rsidRDefault="008B7A96" w:rsidP="0092526E">
            <w:pPr>
              <w:rPr>
                <w:ins w:id="907" w:author="Kelvin Ang" w:date="2014-11-09T09:55:00Z"/>
                <w:b/>
                <w:szCs w:val="24"/>
                <w:rPrChange w:id="908" w:author="Kelvin Ang" w:date="2014-11-09T09:55:00Z">
                  <w:rPr>
                    <w:ins w:id="909" w:author="Kelvin Ang" w:date="2014-11-09T09:55:00Z"/>
                    <w:szCs w:val="24"/>
                  </w:rPr>
                </w:rPrChange>
              </w:rPr>
            </w:pPr>
            <w:ins w:id="910" w:author="Kelvin Ang" w:date="2014-11-09T09:55:00Z">
              <w:r w:rsidRPr="008B7A96">
                <w:rPr>
                  <w:b/>
                  <w:szCs w:val="24"/>
                  <w:rPrChange w:id="911"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2" w:author="Kelvin Ang" w:date="2014-11-09T09:59:00Z">
              <w:tcPr>
                <w:tcW w:w="4788" w:type="dxa"/>
              </w:tcPr>
            </w:tcPrChange>
          </w:tcPr>
          <w:p w14:paraId="0A04AC50" w14:textId="19FCBBC4" w:rsidR="008B7A96" w:rsidRDefault="008B7A96" w:rsidP="00CC5F57">
            <w:pPr>
              <w:rPr>
                <w:ins w:id="913" w:author="Kelvin Ang" w:date="2014-11-09T09:55:00Z"/>
                <w:szCs w:val="24"/>
              </w:rPr>
            </w:pPr>
            <w:ins w:id="914" w:author="Kelvin Ang" w:date="2014-11-09T09:55:00Z">
              <w:r>
                <w:rPr>
                  <w:szCs w:val="24"/>
                </w:rPr>
                <w:t xml:space="preserve">The </w:t>
              </w:r>
              <w:r w:rsidRPr="008B7A96">
                <w:rPr>
                  <w:b/>
                  <w:szCs w:val="24"/>
                  <w:rPrChange w:id="915" w:author="Kelvin Ang" w:date="2014-11-09T09:59:00Z">
                    <w:rPr>
                      <w:i/>
                      <w:szCs w:val="24"/>
                    </w:rPr>
                  </w:rPrChange>
                </w:rPr>
                <w:t>Hashtag</w:t>
              </w:r>
              <w:r>
                <w:rPr>
                  <w:szCs w:val="24"/>
                </w:rPr>
                <w:t xml:space="preserve"> and </w:t>
              </w:r>
              <w:r w:rsidRPr="008B7A96">
                <w:rPr>
                  <w:b/>
                  <w:szCs w:val="24"/>
                  <w:rPrChange w:id="916"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17" w:author="Kelvin Ang" w:date="2014-11-09T09:59:00Z">
              <w:r w:rsidRPr="008B7A96">
                <w:rPr>
                  <w:szCs w:val="24"/>
                  <w:u w:val="single"/>
                  <w:rPrChange w:id="918" w:author="Kelvin Ang" w:date="2014-11-09T09:59:00Z">
                    <w:rPr>
                      <w:szCs w:val="24"/>
                    </w:rPr>
                  </w:rPrChange>
                </w:rPr>
                <w:t>P</w:t>
              </w:r>
            </w:ins>
            <w:ins w:id="919"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0" w:author="Kelvin Ang" w:date="2014-11-09T09:55:00Z"/>
        </w:trPr>
        <w:tc>
          <w:tcPr>
            <w:tcW w:w="9576" w:type="dxa"/>
          </w:tcPr>
          <w:p w14:paraId="58E442EB" w14:textId="5E8CAB45" w:rsidR="0092526E" w:rsidDel="008B7A96" w:rsidRDefault="0092526E" w:rsidP="00CC5F57">
            <w:pPr>
              <w:ind w:left="630" w:hanging="630"/>
              <w:rPr>
                <w:del w:id="921" w:author="Kelvin Ang" w:date="2014-11-09T09:55:00Z"/>
                <w:szCs w:val="24"/>
              </w:rPr>
            </w:pPr>
            <w:del w:id="922" w:author="Kelvin Ang" w:date="2014-11-09T09:55:00Z">
              <w:r w:rsidRPr="00252BBC" w:rsidDel="008B7A96">
                <w:rPr>
                  <w:b/>
                  <w:szCs w:val="24"/>
                  <w:rPrChange w:id="923"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24" w:author="zhen yu" w:date="2014-11-09T00:34:00Z"/>
        </w:rPr>
      </w:pPr>
      <w:bookmarkStart w:id="925" w:name="_Toc403221033"/>
    </w:p>
    <w:p w14:paraId="30137979" w14:textId="4C65F29D" w:rsidR="0092526E" w:rsidRPr="00540F5C" w:rsidRDefault="007958DE" w:rsidP="00540F5C">
      <w:pPr>
        <w:pStyle w:val="Heading2"/>
      </w:pPr>
      <w:bookmarkStart w:id="926" w:name="_Toc403300489"/>
      <w:r>
        <w:t>4</w:t>
      </w:r>
      <w:r w:rsidR="0092526E" w:rsidRPr="00540F5C">
        <w:t>.2 Logic</w:t>
      </w:r>
      <w:bookmarkEnd w:id="925"/>
      <w:bookmarkEnd w:id="926"/>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5904" r:id="rId53"/>
        </w:object>
      </w:r>
    </w:p>
    <w:p w14:paraId="7627F4B0" w14:textId="0FD3CADD"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r w:rsidR="00670CB9">
        <w:rPr>
          <w:noProof/>
        </w:rPr>
        <w:t>5</w:t>
      </w:r>
      <w:r w:rsidR="003C0DB2">
        <w:rPr>
          <w:noProof/>
        </w:rPr>
        <w:fldChar w:fldCharType="end"/>
      </w:r>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27" w:author="Kelvin Ang" w:date="2014-11-09T10:01:00Z">
        <w:r w:rsidDel="00890FE4">
          <w:delText xml:space="preserve">The </w:delText>
        </w:r>
      </w:del>
      <w:ins w:id="928" w:author="Kelvin Ang" w:date="2014-11-09T10:01:00Z">
        <w:r w:rsidR="00890FE4">
          <w:t xml:space="preserve">The </w:t>
        </w:r>
      </w:ins>
      <w:r w:rsidRPr="00890FE4">
        <w:rPr>
          <w:i/>
          <w:rPrChange w:id="929" w:author="Kelvin Ang" w:date="2014-11-09T10:01:00Z">
            <w:rPr/>
          </w:rPrChange>
        </w:rPr>
        <w:t>Logic</w:t>
      </w:r>
      <w:r>
        <w:t xml:space="preserve"> </w:t>
      </w:r>
      <w:ins w:id="930" w:author="Kelvin Ang" w:date="2014-11-09T10:01:00Z">
        <w:r w:rsidR="00890FE4">
          <w:t xml:space="preserve">class diagram </w:t>
        </w:r>
      </w:ins>
      <w:del w:id="931" w:author="Kelvin Ang" w:date="2014-11-09T10:01:00Z">
        <w:r w:rsidDel="00890FE4">
          <w:delText xml:space="preserve">component </w:delText>
        </w:r>
      </w:del>
      <w:r>
        <w:t xml:space="preserve">is </w:t>
      </w:r>
      <w:del w:id="932" w:author="Kelvin Ang" w:date="2014-11-09T10:01:00Z">
        <w:r w:rsidDel="00890FE4">
          <w:delText xml:space="preserve">depicted </w:delText>
        </w:r>
      </w:del>
      <w:ins w:id="933"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34" w:author="Kelvin Ang" w:date="2014-11-09T10:02:00Z">
        <w:r w:rsidR="00890FE4">
          <w:t xml:space="preserve"> list processing,</w:t>
        </w:r>
      </w:ins>
      <w:r>
        <w:t xml:space="preserve">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35" w:author="Kelvin Ang" w:date="2014-11-09T10:29:00Z">
        <w:r w:rsidR="000F4480">
          <w:t xml:space="preserve"> below:</w:t>
        </w:r>
      </w:ins>
      <w:del w:id="936" w:author="Kelvin Ang" w:date="2014-11-09T10:29:00Z">
        <w:r w:rsidDel="000F4480">
          <w:delText xml:space="preserve"> in </w:delText>
        </w:r>
      </w:del>
      <w:del w:id="937" w:author="Kelvin Ang" w:date="2014-11-09T10:14:00Z">
        <w:r w:rsidRPr="00F53C2F" w:rsidDel="00BC6930">
          <w:rPr>
            <w:b/>
          </w:rPr>
          <w:delText>Figure 6</w:delText>
        </w:r>
      </w:del>
      <w:del w:id="938" w:author="Kelvin Ang" w:date="2014-11-09T10:02:00Z">
        <w:r w:rsidDel="00890FE4">
          <w:delText>:</w:delText>
        </w:r>
      </w:del>
    </w:p>
    <w:tbl>
      <w:tblPr>
        <w:tblStyle w:val="GridTable4-Accent51"/>
        <w:tblW w:w="0" w:type="auto"/>
        <w:jc w:val="center"/>
        <w:tblLook w:val="04A0" w:firstRow="1" w:lastRow="0" w:firstColumn="1" w:lastColumn="0" w:noHBand="0" w:noVBand="1"/>
        <w:tblPrChange w:id="939"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0">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2"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3"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4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5"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46" w:author="Kelvin Ang" w:date="2014-11-09T10:03:00Z">
                  <w:rPr>
                    <w:b w:val="0"/>
                  </w:rPr>
                </w:rPrChange>
              </w:rPr>
            </w:pPr>
            <w:r w:rsidRPr="00890FE4">
              <w:rPr>
                <w:rFonts w:ascii="Consolas" w:hAnsi="Consolas" w:cs="Consolas"/>
                <w:sz w:val="20"/>
                <w:szCs w:val="20"/>
                <w:rPrChange w:id="947" w:author="Kelvin Ang" w:date="2014-11-09T10:03:00Z">
                  <w:rPr/>
                </w:rPrChange>
              </w:rPr>
              <w:t>processCommand(String): Message</w:t>
            </w:r>
          </w:p>
        </w:tc>
        <w:tc>
          <w:tcPr>
            <w:tcW w:w="5598" w:type="dxa"/>
            <w:tcPrChange w:id="948"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4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0"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1" w:author="Kelvin Ang" w:date="2014-11-09T10:03:00Z">
                  <w:rPr>
                    <w:b w:val="0"/>
                  </w:rPr>
                </w:rPrChange>
              </w:rPr>
            </w:pPr>
            <w:r w:rsidRPr="00890FE4">
              <w:rPr>
                <w:rFonts w:ascii="Consolas" w:hAnsi="Consolas" w:cs="Consolas"/>
                <w:sz w:val="20"/>
                <w:szCs w:val="20"/>
                <w:rPrChange w:id="952" w:author="Kelvin Ang" w:date="2014-11-09T10:03:00Z">
                  <w:rPr/>
                </w:rPrChange>
              </w:rPr>
              <w:t>getMessageTyping(String): Message</w:t>
            </w:r>
          </w:p>
        </w:tc>
        <w:tc>
          <w:tcPr>
            <w:tcW w:w="5598" w:type="dxa"/>
            <w:tcPrChange w:id="953"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54"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5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6"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7" w:author="Kelvin Ang" w:date="2014-11-09T10:03:00Z">
                  <w:rPr>
                    <w:b w:val="0"/>
                  </w:rPr>
                </w:rPrChange>
              </w:rPr>
            </w:pPr>
            <w:r w:rsidRPr="00890FE4">
              <w:rPr>
                <w:rFonts w:ascii="Consolas" w:hAnsi="Consolas" w:cs="Consolas"/>
                <w:sz w:val="20"/>
                <w:szCs w:val="20"/>
                <w:rPrChange w:id="958" w:author="Kelvin Ang" w:date="2014-11-09T10:03:00Z">
                  <w:rPr/>
                </w:rPrChange>
              </w:rPr>
              <w:t>getHashtags(): List&lt;String&gt;</w:t>
            </w:r>
          </w:p>
        </w:tc>
        <w:tc>
          <w:tcPr>
            <w:tcW w:w="5598" w:type="dxa"/>
            <w:tcPrChange w:id="959"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0" w:author="Kelvin Ang" w:date="2014-11-09T10:04:00Z">
              <w:r w:rsidDel="00552328">
                <w:delText xml:space="preserve">user </w:delText>
              </w:r>
            </w:del>
            <w:r>
              <w:t>hashtags.</w:t>
            </w:r>
          </w:p>
        </w:tc>
      </w:tr>
      <w:tr w:rsidR="0092526E" w:rsidRPr="000F6BFC" w14:paraId="0384CE97" w14:textId="77777777" w:rsidTr="00552328">
        <w:trPr>
          <w:jc w:val="center"/>
          <w:trPrChange w:id="96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2"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63" w:author="Kelvin Ang" w:date="2014-11-09T10:03:00Z">
                  <w:rPr>
                    <w:b w:val="0"/>
                  </w:rPr>
                </w:rPrChange>
              </w:rPr>
            </w:pPr>
            <w:r w:rsidRPr="00890FE4">
              <w:rPr>
                <w:rFonts w:ascii="Consolas" w:hAnsi="Consolas" w:cs="Consolas"/>
                <w:sz w:val="20"/>
                <w:szCs w:val="20"/>
                <w:rPrChange w:id="964" w:author="Kelvin Ang" w:date="2014-11-09T10:03:00Z">
                  <w:rPr/>
                </w:rPrChange>
              </w:rPr>
              <w:t>getList(): List&lt;Task&gt;</w:t>
            </w:r>
          </w:p>
        </w:tc>
        <w:tc>
          <w:tcPr>
            <w:tcW w:w="5598" w:type="dxa"/>
            <w:tcPrChange w:id="96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6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8" w:author="Kelvin Ang" w:date="2014-11-09T10:03:00Z">
                  <w:rPr>
                    <w:b w:val="0"/>
                  </w:rPr>
                </w:rPrChange>
              </w:rPr>
            </w:pPr>
            <w:r w:rsidRPr="00890FE4">
              <w:rPr>
                <w:rFonts w:ascii="Consolas" w:hAnsi="Consolas" w:cs="Consolas"/>
                <w:sz w:val="20"/>
                <w:szCs w:val="20"/>
                <w:rPrChange w:id="969" w:author="Kelvin Ang" w:date="2014-11-09T10:03:00Z">
                  <w:rPr/>
                </w:rPrChange>
              </w:rPr>
              <w:t>getHashtagsSelected(): int</w:t>
            </w:r>
          </w:p>
        </w:tc>
        <w:tc>
          <w:tcPr>
            <w:tcW w:w="5598" w:type="dxa"/>
            <w:tcPrChange w:id="970"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7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2"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73" w:author="Kelvin Ang" w:date="2014-11-09T10:03:00Z">
                  <w:rPr>
                    <w:b w:val="0"/>
                  </w:rPr>
                </w:rPrChange>
              </w:rPr>
            </w:pPr>
            <w:r w:rsidRPr="00890FE4">
              <w:rPr>
                <w:rFonts w:ascii="Consolas" w:hAnsi="Consolas" w:cs="Consolas"/>
                <w:sz w:val="20"/>
                <w:szCs w:val="20"/>
                <w:rPrChange w:id="974" w:author="Kelvin Ang" w:date="2014-11-09T10:03:00Z">
                  <w:rPr/>
                </w:rPrChange>
              </w:rPr>
              <w:t>getTasksSelected(): List&lt;Integer&gt;</w:t>
            </w:r>
          </w:p>
        </w:tc>
        <w:tc>
          <w:tcPr>
            <w:tcW w:w="5598" w:type="dxa"/>
            <w:tcPrChange w:id="975"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76"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977" w:author="Kelvin Ang" w:date="2014-11-09T10:13:00Z">
          <w:pPr>
            <w:pStyle w:val="Caption"/>
            <w:jc w:val="center"/>
          </w:pPr>
        </w:pPrChange>
      </w:pPr>
      <w:del w:id="978"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79" w:author="Kelvin Ang" w:date="2014-11-09T13:25:00Z">
        <w:r w:rsidR="00670CB9">
          <w:rPr>
            <w:noProof/>
          </w:rPr>
          <w:t>5</w:t>
        </w:r>
      </w:ins>
      <w:del w:id="980" w:author="Kelvin Ang" w:date="2014-11-09T10:13:00Z">
        <w:r w:rsidR="00E02FC6" w:rsidDel="00BC6930">
          <w:rPr>
            <w:noProof/>
          </w:rPr>
          <w:delText>6</w:delText>
        </w:r>
        <w:r w:rsidR="00FD4795" w:rsidDel="00BC6930">
          <w:rPr>
            <w:noProof/>
          </w:rPr>
          <w:fldChar w:fldCharType="end"/>
        </w:r>
        <w:r w:rsidDel="00BC6930">
          <w:delText xml:space="preserve"> </w:delText>
        </w:r>
      </w:del>
      <w:del w:id="981" w:author="Kelvin Ang" w:date="2014-11-09T10:03:00Z">
        <w:r w:rsidDel="00890FE4">
          <w:delText>-</w:delText>
        </w:r>
      </w:del>
      <w:del w:id="982"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83" w:name="_Toc403221034"/>
      <w:bookmarkStart w:id="984" w:name="_Toc403300490"/>
      <w:r>
        <w:lastRenderedPageBreak/>
        <w:t>4</w:t>
      </w:r>
      <w:r w:rsidR="0092526E" w:rsidRPr="00B9366F">
        <w:t>.2.1 Action and Hint System</w:t>
      </w:r>
      <w:bookmarkEnd w:id="983"/>
      <w:bookmarkEnd w:id="984"/>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5905" r:id="rId55"/>
        </w:object>
      </w:r>
      <w:r w:rsidRPr="00B9366F">
        <w:t xml:space="preserve">Figure </w:t>
      </w:r>
      <w:r w:rsidR="003C0DB2">
        <w:fldChar w:fldCharType="begin"/>
      </w:r>
      <w:r w:rsidR="003C0DB2">
        <w:instrText xml:space="preserve"> SEQ Figure \* ARABIC </w:instrText>
      </w:r>
      <w:r w:rsidR="003C0DB2">
        <w:fldChar w:fldCharType="separate"/>
      </w:r>
      <w:ins w:id="985" w:author="Kelvin Ang" w:date="2014-11-09T13:26:00Z">
        <w:r w:rsidR="00670CB9">
          <w:rPr>
            <w:noProof/>
          </w:rPr>
          <w:t>6</w:t>
        </w:r>
      </w:ins>
      <w:del w:id="986" w:author="Kelvin Ang" w:date="2014-11-09T13:26:00Z">
        <w:r w:rsidR="00E02FC6" w:rsidDel="00670CB9">
          <w:rPr>
            <w:noProof/>
          </w:rPr>
          <w:delText>7</w:delText>
        </w:r>
      </w:del>
      <w:r w:rsidR="003C0DB2">
        <w:rPr>
          <w:noProof/>
        </w:rPr>
        <w:fldChar w:fldCharType="end"/>
      </w:r>
      <w:r w:rsidRPr="00B9366F">
        <w:t xml:space="preserve"> - Action and Hint System</w:t>
      </w:r>
    </w:p>
    <w:p w14:paraId="088CCB81" w14:textId="3A4843A2" w:rsidR="0092526E" w:rsidRPr="000F6BFC" w:rsidRDefault="0092526E" w:rsidP="0092526E">
      <w:pPr>
        <w:keepNext/>
      </w:pPr>
      <w:r w:rsidRPr="008F22D0">
        <w:rPr>
          <w:i/>
        </w:rPr>
        <w:t>ActionHintSystem</w:t>
      </w:r>
      <w:r w:rsidRPr="000F6BFC">
        <w:t xml:space="preserve"> applies the </w:t>
      </w:r>
      <w:r w:rsidRPr="000F6BFC">
        <w:rPr>
          <w:u w:val="single"/>
        </w:rPr>
        <w:t xml:space="preserve">Command </w:t>
      </w:r>
      <w:del w:id="987" w:author="Kelvin Ang" w:date="2014-11-09T10:50:00Z">
        <w:r w:rsidRPr="000F6BFC" w:rsidDel="001C5E26">
          <w:rPr>
            <w:u w:val="single"/>
          </w:rPr>
          <w:delText>pattern</w:delText>
        </w:r>
      </w:del>
      <w:ins w:id="988"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989" w:author="Kelvin Ang" w:date="2014-11-09T13:26:00Z">
        <w:r w:rsidR="00670CB9">
          <w:rPr>
            <w:b/>
          </w:rPr>
          <w:t>6</w:t>
        </w:r>
      </w:ins>
      <w:del w:id="990" w:author="Kelvin Ang" w:date="2014-11-09T13:26:00Z">
        <w:r w:rsidRPr="00822BF1" w:rsidDel="00670CB9">
          <w:rPr>
            <w:b/>
          </w:rPr>
          <w:delText>7</w:delText>
        </w:r>
      </w:del>
      <w:r>
        <w:t>, i</w:t>
      </w:r>
      <w:r w:rsidRPr="000F6BFC">
        <w:t>t provides two main API methods to handle execution of commands, and generation of hint</w:t>
      </w:r>
      <w:ins w:id="991"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992" w:author="Kelvin Ang" w:date="2014-11-09T10:08:00Z">
          <w:tblPr>
            <w:tblStyle w:val="TableGrid"/>
            <w:tblW w:w="0" w:type="auto"/>
            <w:tblLook w:val="04A0" w:firstRow="1" w:lastRow="0" w:firstColumn="1" w:lastColumn="0" w:noHBand="0" w:noVBand="1"/>
          </w:tblPr>
        </w:tblPrChange>
      </w:tblPr>
      <w:tblGrid>
        <w:gridCol w:w="738"/>
        <w:gridCol w:w="8838"/>
        <w:tblGridChange w:id="993">
          <w:tblGrid>
            <w:gridCol w:w="9350"/>
            <w:gridCol w:w="9350"/>
          </w:tblGrid>
        </w:tblGridChange>
      </w:tblGrid>
      <w:tr w:rsidR="00E02FC6" w:rsidRPr="000F6BFC" w14:paraId="55AD36E3" w14:textId="31E4D5AD" w:rsidTr="00E02FC6">
        <w:tc>
          <w:tcPr>
            <w:tcW w:w="738" w:type="dxa"/>
            <w:tcPrChange w:id="994" w:author="Kelvin Ang" w:date="2014-11-09T10:08:00Z">
              <w:tcPr>
                <w:tcW w:w="9350" w:type="dxa"/>
              </w:tcPr>
            </w:tcPrChange>
          </w:tcPr>
          <w:p w14:paraId="1C67D042" w14:textId="7AFF8991" w:rsidR="00E02FC6" w:rsidRPr="000F6BFC" w:rsidRDefault="00E02FC6" w:rsidP="000F5FA9">
            <w:pPr>
              <w:keepNext/>
            </w:pPr>
            <w:ins w:id="995" w:author="Kelvin Ang" w:date="2014-11-09T10:07:00Z">
              <w:r w:rsidRPr="000F6BFC">
                <w:t xml:space="preserve">Note: </w:t>
              </w:r>
            </w:ins>
            <w:del w:id="996"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997" w:author="Kelvin Ang" w:date="2014-11-09T10:08:00Z">
              <w:tcPr>
                <w:tcW w:w="9350" w:type="dxa"/>
              </w:tcPr>
            </w:tcPrChange>
          </w:tcPr>
          <w:p w14:paraId="32E61417" w14:textId="25484083" w:rsidR="00E02FC6" w:rsidRPr="000F6BFC" w:rsidDel="00E02FC6" w:rsidRDefault="00E02FC6" w:rsidP="00CC5F57">
            <w:pPr>
              <w:keepNext/>
              <w:rPr>
                <w:ins w:id="998" w:author="Kelvin Ang" w:date="2014-11-09T10:07:00Z"/>
              </w:rPr>
            </w:pPr>
            <w:ins w:id="999" w:author="Kelvin Ang" w:date="2014-11-09T10:07:00Z">
              <w:r w:rsidRPr="000F6BFC">
                <w:t xml:space="preserve">Only critical APIs </w:t>
              </w:r>
              <w:r>
                <w:t xml:space="preserve">and relationships </w:t>
              </w:r>
              <w:r w:rsidRPr="000F6BFC">
                <w:t xml:space="preserve">are shown in this </w:t>
              </w:r>
            </w:ins>
            <w:ins w:id="1000" w:author="Kelvin Ang" w:date="2014-11-09T10:20:00Z">
              <w:r w:rsidR="00890AD1">
                <w:t>c</w:t>
              </w:r>
            </w:ins>
            <w:ins w:id="1001" w:author="Kelvin Ang" w:date="2014-11-09T10:07:00Z">
              <w:r w:rsidRPr="000F6BFC">
                <w:t xml:space="preserve">lass </w:t>
              </w:r>
            </w:ins>
            <w:ins w:id="1002" w:author="Kelvin Ang" w:date="2014-11-09T10:20:00Z">
              <w:r w:rsidR="00890AD1">
                <w:t>d</w:t>
              </w:r>
            </w:ins>
            <w:ins w:id="1003" w:author="Kelvin Ang" w:date="2014-11-09T10:07:00Z">
              <w:r w:rsidRPr="000F6BFC">
                <w:t xml:space="preserve">iagram. Dependencies on static libraries like the </w:t>
              </w:r>
              <w:r w:rsidRPr="008F22D0">
                <w:rPr>
                  <w:i/>
                </w:rPr>
                <w:t>TaskCatalystCommons</w:t>
              </w:r>
              <w:r w:rsidRPr="000F6BFC">
                <w:t xml:space="preserve"> are not shown.</w:t>
              </w:r>
            </w:ins>
          </w:p>
        </w:tc>
      </w:tr>
    </w:tbl>
    <w:p w14:paraId="3953D93B" w14:textId="0DEF971D" w:rsidR="00890AD1" w:rsidRDefault="0092526E" w:rsidP="00E02FC6">
      <w:pPr>
        <w:keepNext/>
        <w:rPr>
          <w:ins w:id="1004" w:author="Kelvin Ang" w:date="2014-11-09T10:47:00Z"/>
        </w:rPr>
      </w:pPr>
      <w:r w:rsidRPr="000F6BFC">
        <w:br/>
      </w:r>
      <w:bookmarkStart w:id="1005" w:name="_Toc403221035"/>
      <w:ins w:id="1006" w:author="Kelvin Ang" w:date="2014-11-09T10:16:00Z">
        <w:r w:rsidR="00890AD1" w:rsidRPr="00890AD1">
          <w:rPr>
            <w:i/>
            <w:rPrChange w:id="1007" w:author="Kelvin Ang" w:date="2014-11-09T10:17:00Z">
              <w:rPr/>
            </w:rPrChange>
          </w:rPr>
          <w:t>ActionHintSystemActual</w:t>
        </w:r>
        <w:r w:rsidR="00890AD1">
          <w:t xml:space="preserve"> is responsible for interpreting and creating </w:t>
        </w:r>
        <w:r w:rsidR="00890AD1" w:rsidRPr="00890AD1">
          <w:rPr>
            <w:i/>
            <w:rPrChange w:id="1008" w:author="Kelvin Ang" w:date="2014-11-09T10:18:00Z">
              <w:rPr/>
            </w:rPrChange>
          </w:rPr>
          <w:t>Action</w:t>
        </w:r>
        <w:r w:rsidR="00890AD1">
          <w:t>s</w:t>
        </w:r>
      </w:ins>
      <w:ins w:id="1009" w:author="Kelvin Ang" w:date="2014-11-09T10:18:00Z">
        <w:r w:rsidR="00890AD1">
          <w:t xml:space="preserve"> from user commands</w:t>
        </w:r>
      </w:ins>
      <w:ins w:id="1010" w:author="Kelvin Ang" w:date="2014-11-09T10:16:00Z">
        <w:r w:rsidR="00890AD1">
          <w:t>.</w:t>
        </w:r>
      </w:ins>
      <w:ins w:id="1011" w:author="Kelvin Ang" w:date="2014-11-09T10:18:00Z">
        <w:r w:rsidR="00890AD1">
          <w:t xml:space="preserve"> </w:t>
        </w:r>
        <w:r w:rsidR="00890AD1" w:rsidRPr="00890AD1">
          <w:rPr>
            <w:i/>
            <w:rPrChange w:id="1012" w:author="Kelvin Ang" w:date="2014-11-09T10:18:00Z">
              <w:rPr/>
            </w:rPrChange>
          </w:rPr>
          <w:t>Action</w:t>
        </w:r>
        <w:r w:rsidR="00890AD1" w:rsidRPr="00CC5F57">
          <w:t>s</w:t>
        </w:r>
        <w:r w:rsidR="00890AD1">
          <w:t xml:space="preserve"> </w:t>
        </w:r>
      </w:ins>
      <w:ins w:id="1013" w:author="Kelvin Ang" w:date="2014-11-09T10:19:00Z">
        <w:r w:rsidR="00890AD1">
          <w:t>encapsulates</w:t>
        </w:r>
      </w:ins>
      <w:ins w:id="1014" w:author="Kelvin Ang" w:date="2014-11-09T10:18:00Z">
        <w:r w:rsidR="00890AD1">
          <w:t xml:space="preserve"> a complete </w:t>
        </w:r>
      </w:ins>
      <w:ins w:id="1015" w:author="Kelvin Ang" w:date="2014-11-09T10:19:00Z">
        <w:r w:rsidR="00890AD1">
          <w:t>specification</w:t>
        </w:r>
      </w:ins>
      <w:ins w:id="1016" w:author="Kelvin Ang" w:date="2014-11-09T10:18:00Z">
        <w:r w:rsidR="00890AD1">
          <w:t xml:space="preserve"> of a command (to be elaborated in the next section).</w:t>
        </w:r>
      </w:ins>
      <w:ins w:id="1017" w:author="Kelvin Ang" w:date="2014-11-09T10:16:00Z">
        <w:r w:rsidR="00890AD1">
          <w:t xml:space="preserve"> These </w:t>
        </w:r>
      </w:ins>
      <w:ins w:id="1018" w:author="Kelvin Ang" w:date="2014-11-09T10:18:00Z">
        <w:r w:rsidR="00890AD1" w:rsidRPr="00890AD1">
          <w:rPr>
            <w:i/>
            <w:rPrChange w:id="1019" w:author="Kelvin Ang" w:date="2014-11-09T10:19:00Z">
              <w:rPr/>
            </w:rPrChange>
          </w:rPr>
          <w:t>A</w:t>
        </w:r>
      </w:ins>
      <w:ins w:id="1020" w:author="Kelvin Ang" w:date="2014-11-09T10:16:00Z">
        <w:r w:rsidR="00890AD1" w:rsidRPr="00890AD1">
          <w:rPr>
            <w:i/>
            <w:rPrChange w:id="1021" w:author="Kelvin Ang" w:date="2014-11-09T10:19:00Z">
              <w:rPr/>
            </w:rPrChange>
          </w:rPr>
          <w:t>ction</w:t>
        </w:r>
        <w:r w:rsidR="00890AD1">
          <w:t xml:space="preserve">s are passed to </w:t>
        </w:r>
        <w:r w:rsidR="00890AD1" w:rsidRPr="00890AD1">
          <w:rPr>
            <w:i/>
            <w:rPrChange w:id="1022" w:author="Kelvin Ang" w:date="2014-11-09T10:19:00Z">
              <w:rPr/>
            </w:rPrChange>
          </w:rPr>
          <w:t>ActionInvoker</w:t>
        </w:r>
        <w:r w:rsidR="00890AD1">
          <w:t xml:space="preserve"> for execution. The </w:t>
        </w:r>
        <w:r w:rsidR="00890AD1" w:rsidRPr="00890AD1">
          <w:rPr>
            <w:i/>
            <w:rPrChange w:id="1023" w:author="Kelvin Ang" w:date="2014-11-09T10:19:00Z">
              <w:rPr/>
            </w:rPrChange>
          </w:rPr>
          <w:t>ActionInvoker</w:t>
        </w:r>
        <w:r w:rsidR="00890AD1">
          <w:t xml:space="preserve"> is also responsible for maintaining command stacks for undo/redo functionality.</w:t>
        </w:r>
      </w:ins>
    </w:p>
    <w:p w14:paraId="5CFCCCA9" w14:textId="6FFD97EA" w:rsidR="0011373D" w:rsidRDefault="0011373D" w:rsidP="00E02FC6">
      <w:pPr>
        <w:keepNext/>
        <w:rPr>
          <w:ins w:id="1024" w:author="Kelvin Ang" w:date="2014-11-09T10:16:00Z"/>
        </w:rPr>
      </w:pPr>
      <w:ins w:id="1025" w:author="Kelvin Ang" w:date="2014-11-09T10:47:00Z">
        <w:r>
          <w:t xml:space="preserve">The </w:t>
        </w:r>
        <w:r w:rsidRPr="006777FD">
          <w:rPr>
            <w:i/>
            <w:rPrChange w:id="1026" w:author="Kelvin Ang" w:date="2014-11-09T10:48:00Z">
              <w:rPr/>
            </w:rPrChange>
          </w:rPr>
          <w:t>ActionInvoker</w:t>
        </w:r>
        <w:r>
          <w:t xml:space="preserve"> is a </w:t>
        </w:r>
        <w:r w:rsidRPr="006777FD">
          <w:rPr>
            <w:u w:val="single"/>
            <w:rPrChange w:id="1027" w:author="Kelvin Ang" w:date="2014-11-09T10:48:00Z">
              <w:rPr/>
            </w:rPrChange>
          </w:rPr>
          <w:t>Sing</w:t>
        </w:r>
        <w:r w:rsidR="006777FD" w:rsidRPr="006777FD">
          <w:rPr>
            <w:u w:val="single"/>
            <w:rPrChange w:id="1028" w:author="Kelvin Ang" w:date="2014-11-09T10:48:00Z">
              <w:rPr/>
            </w:rPrChange>
          </w:rPr>
          <w:t>leton</w:t>
        </w:r>
        <w:r w:rsidR="006777FD">
          <w:t xml:space="preserve"> class as there should only be one command queue operating on the </w:t>
        </w:r>
        <w:r w:rsidR="006777FD" w:rsidRPr="006777FD">
          <w:rPr>
            <w:i/>
            <w:rPrChange w:id="1029" w:author="Kelvin Ang" w:date="2014-11-09T10:48:00Z">
              <w:rPr/>
            </w:rPrChange>
          </w:rPr>
          <w:t>Task</w:t>
        </w:r>
        <w:r w:rsidR="006777FD">
          <w:t xml:space="preserve"> list at any instance of time.</w:t>
        </w:r>
      </w:ins>
    </w:p>
    <w:p w14:paraId="3C1362CC" w14:textId="1679ABB1" w:rsidR="00E02FC6" w:rsidRDefault="00E02FC6" w:rsidP="00E02FC6">
      <w:pPr>
        <w:keepNext/>
        <w:rPr>
          <w:ins w:id="1030" w:author="Kelvin Ang" w:date="2014-11-09T10:11:00Z"/>
        </w:rPr>
      </w:pPr>
      <w:ins w:id="1031" w:author="Kelvin Ang" w:date="2014-11-09T10:11:00Z">
        <w:r>
          <w:t xml:space="preserve">A quick overview of the methods specified by the </w:t>
        </w:r>
      </w:ins>
      <w:ins w:id="1032" w:author="Kelvin Ang" w:date="2014-11-09T10:13:00Z">
        <w:r>
          <w:rPr>
            <w:i/>
          </w:rPr>
          <w:t>ActionHintSystem</w:t>
        </w:r>
      </w:ins>
      <w:ins w:id="1033" w:author="Kelvin Ang" w:date="2014-11-09T10:11:00Z">
        <w:r w:rsidR="000F4480">
          <w:t xml:space="preserve"> interface is sho</w:t>
        </w:r>
      </w:ins>
      <w:ins w:id="1034"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3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36" w:author="Kelvin Ang" w:date="2014-11-09T10:11:00Z"/>
              </w:rPr>
            </w:pPr>
            <w:ins w:id="1037"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38" w:author="Kelvin Ang" w:date="2014-11-09T10:11:00Z"/>
              </w:rPr>
            </w:pPr>
            <w:ins w:id="1039"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41" w:author="Kelvin Ang" w:date="2014-11-09T10:11:00Z"/>
                <w:rFonts w:ascii="Consolas" w:hAnsi="Consolas" w:cs="Consolas"/>
                <w:b w:val="0"/>
                <w:sz w:val="20"/>
                <w:szCs w:val="20"/>
              </w:rPr>
            </w:pPr>
            <w:ins w:id="1042" w:author="Kelvin Ang" w:date="2014-11-09T10:11:00Z">
              <w:r w:rsidRPr="0073703E">
                <w:rPr>
                  <w:rFonts w:ascii="Consolas" w:hAnsi="Consolas" w:cs="Consolas"/>
                  <w:b w:val="0"/>
                  <w:sz w:val="20"/>
                  <w:szCs w:val="20"/>
                </w:rPr>
                <w:t>processCommand(String):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43" w:author="Kelvin Ang" w:date="2014-11-09T10:11:00Z"/>
              </w:rPr>
            </w:pPr>
            <w:ins w:id="1044" w:author="Kelvin Ang" w:date="2014-11-09T10:11:00Z">
              <w:r>
                <w:t>Parses, interprets, and executes a user command.</w:t>
              </w:r>
            </w:ins>
          </w:p>
        </w:tc>
      </w:tr>
      <w:tr w:rsidR="00E02FC6" w:rsidRPr="000F6BFC" w14:paraId="49B552F2" w14:textId="77777777" w:rsidTr="0011373D">
        <w:trPr>
          <w:jc w:val="center"/>
          <w:ins w:id="104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46" w:author="Kelvin Ang" w:date="2014-11-09T10:11:00Z"/>
                <w:rFonts w:ascii="Consolas" w:hAnsi="Consolas" w:cs="Consolas"/>
                <w:b w:val="0"/>
                <w:sz w:val="20"/>
                <w:szCs w:val="20"/>
              </w:rPr>
            </w:pPr>
            <w:ins w:id="1047" w:author="Kelvin Ang" w:date="2014-11-09T10:11:00Z">
              <w:r w:rsidRPr="0073703E">
                <w:rPr>
                  <w:rFonts w:ascii="Consolas" w:hAnsi="Consolas" w:cs="Consolas"/>
                  <w:b w:val="0"/>
                  <w:sz w:val="20"/>
                  <w:szCs w:val="20"/>
                </w:rPr>
                <w:t>getMessageTyping(String):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048" w:author="Kelvin Ang" w:date="2014-11-09T10:11:00Z"/>
              </w:rPr>
              <w:pPrChange w:id="1049"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0" w:author="Kelvin Ang" w:date="2014-11-09T10:11:00Z">
              <w:r>
                <w:t>Generates a dynamic hint based on the current user command.</w:t>
              </w:r>
            </w:ins>
          </w:p>
        </w:tc>
      </w:tr>
    </w:tbl>
    <w:p w14:paraId="6A9F784B" w14:textId="77777777" w:rsidR="00E02FC6" w:rsidRDefault="00E02FC6">
      <w:pPr>
        <w:rPr>
          <w:ins w:id="1051" w:author="Kelvin Ang" w:date="2014-11-09T10:08:00Z"/>
          <w:rFonts w:asciiTheme="majorHAnsi" w:eastAsiaTheme="majorEastAsia" w:hAnsiTheme="majorHAnsi" w:cstheme="majorBidi"/>
          <w:color w:val="365F91" w:themeColor="accent1" w:themeShade="BF"/>
          <w:sz w:val="36"/>
          <w:szCs w:val="24"/>
        </w:rPr>
      </w:pPr>
      <w:ins w:id="1052"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53" w:author="Kelvin Ang" w:date="2014-11-09T10:26:00Z">
        <w:r w:rsidR="00A1674C">
          <w:t xml:space="preserve">Parsing and </w:t>
        </w:r>
      </w:ins>
      <w:r w:rsidR="0092526E" w:rsidRPr="000F6BFC">
        <w:t>Executing Commands</w:t>
      </w:r>
      <w:bookmarkEnd w:id="1005"/>
    </w:p>
    <w:p w14:paraId="611E606D" w14:textId="7F056586" w:rsidR="0092526E" w:rsidDel="00AC79F9" w:rsidRDefault="0092526E">
      <w:pPr>
        <w:pStyle w:val="NoSpacing"/>
        <w:rPr>
          <w:del w:id="1054" w:author="Kelvin Ang" w:date="2014-11-09T10:53:00Z"/>
        </w:rPr>
        <w:pPrChange w:id="1055" w:author="Kelvin Ang" w:date="2014-11-09T10:53:00Z">
          <w:pPr/>
        </w:pPrChange>
      </w:pPr>
      <w:del w:id="1056" w:author="Kelvin Ang" w:date="2014-11-09T10:53:00Z">
        <w:r w:rsidRPr="000F6BFC" w:rsidDel="00AC79F9">
          <w:delText xml:space="preserve">The </w:delText>
        </w:r>
      </w:del>
      <w:r w:rsidRPr="000F6BFC">
        <w:rPr>
          <w:i/>
        </w:rPr>
        <w:t>ActionHintSystemActual</w:t>
      </w:r>
      <w:r w:rsidRPr="000F6BFC">
        <w:t xml:space="preserve"> </w:t>
      </w:r>
      <w:del w:id="1057" w:author="Kelvin Ang" w:date="2014-11-09T10:53:00Z">
        <w:r w:rsidRPr="000F6BFC" w:rsidDel="00AC79F9">
          <w:delText xml:space="preserve">class </w:delText>
        </w:r>
      </w:del>
      <w:r w:rsidRPr="000F6BFC">
        <w:t>parses</w:t>
      </w:r>
      <w:ins w:id="1058" w:author="Kelvin Ang" w:date="2014-11-09T10:30:00Z">
        <w:r w:rsidR="000F4480">
          <w:t xml:space="preserve"> user input</w:t>
        </w:r>
      </w:ins>
      <w:ins w:id="1059"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0" w:author="Kelvin Ang" w:date="2014-11-09T10:24:00Z">
        <w:r w:rsidR="00A1674C">
          <w:t xml:space="preserve"> are sent to </w:t>
        </w:r>
        <w:r w:rsidR="00A1674C" w:rsidRPr="00A1674C">
          <w:rPr>
            <w:i/>
            <w:rPrChange w:id="1061" w:author="Kelvin Ang" w:date="2014-11-09T10:24:00Z">
              <w:rPr/>
            </w:rPrChange>
          </w:rPr>
          <w:t>ActionInvoker</w:t>
        </w:r>
        <w:r w:rsidR="00A1674C">
          <w:t xml:space="preserve"> for execution and</w:t>
        </w:r>
      </w:ins>
      <w:r w:rsidRPr="000F6BFC">
        <w:t xml:space="preserve">, if undoable, are stored in a history stack. These </w:t>
      </w:r>
      <w:del w:id="1062" w:author="Kelvin Ang" w:date="2014-11-09T10:32:00Z">
        <w:r w:rsidRPr="002647DC" w:rsidDel="002647DC">
          <w:rPr>
            <w:i/>
            <w:rPrChange w:id="1063" w:author="Kelvin Ang" w:date="2014-11-09T10:32:00Z">
              <w:rPr/>
            </w:rPrChange>
          </w:rPr>
          <w:delText xml:space="preserve">actions </w:delText>
        </w:r>
      </w:del>
      <w:ins w:id="1064" w:author="Kelvin Ang" w:date="2014-11-09T10:32:00Z">
        <w:r w:rsidR="002647DC" w:rsidRPr="002647DC">
          <w:rPr>
            <w:i/>
            <w:rPrChange w:id="1065" w:author="Kelvin Ang" w:date="2014-11-09T10:32:00Z">
              <w:rPr/>
            </w:rPrChange>
          </w:rPr>
          <w:t>Action</w:t>
        </w:r>
        <w:r w:rsidR="002647DC" w:rsidRPr="000F6BFC">
          <w:t xml:space="preserve">s </w:t>
        </w:r>
      </w:ins>
      <w:r w:rsidRPr="000F6BFC">
        <w:t xml:space="preserve">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ins w:id="1066" w:author="Kelvin Ang" w:date="2014-11-09T10:24:00Z">
        <w:r w:rsidR="00A1674C">
          <w:t xml:space="preserve"> of </w:t>
        </w:r>
        <w:r w:rsidR="00A1674C" w:rsidRPr="00A1674C">
          <w:rPr>
            <w:i/>
            <w:rPrChange w:id="1067" w:author="Kelvin Ang" w:date="2014-11-09T10:24:00Z">
              <w:rPr/>
            </w:rPrChange>
          </w:rPr>
          <w:t>ActionInvoker</w:t>
        </w:r>
      </w:ins>
      <w:r w:rsidRPr="000F6BFC">
        <w:t>.</w:t>
      </w:r>
    </w:p>
    <w:p w14:paraId="1B03C096" w14:textId="77777777" w:rsidR="00AC79F9" w:rsidRDefault="00AC79F9" w:rsidP="0092526E">
      <w:pPr>
        <w:pStyle w:val="NoSpacing"/>
        <w:rPr>
          <w:ins w:id="1068" w:author="Kelvin Ang" w:date="2014-11-09T10:53:00Z"/>
        </w:rPr>
      </w:pPr>
    </w:p>
    <w:p w14:paraId="7AEA0737" w14:textId="77777777" w:rsidR="00AC79F9" w:rsidRDefault="00AC79F9">
      <w:pPr>
        <w:pStyle w:val="NoSpacing"/>
        <w:rPr>
          <w:ins w:id="1069" w:author="Kelvin Ang" w:date="2014-11-09T10:53:00Z"/>
        </w:rPr>
        <w:pPrChange w:id="1070" w:author="Kelvin Ang" w:date="2014-11-09T10:53:00Z">
          <w:pPr/>
        </w:pPrChange>
      </w:pPr>
    </w:p>
    <w:p w14:paraId="65662AB5" w14:textId="7F23C9DB" w:rsidR="0092526E" w:rsidDel="001C5E26" w:rsidRDefault="00AC79F9">
      <w:pPr>
        <w:rPr>
          <w:del w:id="1071" w:author="Kelvin Ang" w:date="2014-11-09T10:50:00Z"/>
        </w:rPr>
      </w:pPr>
      <w:ins w:id="107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073" w:author="Kelvin Ang" w:date="2014-11-09T10:50:00Z"/>
        </w:rPr>
        <w:pPrChange w:id="1074" w:author="Kelvin Ang" w:date="2014-11-09T10:53:00Z">
          <w:pPr>
            <w:pStyle w:val="NoSpacing"/>
          </w:pPr>
        </w:pPrChange>
      </w:pPr>
    </w:p>
    <w:p w14:paraId="1B815E4A" w14:textId="1518239F" w:rsidR="0092526E" w:rsidDel="00E02FC6" w:rsidRDefault="0092526E" w:rsidP="0092526E">
      <w:pPr>
        <w:rPr>
          <w:del w:id="1075" w:author="Kelvin Ang" w:date="2014-11-09T10:08:00Z"/>
        </w:rPr>
      </w:pPr>
      <w:del w:id="107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77" w:author="Kelvin Ang" w:date="2014-11-09T10:35:00Z">
        <w:r w:rsidDel="006A7EAA">
          <w:delText xml:space="preserve"> </w:delText>
        </w:r>
      </w:del>
      <w:del w:id="1078" w:author="Kelvin Ang" w:date="2014-11-09T10:28:00Z">
        <w:r w:rsidDel="00A1674C">
          <w:delText xml:space="preserve">These methods are </w:delText>
        </w:r>
      </w:del>
      <w:ins w:id="1079" w:author="Kelvin Ang" w:date="2014-11-09T10:28:00Z">
        <w:r w:rsidR="00A1674C">
          <w:t xml:space="preserve">A summary of all mandatory methods and fields are </w:t>
        </w:r>
      </w:ins>
      <w:del w:id="1080" w:author="Kelvin Ang" w:date="2014-11-09T10:28:00Z">
        <w:r w:rsidDel="00A1674C">
          <w:delText xml:space="preserve">shown </w:delText>
        </w:r>
      </w:del>
      <w:ins w:id="1081" w:author="Kelvin Ang" w:date="2014-11-09T10:28:00Z">
        <w:r w:rsidR="00A1674C">
          <w:t xml:space="preserve">shown </w:t>
        </w:r>
      </w:ins>
      <w:ins w:id="1082" w:author="Kelvin Ang" w:date="2014-11-09T10:54:00Z">
        <w:r w:rsidR="00AC79F9">
          <w:t>below</w:t>
        </w:r>
      </w:ins>
      <w:del w:id="108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8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8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8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8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88"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89"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09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92" w:author="Kelvin Ang" w:date="2014-11-09T10:37:00Z">
                  <w:rPr>
                    <w:b w:val="0"/>
                  </w:rPr>
                </w:rPrChange>
              </w:rPr>
            </w:pPr>
            <w:r w:rsidRPr="0042742F">
              <w:rPr>
                <w:rFonts w:ascii="Consolas" w:hAnsi="Consolas" w:cs="Consolas"/>
                <w:sz w:val="20"/>
                <w:szCs w:val="20"/>
                <w:rPrChange w:id="1093" w:author="Kelvin Ang" w:date="2014-11-09T10:37:00Z">
                  <w:rPr/>
                </w:rPrChange>
              </w:rPr>
              <w:t>DICTIONARY: String[]</w:t>
            </w:r>
          </w:p>
        </w:tc>
        <w:tc>
          <w:tcPr>
            <w:tcW w:w="6048" w:type="dxa"/>
            <w:tcPrChange w:id="1094"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095" w:author="Kelvin Ang" w:date="2014-11-09T10:38:00Z">
              <w:r w:rsidRPr="0042742F" w:rsidDel="0042742F">
                <w:rPr>
                  <w:i/>
                  <w:rPrChange w:id="1096" w:author="Kelvin Ang" w:date="2014-11-09T10:38:00Z">
                    <w:rPr/>
                  </w:rPrChange>
                </w:rPr>
                <w:delText>action</w:delText>
              </w:r>
            </w:del>
            <w:ins w:id="1097" w:author="Kelvin Ang" w:date="2014-11-09T10:38:00Z">
              <w:r w:rsidR="0042742F" w:rsidRPr="0042742F">
                <w:rPr>
                  <w:i/>
                  <w:rPrChange w:id="1098" w:author="Kelvin Ang" w:date="2014-11-09T10:38:00Z">
                    <w:rPr/>
                  </w:rPrChange>
                </w:rPr>
                <w:t>Action</w:t>
              </w:r>
            </w:ins>
            <w:r w:rsidRPr="000F6BFC">
              <w:t>.</w:t>
            </w:r>
          </w:p>
        </w:tc>
      </w:tr>
      <w:tr w:rsidR="00F06B49" w:rsidRPr="000F6BFC" w14:paraId="4053FE19" w14:textId="77777777" w:rsidTr="0042742F">
        <w:trPr>
          <w:jc w:val="center"/>
          <w:trPrChange w:id="109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01" w:author="Kelvin Ang" w:date="2014-11-09T10:37:00Z">
                  <w:rPr>
                    <w:b w:val="0"/>
                    <w:u w:val="single"/>
                  </w:rPr>
                </w:rPrChange>
              </w:rPr>
            </w:pPr>
            <w:ins w:id="1102" w:author="Kelvin Ang" w:date="2014-11-09T10:34:00Z">
              <w:r w:rsidRPr="0042742F">
                <w:rPr>
                  <w:rFonts w:ascii="Consolas" w:hAnsi="Consolas" w:cs="Consolas"/>
                  <w:sz w:val="20"/>
                  <w:szCs w:val="20"/>
                  <w:rPrChange w:id="1103" w:author="Kelvin Ang" w:date="2014-11-09T10:37:00Z">
                    <w:rPr/>
                  </w:rPrChange>
                </w:rPr>
                <w:t>EXECUTE_ERROR, EXECUTE_SUCCESS</w:t>
              </w:r>
            </w:ins>
            <w:del w:id="1104" w:author="Kelvin Ang" w:date="2014-11-09T10:34:00Z">
              <w:r w:rsidRPr="0042742F" w:rsidDel="00F06B49">
                <w:rPr>
                  <w:rFonts w:ascii="Consolas" w:hAnsi="Consolas" w:cs="Consolas"/>
                  <w:sz w:val="20"/>
                  <w:szCs w:val="20"/>
                  <w:rPrChange w:id="1105" w:author="Kelvin Ang" w:date="2014-11-09T10:37:00Z">
                    <w:rPr>
                      <w:u w:val="single"/>
                    </w:rPr>
                  </w:rPrChange>
                </w:rPr>
                <w:delText xml:space="preserve">isThisAction(String): </w:delText>
              </w:r>
            </w:del>
            <w:del w:id="1106" w:author="Kelvin Ang" w:date="2014-11-09T10:28:00Z">
              <w:r w:rsidRPr="0042742F" w:rsidDel="000F4480">
                <w:rPr>
                  <w:rFonts w:ascii="Consolas" w:hAnsi="Consolas" w:cs="Consolas"/>
                  <w:sz w:val="20"/>
                  <w:szCs w:val="20"/>
                  <w:rPrChange w:id="1107" w:author="Kelvin Ang" w:date="2014-11-09T10:37:00Z">
                    <w:rPr>
                      <w:u w:val="single"/>
                    </w:rPr>
                  </w:rPrChange>
                </w:rPr>
                <w:delText>boolean</w:delText>
              </w:r>
            </w:del>
          </w:p>
        </w:tc>
        <w:tc>
          <w:tcPr>
            <w:tcW w:w="6048" w:type="dxa"/>
            <w:tcPrChange w:id="110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09" w:author="Kelvin Ang" w:date="2014-11-09T10:34:00Z">
              <w:r w:rsidRPr="000F6BFC">
                <w:t>Status messages for execution.</w:t>
              </w:r>
            </w:ins>
            <w:del w:id="111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1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13" w:author="Kelvin Ang" w:date="2014-11-09T10:37:00Z">
                  <w:rPr>
                    <w:b w:val="0"/>
                  </w:rPr>
                </w:rPrChange>
              </w:rPr>
            </w:pPr>
            <w:ins w:id="1114" w:author="Kelvin Ang" w:date="2014-11-09T10:34:00Z">
              <w:r w:rsidRPr="0042742F">
                <w:rPr>
                  <w:rFonts w:ascii="Consolas" w:hAnsi="Consolas" w:cs="Consolas"/>
                  <w:sz w:val="20"/>
                  <w:szCs w:val="20"/>
                  <w:rPrChange w:id="1115" w:author="Kelvin Ang" w:date="2014-11-09T10:37:00Z">
                    <w:rPr/>
                  </w:rPrChange>
                </w:rPr>
                <w:t>UNDO_ERROR, UNDO_SUCCESS</w:t>
              </w:r>
            </w:ins>
            <w:del w:id="1116" w:author="Kelvin Ang" w:date="2014-11-09T10:34:00Z">
              <w:r w:rsidRPr="0042742F" w:rsidDel="00F06B49">
                <w:rPr>
                  <w:rFonts w:ascii="Consolas" w:hAnsi="Consolas" w:cs="Consolas"/>
                  <w:sz w:val="20"/>
                  <w:szCs w:val="20"/>
                  <w:rPrChange w:id="1117" w:author="Kelvin Ang" w:date="2014-11-09T10:37:00Z">
                    <w:rPr/>
                  </w:rPrChange>
                </w:rPr>
                <w:delText>EXECUTE_ERROR, EXECUTE_SUCCESS</w:delText>
              </w:r>
            </w:del>
          </w:p>
        </w:tc>
        <w:tc>
          <w:tcPr>
            <w:tcW w:w="6048" w:type="dxa"/>
            <w:tcPrChange w:id="111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19" w:author="Kelvin Ang" w:date="2014-11-09T10:34:00Z">
              <w:r>
                <w:t>Status messages for undo</w:t>
              </w:r>
              <w:r w:rsidR="00F06B49" w:rsidRPr="000F6BFC">
                <w:t>, if undoable.</w:t>
              </w:r>
            </w:ins>
            <w:del w:id="112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sz w:val="20"/>
                  <w:szCs w:val="20"/>
                  <w:rPrChange w:id="1125" w:author="Kelvin Ang" w:date="2014-11-09T10:37:00Z">
                    <w:rPr/>
                  </w:rPrChange>
                </w:rPr>
                <w:t>HINT_MESSAGE</w:t>
              </w:r>
            </w:ins>
            <w:del w:id="1126" w:author="Kelvin Ang" w:date="2014-11-09T10:34:00Z">
              <w:r w:rsidRPr="0042742F" w:rsidDel="00F06B49">
                <w:rPr>
                  <w:rFonts w:ascii="Consolas" w:hAnsi="Consolas" w:cs="Consolas"/>
                  <w:sz w:val="20"/>
                  <w:szCs w:val="20"/>
                  <w:rPrChange w:id="1127" w:author="Kelvin Ang" w:date="2014-11-09T10:37:00Z">
                    <w:rPr/>
                  </w:rPrChange>
                </w:rPr>
                <w:delText>UNDO_ERROR, UNDO_SUCCESS</w:delText>
              </w:r>
            </w:del>
          </w:p>
        </w:tc>
        <w:tc>
          <w:tcPr>
            <w:tcW w:w="6048" w:type="dxa"/>
            <w:tcPrChange w:id="112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29" w:author="Kelvin Ang" w:date="2014-11-09T10:34:00Z">
              <w:r>
                <w:t xml:space="preserve">The hint message to return when </w:t>
              </w:r>
              <w:r w:rsidRPr="0042742F">
                <w:rPr>
                  <w:rFonts w:ascii="Consolas" w:hAnsi="Consolas" w:cs="Consolas"/>
                  <w:sz w:val="20"/>
                  <w:szCs w:val="20"/>
                  <w:rPrChange w:id="1130" w:author="Kelvin Ang" w:date="2014-11-09T10:37:00Z">
                    <w:rPr/>
                  </w:rPrChange>
                </w:rPr>
                <w:t>getHint()</w:t>
              </w:r>
              <w:r>
                <w:t xml:space="preserve"> is called.</w:t>
              </w:r>
            </w:ins>
            <w:del w:id="1131"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3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3"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34" w:author="Kelvin Ang" w:date="2014-11-09T10:37:00Z">
                  <w:rPr>
                    <w:b w:val="0"/>
                  </w:rPr>
                </w:rPrChange>
              </w:rPr>
            </w:pPr>
            <w:r w:rsidRPr="0042742F">
              <w:rPr>
                <w:rFonts w:ascii="Consolas" w:hAnsi="Consolas" w:cs="Consolas"/>
                <w:sz w:val="20"/>
                <w:szCs w:val="20"/>
                <w:rPrChange w:id="1135" w:author="Kelvin Ang" w:date="2014-11-09T10:37:00Z">
                  <w:rPr/>
                </w:rPrChange>
              </w:rPr>
              <w:t>execute(): Message</w:t>
            </w:r>
          </w:p>
        </w:tc>
        <w:tc>
          <w:tcPr>
            <w:tcW w:w="6048" w:type="dxa"/>
            <w:tcPrChange w:id="1136"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37" w:author="Kelvin Ang" w:date="2014-11-09T10:38:00Z">
              <w:r w:rsidRPr="0042742F" w:rsidDel="0042742F">
                <w:rPr>
                  <w:i/>
                  <w:rPrChange w:id="1138" w:author="Kelvin Ang" w:date="2014-11-09T10:38:00Z">
                    <w:rPr/>
                  </w:rPrChange>
                </w:rPr>
                <w:delText>action</w:delText>
              </w:r>
            </w:del>
            <w:ins w:id="1139" w:author="Kelvin Ang" w:date="2014-11-09T10:38:00Z">
              <w:r w:rsidR="0042742F" w:rsidRPr="0042742F">
                <w:rPr>
                  <w:i/>
                  <w:rPrChange w:id="1140" w:author="Kelvin Ang" w:date="2014-11-09T10:38:00Z">
                    <w:rPr/>
                  </w:rPrChange>
                </w:rPr>
                <w:t>Action</w:t>
              </w:r>
            </w:ins>
            <w:r w:rsidRPr="000F6BFC">
              <w:t>.</w:t>
            </w:r>
          </w:p>
        </w:tc>
      </w:tr>
      <w:tr w:rsidR="00F06B49" w:rsidRPr="000F6BFC" w14:paraId="52D0C2EE" w14:textId="77777777" w:rsidTr="0042742F">
        <w:trPr>
          <w:jc w:val="center"/>
          <w:trPrChange w:id="114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2"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43" w:author="Kelvin Ang" w:date="2014-11-09T10:37:00Z">
                  <w:rPr>
                    <w:b w:val="0"/>
                  </w:rPr>
                </w:rPrChange>
              </w:rPr>
            </w:pPr>
            <w:r w:rsidRPr="0042742F">
              <w:rPr>
                <w:rFonts w:ascii="Consolas" w:hAnsi="Consolas" w:cs="Consolas"/>
                <w:sz w:val="20"/>
                <w:szCs w:val="20"/>
                <w:rPrChange w:id="1144" w:author="Kelvin Ang" w:date="2014-11-09T10:37:00Z">
                  <w:rPr/>
                </w:rPrChange>
              </w:rPr>
              <w:t>undo(): Message</w:t>
            </w:r>
          </w:p>
        </w:tc>
        <w:tc>
          <w:tcPr>
            <w:tcW w:w="6048" w:type="dxa"/>
            <w:tcPrChange w:id="1145"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46" w:author="Kelvin Ang" w:date="2014-11-09T10:38:00Z">
              <w:r w:rsidRPr="0042742F" w:rsidDel="0042742F">
                <w:rPr>
                  <w:i/>
                  <w:rPrChange w:id="1147" w:author="Kelvin Ang" w:date="2014-11-09T10:38:00Z">
                    <w:rPr/>
                  </w:rPrChange>
                </w:rPr>
                <w:delText>a</w:delText>
              </w:r>
            </w:del>
            <w:ins w:id="1148" w:author="Kelvin Ang" w:date="2014-11-09T10:38:00Z">
              <w:r w:rsidR="0042742F">
                <w:rPr>
                  <w:i/>
                </w:rPr>
                <w:t>A</w:t>
              </w:r>
            </w:ins>
            <w:r w:rsidRPr="0042742F">
              <w:rPr>
                <w:i/>
                <w:rPrChange w:id="1149"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5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1"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52" w:author="Kelvin Ang" w:date="2014-11-09T10:37:00Z">
                  <w:rPr>
                    <w:b w:val="0"/>
                  </w:rPr>
                </w:rPrChange>
              </w:rPr>
            </w:pPr>
            <w:ins w:id="1153" w:author="Kelvin Ang" w:date="2014-11-09T10:34:00Z">
              <w:r w:rsidRPr="0042742F">
                <w:rPr>
                  <w:rFonts w:ascii="Consolas" w:hAnsi="Consolas" w:cs="Consolas"/>
                  <w:sz w:val="20"/>
                  <w:szCs w:val="20"/>
                  <w:rPrChange w:id="1154" w:author="Kelvin Ang" w:date="2014-11-09T10:37:00Z">
                    <w:rPr/>
                  </w:rPrChange>
                </w:rPr>
                <w:t>isThisAction(String): boolean</w:t>
              </w:r>
            </w:ins>
            <w:del w:id="1155" w:author="Kelvin Ang" w:date="2014-11-09T10:34:00Z">
              <w:r w:rsidRPr="0042742F" w:rsidDel="00F06B49">
                <w:rPr>
                  <w:rFonts w:ascii="Consolas" w:hAnsi="Consolas" w:cs="Consolas"/>
                  <w:sz w:val="20"/>
                  <w:szCs w:val="20"/>
                  <w:rPrChange w:id="1156" w:author="Kelvin Ang" w:date="2014-11-09T10:37:00Z">
                    <w:rPr/>
                  </w:rPrChange>
                </w:rPr>
                <w:delText>HINT_MESSAGE</w:delText>
              </w:r>
            </w:del>
            <w:del w:id="1157" w:author="Kelvin Ang" w:date="2014-11-09T10:28:00Z">
              <w:r w:rsidRPr="0042742F" w:rsidDel="000F4480">
                <w:rPr>
                  <w:rFonts w:ascii="Consolas" w:hAnsi="Consolas" w:cs="Consolas"/>
                  <w:sz w:val="20"/>
                  <w:szCs w:val="20"/>
                  <w:rPrChange w:id="1158" w:author="Kelvin Ang" w:date="2014-11-09T10:37:00Z">
                    <w:rPr/>
                  </w:rPrChange>
                </w:rPr>
                <w:delText xml:space="preserve"> </w:delText>
              </w:r>
            </w:del>
            <w:del w:id="1159" w:author="Kelvin Ang" w:date="2014-11-09T10:34:00Z">
              <w:r w:rsidRPr="0042742F" w:rsidDel="00F06B49">
                <w:rPr>
                  <w:rFonts w:ascii="Consolas" w:hAnsi="Consolas" w:cs="Consolas"/>
                  <w:sz w:val="20"/>
                  <w:szCs w:val="20"/>
                  <w:rPrChange w:id="1160" w:author="Kelvin Ang" w:date="2014-11-09T10:37:00Z">
                    <w:rPr/>
                  </w:rPrChange>
                </w:rPr>
                <w:delText>and variants</w:delText>
              </w:r>
            </w:del>
          </w:p>
        </w:tc>
        <w:tc>
          <w:tcPr>
            <w:tcW w:w="6048" w:type="dxa"/>
            <w:tcPrChange w:id="1161"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62" w:author="Kelvin Ang" w:date="2014-11-09T10:34:00Z">
              <w:r w:rsidRPr="000F6BFC">
                <w:t xml:space="preserve">Static method for matching </w:t>
              </w:r>
            </w:ins>
            <w:ins w:id="1163" w:author="Kelvin Ang" w:date="2014-11-09T10:38:00Z">
              <w:r w:rsidR="0042742F">
                <w:t xml:space="preserve">entries in the </w:t>
              </w:r>
            </w:ins>
            <w:ins w:id="1164" w:author="Kelvin Ang" w:date="2014-11-09T10:34:00Z">
              <w:r w:rsidRPr="000F6BFC">
                <w:t>dictionary.</w:t>
              </w:r>
            </w:ins>
            <w:del w:id="1165" w:author="Kelvin Ang" w:date="2014-11-09T10:34:00Z">
              <w:r w:rsidDel="00F06B49">
                <w:delText>The hint message to return when getHint() is called.</w:delText>
              </w:r>
            </w:del>
          </w:p>
        </w:tc>
      </w:tr>
      <w:tr w:rsidR="00F06B49" w:rsidRPr="000F6BFC" w14:paraId="51CD7A08" w14:textId="77777777" w:rsidTr="0042742F">
        <w:trPr>
          <w:jc w:val="center"/>
          <w:trPrChange w:id="116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7"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68" w:author="Kelvin Ang" w:date="2014-11-09T10:37:00Z">
                  <w:rPr>
                    <w:b w:val="0"/>
                    <w:u w:val="single"/>
                  </w:rPr>
                </w:rPrChange>
              </w:rPr>
            </w:pPr>
            <w:r w:rsidRPr="0042742F">
              <w:rPr>
                <w:rFonts w:ascii="Consolas" w:hAnsi="Consolas" w:cs="Consolas"/>
                <w:sz w:val="20"/>
                <w:szCs w:val="20"/>
                <w:rPrChange w:id="1169" w:author="Kelvin Ang" w:date="2014-11-09T10:37:00Z">
                  <w:rPr>
                    <w:u w:val="single"/>
                  </w:rPr>
                </w:rPrChange>
              </w:rPr>
              <w:t>getHint(String): Message</w:t>
            </w:r>
          </w:p>
        </w:tc>
        <w:tc>
          <w:tcPr>
            <w:tcW w:w="6048" w:type="dxa"/>
            <w:tcPrChange w:id="1170" w:author="Kelvin Ang" w:date="2014-11-09T10:37:00Z">
              <w:tcPr>
                <w:tcW w:w="4803" w:type="dxa"/>
              </w:tcPr>
            </w:tcPrChange>
          </w:tcPr>
          <w:p w14:paraId="0CE53FCE" w14:textId="36BE9185"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7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72"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73" w:author="Kelvin Ang" w:date="2014-11-09T10:37:00Z">
                  <w:rPr>
                    <w:b w:val="0"/>
                    <w:u w:val="single"/>
                  </w:rPr>
                </w:rPrChange>
              </w:rPr>
            </w:pPr>
            <w:del w:id="1174" w:author="Kelvin Ang" w:date="2014-11-09T10:35:00Z">
              <w:r w:rsidRPr="0042742F" w:rsidDel="006A7EAA">
                <w:rPr>
                  <w:rFonts w:ascii="Consolas" w:hAnsi="Consolas" w:cs="Consolas"/>
                  <w:sz w:val="20"/>
                  <w:szCs w:val="20"/>
                  <w:rPrChange w:id="1175" w:author="Kelvin Ang" w:date="2014-11-09T10:37:00Z">
                    <w:rPr/>
                  </w:rPrChange>
                </w:rPr>
                <w:delText>I</w:delText>
              </w:r>
            </w:del>
            <w:ins w:id="1176" w:author="Kelvin Ang" w:date="2014-11-09T10:35:00Z">
              <w:r w:rsidRPr="0042742F">
                <w:rPr>
                  <w:rFonts w:ascii="Consolas" w:hAnsi="Consolas" w:cs="Consolas"/>
                  <w:sz w:val="20"/>
                  <w:szCs w:val="20"/>
                  <w:rPrChange w:id="1177" w:author="Kelvin Ang" w:date="2014-11-09T10:37:00Z">
                    <w:rPr/>
                  </w:rPrChange>
                </w:rPr>
                <w:t>i</w:t>
              </w:r>
            </w:ins>
            <w:r w:rsidR="00F06B49" w:rsidRPr="0042742F">
              <w:rPr>
                <w:rFonts w:ascii="Consolas" w:hAnsi="Consolas" w:cs="Consolas"/>
                <w:sz w:val="20"/>
                <w:szCs w:val="20"/>
                <w:rPrChange w:id="1178" w:author="Kelvin Ang" w:date="2014-11-09T10:37:00Z">
                  <w:rPr>
                    <w:u w:val="single"/>
                  </w:rPr>
                </w:rPrChange>
              </w:rPr>
              <w:t xml:space="preserve">sUndoable(): </w:t>
            </w:r>
            <w:del w:id="1179" w:author="Kelvin Ang" w:date="2014-11-09T10:51:00Z">
              <w:r w:rsidR="00F06B49" w:rsidRPr="0042742F" w:rsidDel="00AC79F9">
                <w:rPr>
                  <w:rFonts w:ascii="Consolas" w:hAnsi="Consolas" w:cs="Consolas"/>
                  <w:sz w:val="20"/>
                  <w:szCs w:val="20"/>
                  <w:rPrChange w:id="1180" w:author="Kelvin Ang" w:date="2014-11-09T10:37:00Z">
                    <w:rPr>
                      <w:u w:val="single"/>
                    </w:rPr>
                  </w:rPrChange>
                </w:rPr>
                <w:delText>boolean</w:delText>
              </w:r>
            </w:del>
            <w:ins w:id="1181" w:author="Kelvin Ang" w:date="2014-11-09T10:51:00Z">
              <w:r w:rsidR="00AC79F9">
                <w:rPr>
                  <w:rFonts w:ascii="Consolas" w:hAnsi="Consolas" w:cs="Consolas"/>
                  <w:b w:val="0"/>
                  <w:sz w:val="20"/>
                  <w:szCs w:val="20"/>
                </w:rPr>
                <w:t>boolean</w:t>
              </w:r>
            </w:ins>
          </w:p>
        </w:tc>
        <w:tc>
          <w:tcPr>
            <w:tcW w:w="6048" w:type="dxa"/>
            <w:tcPrChange w:id="1182"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83"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184" w:author="Kelvin Ang" w:date="2014-11-09T10:12:00Z">
        <w:r w:rsidDel="00E02FC6">
          <w:rPr>
            <w:noProof/>
          </w:rPr>
          <w:delText>8</w:delText>
        </w:r>
      </w:del>
      <w:del w:id="1185"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186" w:author="Kelvin Ang" w:date="2014-11-09T10:39:00Z">
          <w:tblPr>
            <w:tblStyle w:val="TableGrid"/>
            <w:tblW w:w="0" w:type="auto"/>
            <w:tblLook w:val="04A0" w:firstRow="1" w:lastRow="0" w:firstColumn="1" w:lastColumn="0" w:noHBand="0" w:noVBand="1"/>
          </w:tblPr>
        </w:tblPrChange>
      </w:tblPr>
      <w:tblGrid>
        <w:gridCol w:w="738"/>
        <w:gridCol w:w="8838"/>
        <w:tblGridChange w:id="1187">
          <w:tblGrid>
            <w:gridCol w:w="9350"/>
            <w:gridCol w:w="9350"/>
          </w:tblGrid>
        </w:tblGridChange>
      </w:tblGrid>
      <w:tr w:rsidR="0042742F" w:rsidRPr="000F6BFC" w14:paraId="032630AF" w14:textId="53BBE47E" w:rsidTr="0042742F">
        <w:tc>
          <w:tcPr>
            <w:tcW w:w="738" w:type="dxa"/>
            <w:tcPrChange w:id="1188" w:author="Kelvin Ang" w:date="2014-11-09T10:39:00Z">
              <w:tcPr>
                <w:tcW w:w="9350" w:type="dxa"/>
              </w:tcPr>
            </w:tcPrChange>
          </w:tcPr>
          <w:p w14:paraId="5845A70B" w14:textId="24B3F640" w:rsidR="0042742F" w:rsidRPr="0042742F" w:rsidRDefault="0042742F" w:rsidP="000F5FA9">
            <w:pPr>
              <w:rPr>
                <w:b/>
                <w:rPrChange w:id="1189" w:author="Kelvin Ang" w:date="2014-11-09T10:39:00Z">
                  <w:rPr/>
                </w:rPrChange>
              </w:rPr>
            </w:pPr>
            <w:ins w:id="1190" w:author="Kelvin Ang" w:date="2014-11-09T10:39:00Z">
              <w:r w:rsidRPr="0042742F">
                <w:rPr>
                  <w:b/>
                  <w:rPrChange w:id="1191" w:author="Kelvin Ang" w:date="2014-11-09T10:39:00Z">
                    <w:rPr/>
                  </w:rPrChange>
                </w:rPr>
                <w:t>Hint:</w:t>
              </w:r>
            </w:ins>
            <w:del w:id="1192" w:author="Kelvin Ang" w:date="2014-11-09T10:39:00Z">
              <w:r w:rsidRPr="0042742F" w:rsidDel="0042742F">
                <w:rPr>
                  <w:b/>
                  <w:rPrChange w:id="1193" w:author="Kelvin Ang" w:date="2014-11-09T10:39:00Z">
                    <w:rPr/>
                  </w:rPrChange>
                </w:rPr>
                <w:delText xml:space="preserve">Hint: To add functionality to the program, you simply have to create a new a new </w:delText>
              </w:r>
              <w:r w:rsidRPr="0042742F" w:rsidDel="0042742F">
                <w:rPr>
                  <w:b/>
                  <w:i/>
                  <w:rPrChange w:id="1194" w:author="Kelvin Ang" w:date="2014-11-09T10:39:00Z">
                    <w:rPr>
                      <w:i/>
                    </w:rPr>
                  </w:rPrChange>
                </w:rPr>
                <w:delText>Action</w:delText>
              </w:r>
              <w:r w:rsidRPr="0042742F" w:rsidDel="0042742F">
                <w:rPr>
                  <w:b/>
                  <w:rPrChange w:id="1195" w:author="Kelvin Ang" w:date="2014-11-09T10:39:00Z">
                    <w:rPr/>
                  </w:rPrChange>
                </w:rPr>
                <w:delText xml:space="preserve"> subclass, and add it to </w:delText>
              </w:r>
              <w:r w:rsidRPr="0042742F" w:rsidDel="0042742F">
                <w:rPr>
                  <w:b/>
                  <w:i/>
                  <w:rPrChange w:id="1196" w:author="Kelvin Ang" w:date="2014-11-09T10:39:00Z">
                    <w:rPr>
                      <w:i/>
                    </w:rPr>
                  </w:rPrChange>
                </w:rPr>
                <w:delText>ActionHintSystemActual</w:delText>
              </w:r>
              <w:r w:rsidRPr="0042742F" w:rsidDel="0042742F">
                <w:rPr>
                  <w:b/>
                  <w:rPrChange w:id="1197" w:author="Kelvin Ang" w:date="2014-11-09T10:39:00Z">
                    <w:rPr/>
                  </w:rPrChange>
                </w:rPr>
                <w:delText>. For the example below, you can refer to Delete.java to supplement your understanding.</w:delText>
              </w:r>
            </w:del>
          </w:p>
        </w:tc>
        <w:tc>
          <w:tcPr>
            <w:tcW w:w="8838" w:type="dxa"/>
            <w:tcPrChange w:id="1198" w:author="Kelvin Ang" w:date="2014-11-09T10:39:00Z">
              <w:tcPr>
                <w:tcW w:w="9350" w:type="dxa"/>
              </w:tcPr>
            </w:tcPrChange>
          </w:tcPr>
          <w:p w14:paraId="6A39911C" w14:textId="0F7303DA" w:rsidR="0042742F" w:rsidRPr="000F6BFC" w:rsidDel="0042742F" w:rsidRDefault="0042742F" w:rsidP="00CC5F57">
            <w:pPr>
              <w:rPr>
                <w:ins w:id="1199" w:author="Kelvin Ang" w:date="2014-11-09T10:39:00Z"/>
              </w:rPr>
            </w:pPr>
            <w:ins w:id="1200" w:author="Kelvin Ang" w:date="2014-11-09T10:39:00Z">
              <w:r w:rsidRPr="000F6BFC">
                <w:t xml:space="preserve">To add functionality to the program, you simply have to create a new a new </w:t>
              </w:r>
              <w:r w:rsidRPr="000F6BFC">
                <w:rPr>
                  <w:i/>
                </w:rPr>
                <w:t>Action</w:t>
              </w:r>
              <w:r w:rsidRPr="000F6BFC">
                <w:t xml:space="preserve"> subclass, and add it to </w:t>
              </w:r>
              <w:r w:rsidRPr="000F6BFC">
                <w:rPr>
                  <w:i/>
                </w:rPr>
                <w:t>ActionHintSystemActual</w:t>
              </w:r>
              <w:r>
                <w:t>. For the following example</w:t>
              </w:r>
              <w:r w:rsidRPr="000F6BFC">
                <w:t>, you can refer to Delete.java to supplement your understanding.</w:t>
              </w:r>
            </w:ins>
          </w:p>
        </w:tc>
      </w:tr>
    </w:tbl>
    <w:p w14:paraId="67199AA0" w14:textId="77777777" w:rsidR="00AC79F9" w:rsidRDefault="0092526E" w:rsidP="0092526E">
      <w:pPr>
        <w:rPr>
          <w:ins w:id="1201" w:author="Kelvin Ang" w:date="2014-11-09T10:55:00Z"/>
        </w:rPr>
      </w:pPr>
      <w:del w:id="1202" w:author="Kelvin Ang" w:date="2014-11-09T10:55:00Z">
        <w:r w:rsidRPr="000F6BFC" w:rsidDel="00AC79F9">
          <w:br/>
        </w:r>
      </w:del>
    </w:p>
    <w:p w14:paraId="2F378053" w14:textId="77777777" w:rsidR="00AC79F9" w:rsidRDefault="00AC79F9">
      <w:pPr>
        <w:rPr>
          <w:ins w:id="1203" w:author="Kelvin Ang" w:date="2014-11-09T10:55:00Z"/>
        </w:rPr>
      </w:pPr>
      <w:ins w:id="1204" w:author="Kelvin Ang" w:date="2014-11-09T10:55:00Z">
        <w:r>
          <w:br w:type="page"/>
        </w:r>
      </w:ins>
    </w:p>
    <w:p w14:paraId="6B265B53" w14:textId="6E3A1348"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05" w:author="Kelvin Ang" w:date="2014-11-09T10:40:00Z">
        <w:r w:rsidRPr="0042742F" w:rsidDel="0042742F">
          <w:rPr>
            <w:b/>
            <w:rPrChange w:id="1206" w:author="Kelvin Ang" w:date="2014-11-09T10:40:00Z">
              <w:rPr/>
            </w:rPrChange>
          </w:rPr>
          <w:delText>the following sequence diagram</w:delText>
        </w:r>
      </w:del>
      <w:ins w:id="1207" w:author="Kelvin Ang" w:date="2014-11-09T10:40:00Z">
        <w:r w:rsidR="0042742F" w:rsidRPr="0042742F">
          <w:rPr>
            <w:b/>
            <w:rPrChange w:id="1208" w:author="Kelvin Ang" w:date="2014-11-09T10:40:00Z">
              <w:rPr/>
            </w:rPrChange>
          </w:rPr>
          <w:t xml:space="preserve">Figure </w:t>
        </w:r>
        <w:r w:rsidR="00670CB9">
          <w:rPr>
            <w:b/>
            <w:rPrChange w:id="1209" w:author="Kelvin Ang" w:date="2014-11-09T10:40:00Z">
              <w:rPr>
                <w:b/>
              </w:rPr>
            </w:rPrChange>
          </w:rPr>
          <w:t>7</w:t>
        </w:r>
      </w:ins>
      <w:del w:id="1210" w:author="Kelvin Ang" w:date="2014-11-09T10:40:00Z">
        <w:r w:rsidRPr="000F6BFC" w:rsidDel="0042742F">
          <w:delText>:</w:delText>
        </w:r>
      </w:del>
      <w:ins w:id="1211"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5906" r:id="rId57"/>
        </w:object>
      </w:r>
    </w:p>
    <w:p w14:paraId="0F05C89A" w14:textId="77777777" w:rsidR="0092526E" w:rsidRPr="00B9366F" w:rsidRDefault="0092526E" w:rsidP="0092526E">
      <w:pPr>
        <w:pStyle w:val="Caption"/>
        <w:jc w:val="center"/>
        <w:rPr>
          <w:noProof/>
        </w:rPr>
      </w:pPr>
      <w:r w:rsidRPr="00B9366F">
        <w:t xml:space="preserve">Figure </w:t>
      </w:r>
      <w:r w:rsidR="003C0DB2">
        <w:fldChar w:fldCharType="begin"/>
      </w:r>
      <w:r w:rsidR="003C0DB2">
        <w:instrText xml:space="preserve"> SEQ Figure \* ARABIC </w:instrText>
      </w:r>
      <w:r w:rsidR="003C0DB2">
        <w:fldChar w:fldCharType="separate"/>
      </w:r>
      <w:ins w:id="1212" w:author="Kelvin Ang" w:date="2014-11-09T13:26:00Z">
        <w:r w:rsidR="00670CB9">
          <w:rPr>
            <w:noProof/>
          </w:rPr>
          <w:t>7</w:t>
        </w:r>
      </w:ins>
      <w:del w:id="1213" w:author="Kelvin Ang" w:date="2014-11-09T10:12:00Z">
        <w:r w:rsidDel="00E02FC6">
          <w:rPr>
            <w:noProof/>
          </w:rPr>
          <w:delText>9</w:delText>
        </w:r>
      </w:del>
      <w:r w:rsidR="003C0DB2">
        <w:rPr>
          <w:noProof/>
        </w:rPr>
        <w:fldChar w:fldCharType="end"/>
      </w:r>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14" w:author="Kelvin Ang" w:date="2014-11-09T10:43:00Z"/>
        </w:rPr>
      </w:pPr>
      <w:r w:rsidRPr="000F6BFC">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15"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16" w:author="Kelvin Ang" w:date="2014-11-09T10:43:00Z">
        <w:r w:rsidR="00BE57E7">
          <w:t xml:space="preserve"> An instance </w:t>
        </w:r>
      </w:ins>
      <w:del w:id="1217" w:author="Kelvin Ang" w:date="2014-11-09T10:43:00Z">
        <w:r w:rsidDel="00BE57E7">
          <w:delText xml:space="preserve"> an </w:delText>
        </w:r>
        <w:r w:rsidRPr="000F6BFC" w:rsidDel="00BE57E7">
          <w:delText xml:space="preserve">object </w:delText>
        </w:r>
      </w:del>
      <w:r>
        <w:t>of th</w:t>
      </w:r>
      <w:ins w:id="1218" w:author="Kelvin Ang" w:date="2014-11-09T10:56:00Z">
        <w:r w:rsidR="00835835">
          <w:t xml:space="preserve">e matching </w:t>
        </w:r>
      </w:ins>
      <w:del w:id="1219"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20"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5907" r:id="rId59"/>
        </w:object>
      </w:r>
    </w:p>
    <w:p w14:paraId="09095BE0" w14:textId="77777777" w:rsidR="0092526E"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1221" w:author="Kelvin Ang" w:date="2014-11-09T13:26:00Z">
        <w:r w:rsidR="00D37E93">
          <w:rPr>
            <w:noProof/>
          </w:rPr>
          <w:t>8</w:t>
        </w:r>
      </w:ins>
      <w:del w:id="1222" w:author="Kelvin Ang" w:date="2014-11-09T10:12:00Z">
        <w:r w:rsidDel="00E02FC6">
          <w:rPr>
            <w:noProof/>
          </w:rPr>
          <w:delText>10</w:delText>
        </w:r>
      </w:del>
      <w:r w:rsidR="003C0DB2">
        <w:rPr>
          <w:noProof/>
        </w:rPr>
        <w:fldChar w:fldCharType="end"/>
      </w:r>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23" w:author="Kelvin Ang" w:date="2014-11-09T10:45:00Z">
          <w:tblPr>
            <w:tblStyle w:val="TableGrid"/>
            <w:tblW w:w="0" w:type="auto"/>
            <w:tblLook w:val="04A0" w:firstRow="1" w:lastRow="0" w:firstColumn="1" w:lastColumn="0" w:noHBand="0" w:noVBand="1"/>
          </w:tblPr>
        </w:tblPrChange>
      </w:tblPr>
      <w:tblGrid>
        <w:gridCol w:w="768"/>
        <w:gridCol w:w="8808"/>
        <w:tblGridChange w:id="1224">
          <w:tblGrid>
            <w:gridCol w:w="9576"/>
            <w:gridCol w:w="9576"/>
          </w:tblGrid>
        </w:tblGridChange>
      </w:tblGrid>
      <w:tr w:rsidR="00BA3221" w14:paraId="3E9BA3DE" w14:textId="26F83150" w:rsidTr="00BA3221">
        <w:tc>
          <w:tcPr>
            <w:tcW w:w="664" w:type="dxa"/>
            <w:tcPrChange w:id="1225" w:author="Kelvin Ang" w:date="2014-11-09T10:45:00Z">
              <w:tcPr>
                <w:tcW w:w="9576" w:type="dxa"/>
              </w:tcPr>
            </w:tcPrChange>
          </w:tcPr>
          <w:p w14:paraId="471653DA" w14:textId="40A977C8" w:rsidR="00BA3221" w:rsidRPr="00BA3221" w:rsidRDefault="00BA3221" w:rsidP="00BA3221">
            <w:pPr>
              <w:ind w:right="-721"/>
              <w:rPr>
                <w:b/>
                <w:rPrChange w:id="1226" w:author="Kelvin Ang" w:date="2014-11-09T10:45:00Z">
                  <w:rPr/>
                </w:rPrChange>
              </w:rPr>
            </w:pPr>
            <w:ins w:id="1227" w:author="Kelvin Ang" w:date="2014-11-09T10:44:00Z">
              <w:r w:rsidRPr="00BA3221">
                <w:rPr>
                  <w:b/>
                  <w:rPrChange w:id="1228" w:author="Kelvin Ang" w:date="2014-11-09T10:45:00Z">
                    <w:rPr/>
                  </w:rPrChange>
                </w:rPr>
                <w:t xml:space="preserve">Note: </w:t>
              </w:r>
            </w:ins>
            <w:del w:id="1229" w:author="Kelvin Ang" w:date="2014-11-09T10:44:00Z">
              <w:r w:rsidRPr="00BA3221" w:rsidDel="00BA3221">
                <w:rPr>
                  <w:b/>
                  <w:rPrChange w:id="1230"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31" w:author="Kelvin Ang" w:date="2014-11-09T10:45:00Z">
              <w:tcPr>
                <w:tcW w:w="9576" w:type="dxa"/>
              </w:tcPr>
            </w:tcPrChange>
          </w:tcPr>
          <w:p w14:paraId="1A888A94" w14:textId="3F5F806F" w:rsidR="00BA3221" w:rsidDel="00BA3221" w:rsidRDefault="00BA3221" w:rsidP="000F5FA9">
            <w:pPr>
              <w:rPr>
                <w:ins w:id="1232" w:author="Kelvin Ang" w:date="2014-11-09T10:44:00Z"/>
              </w:rPr>
            </w:pPr>
            <w:ins w:id="1233" w:author="Kelvin Ang" w:date="2014-11-09T10:44:00Z">
              <w:r>
                <w:t xml:space="preserve">The </w:t>
              </w:r>
              <w:r w:rsidRPr="00BA3221">
                <w:rPr>
                  <w:rFonts w:ascii="Consolas" w:hAnsi="Consolas" w:cs="Consolas"/>
                  <w:sz w:val="20"/>
                  <w:szCs w:val="20"/>
                  <w:rPrChange w:id="1234" w:author="Kelvin Ang" w:date="2014-11-09T10:44:00Z">
                    <w:rPr/>
                  </w:rPrChange>
                </w:rPr>
                <w:t>undo()</w:t>
              </w:r>
              <w:r>
                <w:t xml:space="preserve"> method of </w:t>
              </w:r>
              <w:r w:rsidRPr="00BA3221">
                <w:rPr>
                  <w:i/>
                  <w:rPrChange w:id="1235"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236" w:author="Kelvin Ang" w:date="2014-11-09T11:08:00Z">
        <w:r w:rsidR="00F4578B" w:rsidRPr="00F4578B">
          <w:rPr>
            <w:b/>
            <w:rPrChange w:id="1237" w:author="Kelvin Ang" w:date="2014-11-09T11:08:00Z">
              <w:rPr/>
            </w:rPrChange>
          </w:rPr>
          <w:t xml:space="preserve">Figure </w:t>
        </w:r>
        <w:r w:rsidR="00D37E93">
          <w:rPr>
            <w:b/>
            <w:rPrChange w:id="1238" w:author="Kelvin Ang" w:date="2014-11-09T11:08:00Z">
              <w:rPr>
                <w:b/>
              </w:rPr>
            </w:rPrChange>
          </w:rPr>
          <w:t>8</w:t>
        </w:r>
        <w:r w:rsidR="00F4578B">
          <w:t xml:space="preserve"> illustrates the process of undoing an </w:t>
        </w:r>
        <w:r w:rsidR="00F4578B" w:rsidRPr="00F4578B">
          <w:rPr>
            <w:i/>
            <w:rPrChange w:id="1239"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40"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41" w:author="Kelvin Ang" w:date="2014-11-09T10:59:00Z">
        <w:r w:rsidR="00863776">
          <w:t xml:space="preserve">Upon execution, the </w:t>
        </w:r>
      </w:ins>
      <w:r w:rsidRPr="000F6BFC">
        <w:rPr>
          <w:i/>
        </w:rPr>
        <w:t>Undo</w:t>
      </w:r>
      <w:r w:rsidRPr="000F6BFC">
        <w:t xml:space="preserve"> object gets the instance of the </w:t>
      </w:r>
      <w:r w:rsidRPr="000F6BFC">
        <w:rPr>
          <w:i/>
        </w:rPr>
        <w:t>Action</w:t>
      </w:r>
      <w:r>
        <w:rPr>
          <w:i/>
        </w:rPr>
        <w:t>Invoker</w:t>
      </w:r>
      <w:r w:rsidRPr="000F6BFC">
        <w:t xml:space="preserve"> and calls </w:t>
      </w:r>
      <w:del w:id="1242"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43" w:author="Kelvin Ang" w:date="2014-11-09T10:45:00Z">
        <w:r w:rsidR="0013351C">
          <w:t>requests for the last action to be undone</w:t>
        </w:r>
      </w:ins>
      <w:r w:rsidRPr="000F6BFC">
        <w:t xml:space="preserve">. </w:t>
      </w:r>
      <w:del w:id="1244" w:author="Kelvin Ang" w:date="2014-11-09T10:46:00Z">
        <w:r w:rsidRPr="00863776" w:rsidDel="0013351C">
          <w:rPr>
            <w:i/>
            <w:rPrChange w:id="1245" w:author="Kelvin Ang" w:date="2014-11-09T10:59:00Z">
              <w:rPr/>
            </w:rPrChange>
          </w:rPr>
          <w:delText xml:space="preserve">This causes the </w:delText>
        </w:r>
        <w:r w:rsidRPr="00863776" w:rsidDel="0013351C">
          <w:rPr>
            <w:rFonts w:ascii="Consolas" w:hAnsi="Consolas" w:cs="Consolas"/>
            <w:i/>
            <w:sz w:val="20"/>
            <w:szCs w:val="20"/>
            <w:rPrChange w:id="1246" w:author="Kelvin Ang" w:date="2014-11-09T10:59:00Z">
              <w:rPr>
                <w:rFonts w:ascii="Consolas" w:hAnsi="Consolas" w:cs="Consolas"/>
                <w:sz w:val="20"/>
                <w:szCs w:val="20"/>
              </w:rPr>
            </w:rPrChange>
          </w:rPr>
          <w:delText>undo()</w:delText>
        </w:r>
        <w:r w:rsidRPr="00863776" w:rsidDel="0013351C">
          <w:rPr>
            <w:i/>
            <w:rPrChange w:id="1247" w:author="Kelvin Ang" w:date="2014-11-09T10:59:00Z">
              <w:rPr/>
            </w:rPrChange>
          </w:rPr>
          <w:delText xml:space="preserve"> method of the </w:delText>
        </w:r>
        <w:r w:rsidRPr="00CC5F57" w:rsidDel="0013351C">
          <w:rPr>
            <w:i/>
          </w:rPr>
          <w:delText>Action</w:delText>
        </w:r>
        <w:r w:rsidRPr="00863776" w:rsidDel="0013351C">
          <w:rPr>
            <w:i/>
            <w:rPrChange w:id="1248" w:author="Kelvin Ang" w:date="2014-11-09T10:59:00Z">
              <w:rPr/>
            </w:rPrChange>
          </w:rPr>
          <w:delText xml:space="preserve"> object to be called</w:delText>
        </w:r>
      </w:del>
      <w:ins w:id="1249" w:author="Kelvin Ang" w:date="2014-11-09T10:46:00Z">
        <w:r w:rsidR="0013351C" w:rsidRPr="00863776">
          <w:rPr>
            <w:i/>
            <w:rPrChange w:id="1250" w:author="Kelvin Ang" w:date="2014-11-09T10:59:00Z">
              <w:rPr/>
            </w:rPrChange>
          </w:rPr>
          <w:t>ActionInvoker</w:t>
        </w:r>
        <w:r w:rsidR="0013351C">
          <w:t xml:space="preserve"> </w:t>
        </w:r>
      </w:ins>
      <w:ins w:id="1251" w:author="Kelvin Ang" w:date="2014-11-09T10:59:00Z">
        <w:r w:rsidR="00863776">
          <w:t>then requests for the previous command in the stack to undo itself</w:t>
        </w:r>
      </w:ins>
      <w:del w:id="1252"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53" w:author="Kelvin Ang" w:date="2014-11-09T11:05:00Z">
          <w:tblPr>
            <w:tblStyle w:val="TableGrid"/>
            <w:tblW w:w="0" w:type="auto"/>
            <w:tblLook w:val="04A0" w:firstRow="1" w:lastRow="0" w:firstColumn="1" w:lastColumn="0" w:noHBand="0" w:noVBand="1"/>
          </w:tblPr>
        </w:tblPrChange>
      </w:tblPr>
      <w:tblGrid>
        <w:gridCol w:w="828"/>
        <w:gridCol w:w="8748"/>
        <w:tblGridChange w:id="1254">
          <w:tblGrid>
            <w:gridCol w:w="9350"/>
            <w:gridCol w:w="9350"/>
          </w:tblGrid>
        </w:tblGridChange>
      </w:tblGrid>
      <w:tr w:rsidR="000A284B" w:rsidRPr="000F6BFC" w14:paraId="0967387C" w14:textId="4045165E" w:rsidTr="000A284B">
        <w:tc>
          <w:tcPr>
            <w:tcW w:w="828" w:type="dxa"/>
            <w:tcPrChange w:id="1255" w:author="Kelvin Ang" w:date="2014-11-09T11:05:00Z">
              <w:tcPr>
                <w:tcW w:w="9350" w:type="dxa"/>
              </w:tcPr>
            </w:tcPrChange>
          </w:tcPr>
          <w:p w14:paraId="6AC7ADE6" w14:textId="51490380" w:rsidR="000A284B" w:rsidRPr="000A284B" w:rsidRDefault="000A284B" w:rsidP="000F5FA9">
            <w:pPr>
              <w:rPr>
                <w:b/>
                <w:rPrChange w:id="1256" w:author="Kelvin Ang" w:date="2014-11-09T11:05:00Z">
                  <w:rPr/>
                </w:rPrChange>
              </w:rPr>
            </w:pPr>
            <w:ins w:id="1257" w:author="Kelvin Ang" w:date="2014-11-09T11:05:00Z">
              <w:r w:rsidRPr="000A284B">
                <w:rPr>
                  <w:b/>
                  <w:rPrChange w:id="1258" w:author="Kelvin Ang" w:date="2014-11-09T11:05:00Z">
                    <w:rPr/>
                  </w:rPrChange>
                </w:rPr>
                <w:t xml:space="preserve">Note: </w:t>
              </w:r>
            </w:ins>
            <w:del w:id="1259" w:author="Kelvin Ang" w:date="2014-11-09T11:05:00Z">
              <w:r w:rsidRPr="000A284B" w:rsidDel="000A284B">
                <w:rPr>
                  <w:b/>
                  <w:rPrChange w:id="1260"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61" w:author="Kelvin Ang" w:date="2014-11-09T11:05:00Z">
                    <w:rPr>
                      <w:rFonts w:ascii="Consolas" w:hAnsi="Consolas" w:cs="Consolas"/>
                      <w:sz w:val="20"/>
                      <w:szCs w:val="20"/>
                    </w:rPr>
                  </w:rPrChange>
                </w:rPr>
                <w:delText>undo()</w:delText>
              </w:r>
              <w:r w:rsidRPr="000A284B" w:rsidDel="000A284B">
                <w:rPr>
                  <w:b/>
                  <w:rPrChange w:id="1262" w:author="Kelvin Ang" w:date="2014-11-09T11:05:00Z">
                    <w:rPr/>
                  </w:rPrChange>
                </w:rPr>
                <w:delText xml:space="preserve"> method should return a </w:delText>
              </w:r>
              <w:r w:rsidRPr="000A284B" w:rsidDel="000A284B">
                <w:rPr>
                  <w:b/>
                  <w:i/>
                  <w:rPrChange w:id="1263" w:author="Kelvin Ang" w:date="2014-11-09T11:05:00Z">
                    <w:rPr>
                      <w:i/>
                    </w:rPr>
                  </w:rPrChange>
                </w:rPr>
                <w:delText>Message</w:delText>
              </w:r>
              <w:r w:rsidRPr="000A284B" w:rsidDel="000A284B">
                <w:rPr>
                  <w:b/>
                  <w:rPrChange w:id="1264" w:author="Kelvin Ang" w:date="2014-11-09T11:05:00Z">
                    <w:rPr/>
                  </w:rPrChange>
                </w:rPr>
                <w:delText xml:space="preserve"> object with </w:delText>
              </w:r>
              <w:r w:rsidRPr="000A284B" w:rsidDel="000A284B">
                <w:rPr>
                  <w:rFonts w:ascii="Consolas" w:hAnsi="Consolas" w:cs="Consolas"/>
                  <w:b/>
                  <w:sz w:val="20"/>
                  <w:szCs w:val="20"/>
                  <w:rPrChange w:id="1265" w:author="Kelvin Ang" w:date="2014-11-09T11:05:00Z">
                    <w:rPr/>
                  </w:rPrChange>
                </w:rPr>
                <w:delText>type</w:delText>
              </w:r>
              <w:r w:rsidRPr="000A284B" w:rsidDel="000A284B">
                <w:rPr>
                  <w:b/>
                  <w:rPrChange w:id="1266" w:author="Kelvin Ang" w:date="2014-11-09T11:05:00Z">
                    <w:rPr/>
                  </w:rPrChange>
                </w:rPr>
                <w:delText xml:space="preserve"> set to </w:delText>
              </w:r>
              <w:r w:rsidRPr="000A284B" w:rsidDel="000A284B">
                <w:rPr>
                  <w:rFonts w:ascii="Consolas" w:hAnsi="Consolas" w:cs="Consolas"/>
                  <w:b/>
                  <w:sz w:val="20"/>
                  <w:rPrChange w:id="1267" w:author="Kelvin Ang" w:date="2014-11-09T11:05:00Z">
                    <w:rPr>
                      <w:rFonts w:ascii="Consolas" w:hAnsi="Consolas" w:cs="Consolas"/>
                    </w:rPr>
                  </w:rPrChange>
                </w:rPr>
                <w:delText>MessageType.ERROR</w:delText>
              </w:r>
              <w:r w:rsidRPr="000A284B" w:rsidDel="000A284B">
                <w:rPr>
                  <w:b/>
                  <w:rPrChange w:id="1268" w:author="Kelvin Ang" w:date="2014-11-09T11:05:00Z">
                    <w:rPr/>
                  </w:rPrChange>
                </w:rPr>
                <w:delText>.</w:delText>
              </w:r>
            </w:del>
          </w:p>
        </w:tc>
        <w:tc>
          <w:tcPr>
            <w:tcW w:w="8748" w:type="dxa"/>
            <w:tcPrChange w:id="1269" w:author="Kelvin Ang" w:date="2014-11-09T11:05:00Z">
              <w:tcPr>
                <w:tcW w:w="9350" w:type="dxa"/>
              </w:tcPr>
            </w:tcPrChange>
          </w:tcPr>
          <w:p w14:paraId="3577DA5B" w14:textId="4A2B7F20" w:rsidR="000A284B" w:rsidRPr="000F6BFC" w:rsidDel="000A284B" w:rsidRDefault="000A284B" w:rsidP="00CC5F57">
            <w:pPr>
              <w:rPr>
                <w:ins w:id="1270" w:author="Kelvin Ang" w:date="2014-11-09T11:05:00Z"/>
              </w:rPr>
            </w:pPr>
            <w:ins w:id="1271" w:author="Kelvin Ang" w:date="2014-11-09T11:05:00Z">
              <w:r w:rsidRPr="000F6BFC">
                <w:t xml:space="preserve">By convention, when implementing an </w:t>
              </w:r>
              <w:r w:rsidRPr="000A284B">
                <w:rPr>
                  <w:i/>
                  <w:rPrChange w:id="1272" w:author="Kelvin Ang" w:date="2014-11-09T11:05:00Z">
                    <w:rPr/>
                  </w:rPrChange>
                </w:rPr>
                <w:t>Action</w:t>
              </w:r>
              <w:r w:rsidRPr="000F6BFC">
                <w:t xml:space="preserve">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r w:rsidRPr="0073703E">
                <w:rPr>
                  <w:rFonts w:ascii="Consolas" w:hAnsi="Consolas" w:cs="Consolas"/>
                  <w:sz w:val="20"/>
                </w:rPr>
                <w:t>MessageType.ERROR</w:t>
              </w:r>
              <w:r w:rsidRPr="000F6BFC">
                <w:t>.</w:t>
              </w:r>
            </w:ins>
          </w:p>
        </w:tc>
      </w:tr>
    </w:tbl>
    <w:p w14:paraId="57EE9E20" w14:textId="68756474" w:rsidR="0092526E" w:rsidRPr="000F6BFC" w:rsidDel="00396506" w:rsidRDefault="0092526E" w:rsidP="0092526E">
      <w:pPr>
        <w:rPr>
          <w:del w:id="1273" w:author="Kelvin Ang" w:date="2014-11-09T11:02:00Z"/>
        </w:rPr>
      </w:pPr>
      <w:r w:rsidRPr="000F6BFC">
        <w:t xml:space="preserve"> </w:t>
      </w:r>
    </w:p>
    <w:p w14:paraId="68745731" w14:textId="77777777" w:rsidR="00396506" w:rsidRDefault="00396506" w:rsidP="00396506">
      <w:pPr>
        <w:pStyle w:val="Heading4"/>
        <w:rPr>
          <w:ins w:id="1274" w:author="Kelvin Ang" w:date="2014-11-09T11:02:00Z"/>
        </w:rPr>
      </w:pPr>
      <w:bookmarkStart w:id="1275" w:name="_Toc403221036"/>
      <w:ins w:id="1276" w:author="Kelvin Ang" w:date="2014-11-09T11:02:00Z">
        <w:r>
          <w:br/>
        </w:r>
      </w:ins>
    </w:p>
    <w:p w14:paraId="456DB20C" w14:textId="77777777" w:rsidR="00396506" w:rsidRDefault="00396506">
      <w:pPr>
        <w:rPr>
          <w:ins w:id="1277" w:author="Kelvin Ang" w:date="2014-11-09T11:02:00Z"/>
          <w:rFonts w:asciiTheme="majorHAnsi" w:eastAsiaTheme="majorEastAsia" w:hAnsiTheme="majorHAnsi" w:cstheme="majorBidi"/>
          <w:color w:val="365F91" w:themeColor="accent1" w:themeShade="BF"/>
          <w:sz w:val="36"/>
          <w:szCs w:val="24"/>
        </w:rPr>
      </w:pPr>
      <w:ins w:id="1278"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79" w:author="Kelvin Ang" w:date="2014-11-09T11:19:00Z">
        <w:r w:rsidDel="00835961">
          <w:delText xml:space="preserve"> </w:delText>
        </w:r>
        <w:r w:rsidR="0092526E" w:rsidRPr="000F6BFC" w:rsidDel="00835961">
          <w:delText xml:space="preserve">Generating </w:delText>
        </w:r>
      </w:del>
      <w:ins w:id="1280" w:author="Kelvin Ang" w:date="2014-11-09T11:19:00Z">
        <w:r w:rsidR="00835961">
          <w:t xml:space="preserve"> </w:t>
        </w:r>
        <w:r w:rsidR="00010FEE">
          <w:t xml:space="preserve">Status Messages, </w:t>
        </w:r>
      </w:ins>
      <w:r w:rsidR="0092526E" w:rsidRPr="000F6BFC">
        <w:t>Hint</w:t>
      </w:r>
      <w:ins w:id="1281" w:author="Kelvin Ang" w:date="2014-11-09T11:19:00Z">
        <w:r w:rsidR="003B4B3D">
          <w:t>s</w:t>
        </w:r>
      </w:ins>
      <w:r w:rsidR="0092526E" w:rsidRPr="000F6BFC">
        <w:t xml:space="preserve"> and Autocomplete</w:t>
      </w:r>
      <w:bookmarkEnd w:id="1275"/>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82" w:author="Kelvin Ang" w:date="2014-11-09T11:00:00Z">
        <w:r w:rsidRPr="00986589" w:rsidDel="00863776">
          <w:rPr>
            <w:i/>
          </w:rPr>
          <w:delText>ActionHintSystem</w:delText>
        </w:r>
        <w:r w:rsidDel="00863776">
          <w:delText xml:space="preserve"> which</w:delText>
        </w:r>
      </w:del>
      <w:ins w:id="1283" w:author="Kelvin Ang" w:date="2014-11-09T11:00:00Z">
        <w:r w:rsidR="00863776" w:rsidRPr="00986589">
          <w:rPr>
            <w:i/>
          </w:rPr>
          <w:t>ActionHintSystem</w:t>
        </w:r>
        <w:r w:rsidR="00863776">
          <w:t xml:space="preserve"> to do</w:t>
        </w:r>
      </w:ins>
      <w:del w:id="1284" w:author="Kelvin Ang" w:date="2014-11-09T11:00:00Z">
        <w:r w:rsidDel="00863776">
          <w:delText xml:space="preserve"> does</w:delText>
        </w:r>
      </w:del>
      <w:r>
        <w:t xml:space="preserve"> the actual processing.</w:t>
      </w:r>
      <w:r w:rsidRPr="000F6BFC">
        <w:t xml:space="preserve"> </w:t>
      </w:r>
      <w:r>
        <w:t>By moving the user input through a decision tree,</w:t>
      </w:r>
      <w:ins w:id="1285" w:author="Kelvin Ang" w:date="2014-11-09T11:01:00Z">
        <w:r w:rsidR="00863776">
          <w:t xml:space="preserve"> </w:t>
        </w:r>
      </w:ins>
      <w:del w:id="1286" w:author="Kelvin Ang" w:date="2014-11-09T11:01:00Z">
        <w:r w:rsidDel="00863776">
          <w:delText xml:space="preserve"> the </w:delText>
        </w:r>
      </w:del>
      <w:r>
        <w:rPr>
          <w:i/>
        </w:rPr>
        <w:t>ActionHint</w:t>
      </w:r>
      <w:r w:rsidRPr="00F9725F">
        <w:rPr>
          <w:i/>
        </w:rPr>
        <w:t>System</w:t>
      </w:r>
      <w:r w:rsidRPr="000F6BFC">
        <w:t xml:space="preserve"> </w:t>
      </w:r>
      <w:del w:id="1287" w:author="Kelvin Ang" w:date="2014-11-09T11:01:00Z">
        <w:r w:rsidDel="00863776">
          <w:delText xml:space="preserve">will </w:delText>
        </w:r>
      </w:del>
      <w:r w:rsidRPr="000F6BFC">
        <w:t>generate</w:t>
      </w:r>
      <w:ins w:id="1288"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289" w:author="Kelvin Ang" w:date="2014-11-09T11:04:00Z">
        <w:r w:rsidR="007415A4">
          <w:t>s</w:t>
        </w:r>
      </w:ins>
      <w:r w:rsidRPr="000F6BFC">
        <w:t xml:space="preserve"> the </w:t>
      </w:r>
      <w:del w:id="1290" w:author="Kelvin Ang" w:date="2014-11-09T11:18:00Z">
        <w:r w:rsidDel="000D1AD0">
          <w:delText xml:space="preserve">information </w:delText>
        </w:r>
      </w:del>
      <w:ins w:id="1291" w:author="Kelvin Ang" w:date="2014-11-09T11:18:00Z">
        <w:r w:rsidR="000D1AD0">
          <w:t xml:space="preserve">methods and fields </w:t>
        </w:r>
      </w:ins>
      <w:r>
        <w:t>shown</w:t>
      </w:r>
      <w:ins w:id="1292" w:author="Kelvin Ang" w:date="2014-11-09T11:03:00Z">
        <w:r w:rsidR="007415A4">
          <w:t xml:space="preserve"> below</w:t>
        </w:r>
      </w:ins>
      <w:del w:id="1293" w:author="Kelvin Ang" w:date="2014-11-09T11:03:00Z">
        <w:r w:rsidDel="007415A4">
          <w:delText xml:space="preserve"> in </w:delText>
        </w:r>
        <w:r w:rsidRPr="00BF6C38" w:rsidDel="007415A4">
          <w:rPr>
            <w:b/>
          </w:rPr>
          <w:delText>Figure 11</w:delText>
        </w:r>
        <w:r w:rsidDel="007415A4">
          <w:delText>.</w:delText>
        </w:r>
      </w:del>
      <w:ins w:id="1294"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295" w:author="Kelvin Ang" w:date="2014-11-09T11:03:00Z"/>
        </w:rPr>
      </w:pPr>
      <w:ins w:id="1296" w:author="Kelvin Ang" w:date="2014-11-09T11:03:00Z">
        <w:r>
          <w:br/>
        </w:r>
      </w:ins>
      <w:del w:id="1297" w:author="Kelvin Ang" w:date="2014-11-09T11:03:00Z">
        <w:r w:rsidR="0092526E" w:rsidRPr="00B9366F" w:rsidDel="007415A4">
          <w:delText xml:space="preserve">Figure </w:delText>
        </w:r>
        <w:r w:rsidR="00FD4795" w:rsidDel="007415A4">
          <w:rPr>
            <w:b w:val="0"/>
            <w:bCs w:val="0"/>
          </w:rPr>
          <w:fldChar w:fldCharType="begin"/>
        </w:r>
        <w:r w:rsidR="00FD4795" w:rsidDel="007415A4">
          <w:delInstrText xml:space="preserve"> SEQ Figure \* ARABIC </w:delInstrText>
        </w:r>
        <w:r w:rsidR="00FD4795" w:rsidDel="007415A4">
          <w:rPr>
            <w:b w:val="0"/>
            <w:bCs w:val="0"/>
          </w:rPr>
          <w:fldChar w:fldCharType="separate"/>
        </w:r>
      </w:del>
      <w:del w:id="1298" w:author="Kelvin Ang" w:date="2014-11-09T10:12:00Z">
        <w:r w:rsidR="0092526E" w:rsidDel="00E02FC6">
          <w:rPr>
            <w:noProof/>
          </w:rPr>
          <w:delText>11</w:delText>
        </w:r>
      </w:del>
      <w:del w:id="1299" w:author="Kelvin Ang" w:date="2014-11-09T11:03:00Z">
        <w:r w:rsidR="00FD4795" w:rsidDel="007415A4">
          <w:rPr>
            <w:b w:val="0"/>
            <w:bCs w:val="0"/>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00" w:author="Kelvin Ang" w:date="2014-11-09T11:06:00Z">
            <w:rPr>
              <w:i/>
            </w:rPr>
          </w:rPrChange>
        </w:rPr>
        <w:t>ERROR</w:t>
      </w:r>
      <w:r>
        <w:t xml:space="preserve"> or </w:t>
      </w:r>
      <w:r w:rsidRPr="000A284B">
        <w:rPr>
          <w:rFonts w:ascii="Consolas" w:hAnsi="Consolas" w:cs="Consolas"/>
          <w:sz w:val="20"/>
          <w:szCs w:val="20"/>
          <w:rPrChange w:id="1301" w:author="Kelvin Ang" w:date="2014-11-09T11:06:00Z">
            <w:rPr>
              <w:i/>
            </w:rPr>
          </w:rPrChange>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02" w:author="Kelvin Ang" w:date="2014-11-09T11:06:00Z">
        <w:r w:rsidRPr="000F6BFC" w:rsidDel="000A284B">
          <w:delText>On the other hand, t</w:delText>
        </w:r>
      </w:del>
      <w:ins w:id="1303" w:author="Kelvin Ang" w:date="2014-11-09T11:06:00Z">
        <w:r w:rsidR="000A284B">
          <w:t>T</w:t>
        </w:r>
      </w:ins>
      <w:r w:rsidRPr="000F6BFC">
        <w:t xml:space="preserve">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w:t>
      </w:r>
      <w:ins w:id="1304"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05" w:author="Kelvin Ang" w:date="2014-11-09T11:07:00Z">
            <w:rPr>
              <w:i/>
            </w:rPr>
          </w:rPrChange>
        </w:rPr>
        <w:t>HINT</w:t>
      </w:r>
      <w:r w:rsidRPr="000F6BFC">
        <w:t xml:space="preserve"> and </w:t>
      </w:r>
      <w:r w:rsidRPr="000A284B">
        <w:rPr>
          <w:rFonts w:ascii="Consolas" w:hAnsi="Consolas" w:cs="Consolas"/>
          <w:sz w:val="20"/>
          <w:szCs w:val="20"/>
          <w:rPrChange w:id="1306"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07" w:author="Kelvin Ang" w:date="2014-11-09T11:07:00Z">
            <w:rPr>
              <w:i/>
            </w:rPr>
          </w:rPrChange>
        </w:rPr>
        <w:t>SUCCESS</w:t>
      </w:r>
      <w:r>
        <w:t xml:space="preserve"> </w:t>
      </w:r>
      <w:r w:rsidRPr="000F6BFC">
        <w:t xml:space="preserve">and </w:t>
      </w:r>
      <w:r w:rsidRPr="000A284B">
        <w:rPr>
          <w:rFonts w:ascii="Consolas" w:hAnsi="Consolas" w:cs="Consolas"/>
          <w:sz w:val="20"/>
          <w:szCs w:val="20"/>
          <w:rPrChange w:id="1308" w:author="Kelvin Ang" w:date="2014-11-09T11:07:00Z">
            <w:rPr>
              <w:i/>
            </w:rPr>
          </w:rPrChange>
        </w:rPr>
        <w:t>ERROR</w:t>
      </w:r>
      <w:r>
        <w:t xml:space="preserve"> </w:t>
      </w:r>
      <w:del w:id="1309" w:author="Kelvin Ang" w:date="2014-11-09T11:07:00Z">
        <w:r w:rsidRPr="000A284B" w:rsidDel="000A284B">
          <w:rPr>
            <w:i/>
            <w:rPrChange w:id="1310" w:author="Kelvin Ang" w:date="2014-11-09T11:07:00Z">
              <w:rPr/>
            </w:rPrChange>
          </w:rPr>
          <w:delText>messages</w:delText>
        </w:r>
      </w:del>
      <w:ins w:id="1311" w:author="Kelvin Ang" w:date="2014-11-09T11:07:00Z">
        <w:r w:rsidR="000A284B" w:rsidRPr="000A284B">
          <w:rPr>
            <w:i/>
            <w:rPrChange w:id="1312" w:author="Kelvin Ang" w:date="2014-11-09T11:07:00Z">
              <w:rPr/>
            </w:rPrChange>
          </w:rPr>
          <w:t>Messages</w:t>
        </w:r>
      </w:ins>
      <w:r w:rsidRPr="000F6BFC">
        <w:t xml:space="preserve">, while </w:t>
      </w:r>
      <w:r w:rsidRPr="000A284B">
        <w:rPr>
          <w:rFonts w:ascii="Consolas" w:hAnsi="Consolas" w:cs="Consolas"/>
          <w:sz w:val="20"/>
          <w:szCs w:val="20"/>
          <w:rPrChange w:id="1313" w:author="Kelvin Ang" w:date="2014-11-09T11:07:00Z">
            <w:rPr>
              <w:i/>
            </w:rPr>
          </w:rPrChange>
        </w:rPr>
        <w:t>AUTOCOMPLETE</w:t>
      </w:r>
      <w:r>
        <w:t xml:space="preserve"> </w:t>
      </w:r>
      <w:ins w:id="1314" w:author="Kelvin Ang" w:date="2014-11-09T11:07:00Z">
        <w:r w:rsidR="000A284B" w:rsidRPr="000A284B">
          <w:rPr>
            <w:i/>
            <w:rPrChange w:id="1315" w:author="Kelvin Ang" w:date="2014-11-09T11:07:00Z">
              <w:rPr/>
            </w:rPrChange>
          </w:rPr>
          <w:t>Messages</w:t>
        </w:r>
        <w:r w:rsidR="000A284B">
          <w:t xml:space="preserve"> </w:t>
        </w:r>
      </w:ins>
      <w:r w:rsidRPr="000F6BFC">
        <w:t>prompt</w:t>
      </w:r>
      <w:del w:id="1316" w:author="Kelvin Ang" w:date="2014-11-09T11:07:00Z">
        <w:r w:rsidRPr="000F6BFC" w:rsidDel="000A284B">
          <w:delText>s</w:delText>
        </w:r>
      </w:del>
      <w:r w:rsidRPr="000F6BFC">
        <w:t xml:space="preserve"> the </w:t>
      </w:r>
      <w:r w:rsidRPr="000A284B">
        <w:rPr>
          <w:rFonts w:ascii="Consolas" w:hAnsi="Consolas" w:cs="Consolas"/>
          <w:sz w:val="20"/>
          <w:szCs w:val="20"/>
          <w:rPrChange w:id="1317"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 xml:space="preserve">Figure </w:t>
      </w:r>
      <w:ins w:id="1318" w:author="Kelvin Ang" w:date="2014-11-09T13:27:00Z">
        <w:r w:rsidR="000C67A1">
          <w:rPr>
            <w:b/>
          </w:rPr>
          <w:t>9</w:t>
        </w:r>
      </w:ins>
      <w:del w:id="1319" w:author="Kelvin Ang" w:date="2014-11-09T13:27:00Z">
        <w:r w:rsidRPr="00591BCD" w:rsidDel="000C67A1">
          <w:rPr>
            <w:b/>
          </w:rPr>
          <w:delText>1</w:delText>
        </w:r>
      </w:del>
      <w:del w:id="1320" w:author="Kelvin Ang" w:date="2014-11-09T11:08:00Z">
        <w:r w:rsidRPr="00591BCD" w:rsidDel="00F53225">
          <w:rPr>
            <w:b/>
          </w:rPr>
          <w:delText>2</w:delText>
        </w:r>
      </w:del>
      <w:r w:rsidRPr="000F6BFC">
        <w:t xml:space="preserve"> illustrates the hint generation process</w:t>
      </w:r>
      <w:ins w:id="1321" w:author="Kelvin Ang" w:date="2014-11-09T11:20:00Z">
        <w:r w:rsidR="0094355B">
          <w:t>.</w:t>
        </w:r>
      </w:ins>
      <w:del w:id="1322" w:author="Kelvin Ang" w:date="2014-11-09T11:16:00Z">
        <w:r w:rsidRPr="000F6BFC" w:rsidDel="000D1AD0">
          <w:delText>:</w:delText>
        </w:r>
      </w:del>
    </w:p>
    <w:p w14:paraId="5583982B" w14:textId="47A26D7F" w:rsidR="0092526E" w:rsidRPr="000F6BFC" w:rsidDel="000D1AD0" w:rsidRDefault="000D1AD0">
      <w:pPr>
        <w:pStyle w:val="Caption"/>
        <w:jc w:val="center"/>
        <w:rPr>
          <w:del w:id="1323" w:author="Kelvin Ang" w:date="2014-11-09T11:19:00Z"/>
        </w:rPr>
        <w:pPrChange w:id="1324" w:author="Kelvin Ang" w:date="2014-11-09T11:19:00Z">
          <w:pPr>
            <w:keepNext/>
          </w:pPr>
        </w:pPrChange>
      </w:pPr>
      <w:del w:id="1325"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5908" r:id="rId61"/>
          </w:object>
        </w:r>
      </w:del>
      <w:ins w:id="1326" w:author="Kelvin Ang" w:date="2014-11-09T11:24:00Z">
        <w:r w:rsidR="003A4C79">
          <w:object w:dxaOrig="11370" w:dyaOrig="3106" w14:anchorId="57CA6C26">
            <v:shape id="_x0000_i1034" type="#_x0000_t75" style="width:468pt;height:127.7pt" o:ole="">
              <v:imagedata r:id="rId62" o:title=""/>
            </v:shape>
            <o:OLEObject Type="Embed" ProgID="Visio.Drawing.15" ShapeID="_x0000_i1034" DrawAspect="Content" ObjectID="_1477045909" r:id="rId63"/>
          </w:object>
        </w:r>
      </w:ins>
      <w:ins w:id="1327" w:author="Kelvin Ang" w:date="2014-11-09T11:19:00Z">
        <w:r>
          <w:br/>
        </w:r>
      </w:ins>
    </w:p>
    <w:p w14:paraId="34718A21" w14:textId="77777777" w:rsidR="0092526E" w:rsidRPr="00B9366F" w:rsidRDefault="0092526E" w:rsidP="00CC5F57">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1328" w:author="Kelvin Ang" w:date="2014-11-09T13:27:00Z">
        <w:r w:rsidR="000C67A1">
          <w:rPr>
            <w:noProof/>
          </w:rPr>
          <w:t>9</w:t>
        </w:r>
      </w:ins>
      <w:del w:id="1329" w:author="Kelvin Ang" w:date="2014-11-09T10:12:00Z">
        <w:r w:rsidDel="00E02FC6">
          <w:rPr>
            <w:noProof/>
          </w:rPr>
          <w:delText>12</w:delText>
        </w:r>
      </w:del>
      <w:r w:rsidR="003C0DB2">
        <w:rPr>
          <w:noProof/>
        </w:rPr>
        <w:fldChar w:fldCharType="end"/>
      </w:r>
      <w:r w:rsidRPr="00B9366F">
        <w:t xml:space="preserve"> </w:t>
      </w:r>
      <w:r>
        <w:t>–</w:t>
      </w:r>
      <w:r w:rsidRPr="00B9366F">
        <w:t xml:space="preserve"> Hint Generation </w:t>
      </w:r>
      <w:r>
        <w:t>Activity Diagram</w:t>
      </w:r>
    </w:p>
    <w:p w14:paraId="36FB3C51" w14:textId="77777777" w:rsidR="00D051CE" w:rsidRDefault="00D051CE">
      <w:pPr>
        <w:rPr>
          <w:ins w:id="1330" w:author="Kelvin Ang" w:date="2014-11-09T11:14:00Z"/>
        </w:rPr>
      </w:pPr>
      <w:ins w:id="1331" w:author="Kelvin Ang" w:date="2014-11-09T11:14:00Z">
        <w:r>
          <w:br w:type="page"/>
        </w:r>
      </w:ins>
    </w:p>
    <w:p w14:paraId="02CCEC08" w14:textId="3D7CF5CC"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ins w:id="1332" w:author="Kelvin Ang" w:date="2014-11-09T11:10:00Z">
        <w:r w:rsidR="00F4578B">
          <w:t xml:space="preserve">The </w:t>
        </w:r>
      </w:ins>
      <w:r w:rsidRPr="00F9725F">
        <w:rPr>
          <w:i/>
        </w:rPr>
        <w:t>Edit</w:t>
      </w:r>
      <w:ins w:id="1333" w:author="Kelvin Ang" w:date="2014-11-09T11:10:00Z">
        <w:r w:rsidR="00F4578B">
          <w:rPr>
            <w:i/>
          </w:rPr>
          <w:t xml:space="preserve"> </w:t>
        </w:r>
        <w:r w:rsidR="00F4578B" w:rsidRPr="00F4578B">
          <w:rPr>
            <w:rPrChange w:id="1334" w:author="Kelvin Ang" w:date="2014-11-09T11:10:00Z">
              <w:rPr>
                <w:i/>
              </w:rPr>
            </w:rPrChange>
          </w:rPr>
          <w:t xml:space="preserve">hint generation process is depicted in </w:t>
        </w:r>
        <w:r w:rsidR="00F4578B" w:rsidRPr="00F4578B">
          <w:rPr>
            <w:b/>
            <w:rPrChange w:id="1335" w:author="Kelvin Ang" w:date="2014-11-09T11:10:00Z">
              <w:rPr>
                <w:i/>
              </w:rPr>
            </w:rPrChange>
          </w:rPr>
          <w:t>Figure 1</w:t>
        </w:r>
      </w:ins>
      <w:ins w:id="1336" w:author="Kelvin Ang" w:date="2014-11-09T13:27:00Z">
        <w:r w:rsidR="00762AAE">
          <w:rPr>
            <w:b/>
          </w:rPr>
          <w:t>0</w:t>
        </w:r>
      </w:ins>
      <w:ins w:id="1337" w:author="Kelvin Ang" w:date="2014-11-09T11:10:00Z">
        <w:r w:rsidR="00F4578B" w:rsidRPr="00F4578B">
          <w:rPr>
            <w:rPrChange w:id="1338" w:author="Kelvin Ang" w:date="2014-11-09T11:10:00Z">
              <w:rPr>
                <w:i/>
              </w:rPr>
            </w:rPrChange>
          </w:rPr>
          <w:t>. It</w:t>
        </w:r>
        <w:r w:rsidR="00F4578B">
          <w:rPr>
            <w:i/>
          </w:rPr>
          <w:t xml:space="preserve"> </w:t>
        </w:r>
      </w:ins>
      <w:del w:id="1339"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40" w:author="Kelvin Ang" w:date="2014-11-09T11:12:00Z">
            <w:rPr/>
          </w:rPrChange>
        </w:rPr>
        <w:t>AUTOCOMPLETE</w:t>
      </w:r>
      <w:r w:rsidRPr="000F6BFC">
        <w:t xml:space="preserve"> </w:t>
      </w:r>
      <w:r>
        <w:rPr>
          <w:i/>
        </w:rPr>
        <w:t>M</w:t>
      </w:r>
      <w:r w:rsidRPr="00F9725F">
        <w:rPr>
          <w:i/>
        </w:rPr>
        <w:t>essages</w:t>
      </w:r>
      <w:r w:rsidRPr="000F6BFC">
        <w:t xml:space="preserve">, </w:t>
      </w:r>
      <w:del w:id="1341"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42" w:author="Kelvin Ang" w:date="2014-11-09T11:11:00Z">
        <w:r w:rsidR="0074158C">
          <w:t xml:space="preserve">and provide </w:t>
        </w:r>
      </w:ins>
      <w:del w:id="1343" w:author="Kelvin Ang" w:date="2014-11-09T11:11:00Z">
        <w:r w:rsidRPr="00165B09" w:rsidDel="0074158C">
          <w:rPr>
            <w:i/>
            <w:rPrChange w:id="1344" w:author="Kelvin Ang" w:date="2014-11-09T12:58:00Z">
              <w:rPr/>
            </w:rPrChange>
          </w:rPr>
          <w:delText xml:space="preserve">the </w:delText>
        </w:r>
      </w:del>
      <w:r w:rsidRPr="00165B09">
        <w:rPr>
          <w:i/>
        </w:rPr>
        <w:t>Live Task Preview</w:t>
      </w:r>
      <w:del w:id="1345" w:author="Kelvin Ang" w:date="2014-11-09T11:11:00Z">
        <w:r w:rsidRPr="00165B09" w:rsidDel="0074158C">
          <w:rPr>
            <w:i/>
            <w:rPrChange w:id="1346" w:author="Kelvin Ang" w:date="2014-11-09T12:58:00Z">
              <w:rPr/>
            </w:rPrChange>
          </w:rPr>
          <w:delText xml:space="preserve"> </w:delText>
        </w:r>
      </w:del>
      <w:ins w:id="1347" w:author="Kelvin Ang" w:date="2014-11-09T11:11:00Z">
        <w:r w:rsidR="0074158C">
          <w:t xml:space="preserve"> similar to</w:t>
        </w:r>
      </w:ins>
      <w:ins w:id="1348" w:author="Kelvin Ang" w:date="2014-11-09T11:13:00Z">
        <w:r w:rsidR="00D051CE">
          <w:t xml:space="preserve"> </w:t>
        </w:r>
      </w:ins>
      <w:ins w:id="1349" w:author="Kelvin Ang" w:date="2014-11-09T11:11:00Z">
        <w:r w:rsidR="0074158C" w:rsidRPr="0074158C">
          <w:rPr>
            <w:i/>
            <w:rPrChange w:id="1350" w:author="Kelvin Ang" w:date="2014-11-09T11:11:00Z">
              <w:rPr/>
            </w:rPrChange>
          </w:rPr>
          <w:t>Add</w:t>
        </w:r>
      </w:ins>
      <w:del w:id="1351" w:author="Kelvin Ang" w:date="2014-11-09T11:11:00Z">
        <w:r w:rsidRPr="000F6BFC" w:rsidDel="0074158C">
          <w:delText>system</w:delText>
        </w:r>
      </w:del>
      <w:r w:rsidRPr="000F6BFC">
        <w:t>.</w:t>
      </w:r>
    </w:p>
    <w:p w14:paraId="0A87B2CB" w14:textId="77777777" w:rsidR="0092526E" w:rsidRPr="000F6BFC" w:rsidRDefault="0092526E">
      <w:pPr>
        <w:keepNext/>
        <w:jc w:val="center"/>
        <w:pPrChange w:id="1352" w:author="Kelvin Ang" w:date="2014-11-09T11:09:00Z">
          <w:pPr>
            <w:keepNext/>
          </w:pPr>
        </w:pPrChange>
      </w:pPr>
      <w:r>
        <w:object w:dxaOrig="13351" w:dyaOrig="2865" w14:anchorId="16F0BCF6">
          <v:shape id="_x0000_i1035" type="#_x0000_t75" style="width:468pt;height:100.55pt" o:ole="">
            <v:imagedata r:id="rId64" o:title=""/>
          </v:shape>
          <o:OLEObject Type="Embed" ProgID="Visio.Drawing.15" ShapeID="_x0000_i1035" DrawAspect="Content" ObjectID="_1477045910" r:id="rId65"/>
        </w:object>
      </w:r>
    </w:p>
    <w:p w14:paraId="12E2DEF5" w14:textId="397CE1E4"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1353" w:author="Kelvin Ang" w:date="2014-11-09T13:27:00Z">
        <w:r w:rsidR="00762AAE">
          <w:rPr>
            <w:noProof/>
          </w:rPr>
          <w:t>10</w:t>
        </w:r>
      </w:ins>
      <w:del w:id="1354" w:author="Kelvin Ang" w:date="2014-11-09T10:12:00Z">
        <w:r w:rsidDel="00E02FC6">
          <w:rPr>
            <w:noProof/>
          </w:rPr>
          <w:delText>13</w:delText>
        </w:r>
      </w:del>
      <w:r w:rsidR="003C0DB2">
        <w:rPr>
          <w:noProof/>
        </w:rPr>
        <w:fldChar w:fldCharType="end"/>
      </w:r>
      <w:r w:rsidRPr="00B9366F">
        <w:t xml:space="preserve"> </w:t>
      </w:r>
      <w:r>
        <w:t>–</w:t>
      </w:r>
      <w:r w:rsidRPr="00B9366F">
        <w:t xml:space="preserve"> Edit </w:t>
      </w:r>
      <w:del w:id="1355" w:author="Kelvin Ang" w:date="2014-11-09T11:10:00Z">
        <w:r w:rsidRPr="00B9366F" w:rsidDel="0074158C">
          <w:delText>Autocomplete Flow Chart</w:delText>
        </w:r>
      </w:del>
      <w:ins w:id="1356"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357" w:author="Kelvin Ang" w:date="2014-11-09T11:15:00Z"/>
        </w:trPr>
        <w:tc>
          <w:tcPr>
            <w:tcW w:w="738" w:type="dxa"/>
          </w:tcPr>
          <w:p w14:paraId="249012DF" w14:textId="059766A2" w:rsidR="00D051CE" w:rsidRPr="00D051CE" w:rsidDel="000D1AD0" w:rsidRDefault="00D051CE" w:rsidP="00CC5F57">
            <w:pPr>
              <w:rPr>
                <w:del w:id="1358" w:author="Kelvin Ang" w:date="2014-11-09T11:15:00Z"/>
                <w:b/>
                <w:rPrChange w:id="1359" w:author="Kelvin Ang" w:date="2014-11-09T11:13:00Z">
                  <w:rPr>
                    <w:del w:id="1360" w:author="Kelvin Ang" w:date="2014-11-09T11:15:00Z"/>
                  </w:rPr>
                </w:rPrChange>
              </w:rPr>
            </w:pPr>
            <w:del w:id="1361" w:author="Kelvin Ang" w:date="2014-11-09T11:13:00Z">
              <w:r w:rsidRPr="00D051CE" w:rsidDel="00D051CE">
                <w:rPr>
                  <w:b/>
                  <w:rPrChange w:id="1362"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63" w:author="Kelvin Ang" w:date="2014-11-09T11:14:00Z"/>
        </w:rPr>
      </w:pPr>
      <w:del w:id="1364"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65" w:author="Kelvin Ang" w:date="2014-11-09T11:15:00Z"/>
        </w:rPr>
      </w:pPr>
      <w:del w:id="1366"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67" w:author="Kelvin Ang" w:date="2014-11-09T11:14:00Z"/>
        </w:rPr>
      </w:pPr>
      <w:del w:id="1368"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69" w:name="_Toc403221037"/>
    </w:p>
    <w:tbl>
      <w:tblPr>
        <w:tblStyle w:val="TableGrid"/>
        <w:tblW w:w="0" w:type="auto"/>
        <w:tblLook w:val="04A0" w:firstRow="1" w:lastRow="0" w:firstColumn="1" w:lastColumn="0" w:noHBand="0" w:noVBand="1"/>
        <w:tblPrChange w:id="1370" w:author="Kelvin Ang" w:date="2014-11-09T11:15:00Z">
          <w:tblPr>
            <w:tblStyle w:val="TableGrid"/>
            <w:tblW w:w="0" w:type="auto"/>
            <w:tblLook w:val="04A0" w:firstRow="1" w:lastRow="0" w:firstColumn="1" w:lastColumn="0" w:noHBand="0" w:noVBand="1"/>
          </w:tblPr>
        </w:tblPrChange>
      </w:tblPr>
      <w:tblGrid>
        <w:gridCol w:w="750"/>
        <w:gridCol w:w="8826"/>
        <w:tblGridChange w:id="1371">
          <w:tblGrid>
            <w:gridCol w:w="9350"/>
            <w:gridCol w:w="9350"/>
          </w:tblGrid>
        </w:tblGridChange>
      </w:tblGrid>
      <w:tr w:rsidR="000D1AD0" w:rsidRPr="000F6BFC" w14:paraId="4FA1E48D" w14:textId="5341C5B5" w:rsidTr="000D1AD0">
        <w:trPr>
          <w:ins w:id="1372" w:author="Kelvin Ang" w:date="2014-11-09T11:14:00Z"/>
        </w:trPr>
        <w:tc>
          <w:tcPr>
            <w:tcW w:w="738" w:type="dxa"/>
            <w:tcPrChange w:id="1373" w:author="Kelvin Ang" w:date="2014-11-09T11:15:00Z">
              <w:tcPr>
                <w:tcW w:w="9350" w:type="dxa"/>
              </w:tcPr>
            </w:tcPrChange>
          </w:tcPr>
          <w:p w14:paraId="1156F280" w14:textId="2B6DDC76" w:rsidR="000D1AD0" w:rsidRPr="000D1AD0" w:rsidRDefault="000D1AD0" w:rsidP="00CC5F57">
            <w:pPr>
              <w:rPr>
                <w:ins w:id="1374" w:author="Kelvin Ang" w:date="2014-11-09T11:14:00Z"/>
                <w:b/>
                <w:rPrChange w:id="1375" w:author="Kelvin Ang" w:date="2014-11-09T11:15:00Z">
                  <w:rPr>
                    <w:ins w:id="1376" w:author="Kelvin Ang" w:date="2014-11-09T11:14:00Z"/>
                  </w:rPr>
                </w:rPrChange>
              </w:rPr>
            </w:pPr>
            <w:ins w:id="1377" w:author="Kelvin Ang" w:date="2014-11-09T11:14:00Z">
              <w:r w:rsidRPr="000D1AD0">
                <w:rPr>
                  <w:b/>
                  <w:rPrChange w:id="1378" w:author="Kelvin Ang" w:date="2014-11-09T11:15:00Z">
                    <w:rPr/>
                  </w:rPrChange>
                </w:rPr>
                <w:t xml:space="preserve">Note: </w:t>
              </w:r>
            </w:ins>
          </w:p>
        </w:tc>
        <w:tc>
          <w:tcPr>
            <w:tcW w:w="8838" w:type="dxa"/>
            <w:tcPrChange w:id="1379" w:author="Kelvin Ang" w:date="2014-11-09T11:15:00Z">
              <w:tcPr>
                <w:tcW w:w="9350" w:type="dxa"/>
              </w:tcPr>
            </w:tcPrChange>
          </w:tcPr>
          <w:p w14:paraId="1D4AA4AC" w14:textId="539C0DE2" w:rsidR="000D1AD0" w:rsidRPr="000F6BFC" w:rsidRDefault="000D1AD0" w:rsidP="000D1AD0">
            <w:pPr>
              <w:rPr>
                <w:ins w:id="1380" w:author="Kelvin Ang" w:date="2014-11-09T11:15:00Z"/>
              </w:rPr>
            </w:pPr>
            <w:ins w:id="1381" w:author="Kelvin Ang" w:date="2014-11-09T11:15:00Z">
              <w:r w:rsidRPr="000F6BFC">
                <w:t xml:space="preserve">When generating </w:t>
              </w:r>
              <w:r w:rsidRPr="000D1AD0">
                <w:rPr>
                  <w:rFonts w:ascii="Consolas" w:hAnsi="Consolas" w:cs="Consolas"/>
                  <w:sz w:val="20"/>
                  <w:szCs w:val="20"/>
                  <w:rPrChange w:id="1382"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83" w:author="Kelvin Ang" w:date="2014-11-09T11:17:00Z">
                    <w:rPr/>
                  </w:rPrChange>
                </w:rPr>
                <w:t xml:space="preserve">edit 2 </w:t>
              </w:r>
              <w:r w:rsidRPr="000F6BFC">
                <w:t xml:space="preserve">“ should generate an </w:t>
              </w:r>
              <w:r w:rsidRPr="000D1AD0">
                <w:rPr>
                  <w:rFonts w:ascii="Consolas" w:hAnsi="Consolas" w:cs="Consolas"/>
                  <w:sz w:val="20"/>
                  <w:szCs w:val="20"/>
                  <w:rPrChange w:id="1384"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85" w:author="Kelvin Ang" w:date="2014-11-09T11:17:00Z">
                    <w:rPr/>
                  </w:rPrChange>
                </w:rPr>
                <w:t>edit 2 Meet boss at 5PM</w:t>
              </w:r>
              <w:r w:rsidRPr="000F6BFC">
                <w:t>”, and not simply “</w:t>
              </w:r>
              <w:r w:rsidRPr="000D1AD0">
                <w:rPr>
                  <w:rFonts w:ascii="Consolas" w:hAnsi="Consolas" w:cs="Consolas"/>
                  <w:sz w:val="20"/>
                  <w:szCs w:val="20"/>
                  <w:rPrChange w:id="1386" w:author="Kelvin Ang" w:date="2014-11-09T11:17:00Z">
                    <w:rPr/>
                  </w:rPrChange>
                </w:rPr>
                <w:t>Meet boss at 5PM</w:t>
              </w:r>
              <w:r w:rsidRPr="000F6BFC">
                <w:t xml:space="preserve">”.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387" w:author="Kelvin Ang" w:date="2014-11-09T11:32:00Z">
        <w:r w:rsidDel="00FE7B8D">
          <w:delText xml:space="preserve"> </w:delText>
        </w:r>
        <w:bookmarkEnd w:id="1369"/>
        <w:r w:rsidR="00E74782" w:rsidDel="00FE7B8D">
          <w:delText xml:space="preserve">Building, </w:delText>
        </w:r>
      </w:del>
      <w:ins w:id="1388" w:author="Kelvin Ang" w:date="2014-11-09T11:32:00Z">
        <w:r w:rsidR="00FE7B8D">
          <w:t xml:space="preserve"> </w:t>
        </w:r>
      </w:ins>
      <w:r w:rsidR="00E74782">
        <w:t>Parsing</w:t>
      </w:r>
      <w:ins w:id="1389" w:author="Kelvin Ang" w:date="2014-11-09T11:32:00Z">
        <w:r w:rsidR="00FE7B8D">
          <w:t xml:space="preserve">, </w:t>
        </w:r>
      </w:ins>
      <w:del w:id="1390" w:author="Kelvin Ang" w:date="2014-11-09T11:32:00Z">
        <w:r w:rsidR="00E74782" w:rsidDel="00FE7B8D">
          <w:delText xml:space="preserve"> </w:delText>
        </w:r>
      </w:del>
      <w:ins w:id="1391"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392" w:author="Kelvin Ang" w:date="2014-11-09T11:58:00Z">
        <w:r>
          <w:object w:dxaOrig="13636" w:dyaOrig="19591" w14:anchorId="0D0F6D3B">
            <v:shape id="_x0000_i1036" type="#_x0000_t75" style="width:457.8pt;height:254.7pt" o:ole="">
              <v:imagedata r:id="rId66" o:title="" cropbottom="42298f" cropleft="4035f" cropright="1527f"/>
            </v:shape>
            <o:OLEObject Type="Embed" ProgID="Visio.Drawing.15" ShapeID="_x0000_i1036" DrawAspect="Content" ObjectID="_1477045911" r:id="rId67"/>
          </w:object>
        </w:r>
      </w:ins>
      <w:del w:id="1393" w:author="Kelvin Ang" w:date="2014-11-09T11:51:00Z">
        <w:r w:rsidR="0092526E" w:rsidDel="00DF3480">
          <w:object w:dxaOrig="13636" w:dyaOrig="19591" w14:anchorId="2C8DDEB8">
            <v:shape id="_x0000_i1037" type="#_x0000_t75" style="width:455.75pt;height:279.85pt" o:ole="">
              <v:imagedata r:id="rId68" o:title="" cropbottom="40164f" cropleft="4650f" cropright="1579f"/>
            </v:shape>
            <o:OLEObject Type="Embed" ProgID="Visio.Drawing.15" ShapeID="_x0000_i1037" DrawAspect="Content" ObjectID="_1477045912" r:id="rId69"/>
          </w:object>
        </w:r>
      </w:del>
    </w:p>
    <w:p w14:paraId="618E24ED" w14:textId="77777777"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1394" w:author="Kelvin Ang" w:date="2014-11-09T13:27:00Z">
        <w:r w:rsidR="00890E7B">
          <w:rPr>
            <w:noProof/>
          </w:rPr>
          <w:t>11</w:t>
        </w:r>
      </w:ins>
      <w:del w:id="1395" w:author="Kelvin Ang" w:date="2014-11-09T10:12:00Z">
        <w:r w:rsidDel="00E02FC6">
          <w:rPr>
            <w:noProof/>
          </w:rPr>
          <w:delText>14</w:delText>
        </w:r>
      </w:del>
      <w:r w:rsidR="003C0DB2">
        <w:rPr>
          <w:noProof/>
        </w:rPr>
        <w:fldChar w:fldCharType="end"/>
      </w:r>
      <w:r w:rsidRPr="00B9366F">
        <w:t xml:space="preserve"> </w:t>
      </w:r>
      <w:r>
        <w:t>–</w:t>
      </w:r>
      <w:r w:rsidRPr="00B9366F">
        <w:t xml:space="preserve"> Class Diagram for Add Action</w:t>
      </w:r>
    </w:p>
    <w:p w14:paraId="252B76A9" w14:textId="33B60E13" w:rsidR="0092526E" w:rsidRPr="000F6BFC" w:rsidRDefault="002E1132" w:rsidP="0092526E">
      <w:ins w:id="1396" w:author="Kelvin Ang" w:date="2014-11-09T13:27:00Z">
        <w:r>
          <w:t xml:space="preserve">The high-level structure of </w:t>
        </w:r>
        <w:r w:rsidRPr="002E1132">
          <w:rPr>
            <w:i/>
            <w:rPrChange w:id="1397" w:author="Kelvin Ang" w:date="2014-11-09T13:27:00Z">
              <w:rPr/>
            </w:rPrChange>
          </w:rPr>
          <w:t>TaskBuilder</w:t>
        </w:r>
        <w:r>
          <w:t xml:space="preserve"> is outlined in </w:t>
        </w:r>
        <w:r w:rsidRPr="002E1132">
          <w:rPr>
            <w:b/>
            <w:rPrChange w:id="1398" w:author="Kelvin Ang" w:date="2014-11-09T13:27:00Z">
              <w:rPr/>
            </w:rPrChange>
          </w:rPr>
          <w:t>Figure 11</w:t>
        </w:r>
        <w:r>
          <w:t xml:space="preserve">. </w:t>
        </w:r>
      </w:ins>
      <w:del w:id="1399" w:author="Kelvin Ang" w:date="2014-11-09T11:33:00Z">
        <w:r w:rsidR="0092526E" w:rsidRPr="000F6BFC" w:rsidDel="00511135">
          <w:delText xml:space="preserve">The </w:delText>
        </w:r>
      </w:del>
      <w:r w:rsidR="0092526E" w:rsidRPr="007A6022">
        <w:rPr>
          <w:i/>
        </w:rPr>
        <w:t>Task</w:t>
      </w:r>
      <w:del w:id="1400" w:author="Kelvin Ang" w:date="2014-11-09T11:33:00Z">
        <w:r w:rsidR="0092526E" w:rsidRPr="007A6022" w:rsidDel="00511135">
          <w:rPr>
            <w:i/>
          </w:rPr>
          <w:delText xml:space="preserve"> </w:delText>
        </w:r>
      </w:del>
      <w:r w:rsidR="0092526E" w:rsidRPr="007A6022">
        <w:rPr>
          <w:i/>
        </w:rPr>
        <w:t>Builder</w:t>
      </w:r>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r w:rsidR="0092526E" w:rsidRPr="007A6022">
        <w:rPr>
          <w:i/>
        </w:rPr>
        <w:t>PrettyTime</w:t>
      </w:r>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401" w:author="Kelvin Ang" w:date="2014-11-09T11:33:00Z">
        <w:r w:rsidR="00511135">
          <w:rPr>
            <w:i/>
          </w:rPr>
          <w:t xml:space="preserve"> </w:t>
        </w:r>
        <w:r w:rsidR="00511135" w:rsidRPr="00511135">
          <w:rPr>
            <w:rPrChange w:id="1402" w:author="Kelvin Ang" w:date="2014-11-09T11:33:00Z">
              <w:rPr>
                <w:i/>
              </w:rPr>
            </w:rPrChange>
          </w:rPr>
          <w:t xml:space="preserve">for </w:t>
        </w:r>
        <w:r w:rsidR="00511135" w:rsidRPr="00165B09">
          <w:rPr>
            <w:i/>
          </w:rPr>
          <w:t>Live Task Preview</w:t>
        </w:r>
        <w:r w:rsidR="00511135" w:rsidRPr="00511135">
          <w:rPr>
            <w:rPrChange w:id="1403" w:author="Kelvin Ang" w:date="2014-11-09T11:33:00Z">
              <w:rPr>
                <w:i/>
              </w:rPr>
            </w:rPrChange>
          </w:rPr>
          <w:t xml:space="preserve"> and when editing the task</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404" w:author="Kelvin Ang" w:date="2014-11-09T11:34:00Z">
        <w:r>
          <w:t xml:space="preserve">When the user wants to add a task, </w:t>
        </w:r>
      </w:ins>
      <w:del w:id="1405" w:author="Kelvin Ang" w:date="2014-11-09T11:34:00Z">
        <w:r w:rsidR="0092526E" w:rsidRPr="000F6BFC" w:rsidDel="00511135">
          <w:delText>An</w:delText>
        </w:r>
      </w:del>
      <w:ins w:id="1406" w:author="Kelvin Ang" w:date="2014-11-09T11:34:00Z">
        <w:r>
          <w:t>the</w:t>
        </w:r>
      </w:ins>
      <w:r w:rsidR="0092526E" w:rsidRPr="000F6BFC">
        <w:t xml:space="preserve"> </w:t>
      </w:r>
      <w:r w:rsidR="0092526E" w:rsidRPr="007A6022">
        <w:rPr>
          <w:i/>
        </w:rPr>
        <w:t>Add</w:t>
      </w:r>
      <w:r w:rsidR="0092526E" w:rsidRPr="000F6BFC">
        <w:t xml:space="preserve"> object passes the user input to </w:t>
      </w:r>
      <w:r w:rsidR="0092526E" w:rsidRPr="007A6022">
        <w:rPr>
          <w:i/>
        </w:rPr>
        <w:t>Task</w:t>
      </w:r>
      <w:del w:id="1407" w:author="Kelvin Ang" w:date="2014-11-09T11:34:00Z">
        <w:r w:rsidR="0092526E" w:rsidRPr="007A6022" w:rsidDel="00511135">
          <w:rPr>
            <w:i/>
          </w:rPr>
          <w:delText xml:space="preserve"> </w:delText>
        </w:r>
      </w:del>
      <w:r w:rsidR="0092526E" w:rsidRPr="007A6022">
        <w:rPr>
          <w:i/>
        </w:rPr>
        <w:t>Builder</w:t>
      </w:r>
      <w:r w:rsidR="0092526E" w:rsidRPr="000F6BFC">
        <w:t xml:space="preserve">, which in turn </w:t>
      </w:r>
      <w:del w:id="1408" w:author="Kelvin Ang" w:date="2014-11-09T11:34:00Z">
        <w:r w:rsidR="0092526E" w:rsidRPr="000F6BFC" w:rsidDel="00511135">
          <w:delText xml:space="preserve">sends it to </w:delText>
        </w:r>
        <w:r w:rsidR="0092526E" w:rsidRPr="007A6022" w:rsidDel="00511135">
          <w:rPr>
            <w:i/>
          </w:rPr>
          <w:delText>TaskCatalystCommons</w:delText>
        </w:r>
      </w:del>
      <w:ins w:id="1409" w:author="Kelvin Ang" w:date="2014-11-09T11:34:00Z">
        <w:r>
          <w:t xml:space="preserve">uses the parsing libraries in </w:t>
        </w:r>
        <w:r w:rsidRPr="00511135">
          <w:rPr>
            <w:i/>
            <w:rPrChange w:id="1410" w:author="Kelvin Ang" w:date="2014-11-09T11:34:00Z">
              <w:rPr/>
            </w:rPrChange>
          </w:rPr>
          <w:t>TaskCatalystCommons</w:t>
        </w:r>
      </w:ins>
      <w:del w:id="1411"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Interpreted String</w:t>
      </w:r>
      <w:r w:rsidR="0092526E">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12" w:author="Kelvin Ang" w:date="2014-11-09T11:35:00Z">
            <w:rPr/>
          </w:rPrChange>
        </w:rPr>
        <w:t xml:space="preserve">Interpreted </w:t>
      </w:r>
      <w:del w:id="1413" w:author="Kelvin Ang" w:date="2014-11-09T11:35:00Z">
        <w:r w:rsidRPr="00511135" w:rsidDel="00511135">
          <w:rPr>
            <w:i/>
            <w:rPrChange w:id="1414" w:author="Kelvin Ang" w:date="2014-11-09T11:35:00Z">
              <w:rPr/>
            </w:rPrChange>
          </w:rPr>
          <w:delText xml:space="preserve">Input </w:delText>
        </w:r>
      </w:del>
      <w:ins w:id="1415" w:author="Kelvin Ang" w:date="2014-11-09T11:35:00Z">
        <w:r w:rsidR="00511135" w:rsidRPr="00511135">
          <w:rPr>
            <w:i/>
            <w:rPrChange w:id="1416" w:author="Kelvin Ang" w:date="2014-11-09T11:35:00Z">
              <w:rPr/>
            </w:rPrChange>
          </w:rPr>
          <w:t>String</w:t>
        </w:r>
        <w:r w:rsidR="00511135">
          <w:t xml:space="preserve"> </w:t>
        </w:r>
      </w:ins>
      <w:r>
        <w:t xml:space="preserve">can be converted into a </w:t>
      </w:r>
      <w:r w:rsidRPr="00511135">
        <w:rPr>
          <w:i/>
          <w:rPrChange w:id="1417" w:author="Kelvin Ang" w:date="2014-11-09T11:35:00Z">
            <w:rPr/>
          </w:rPrChange>
        </w:rPr>
        <w:t>Relative String</w:t>
      </w:r>
      <w:r>
        <w:t xml:space="preserve"> for further manipulation or a </w:t>
      </w:r>
      <w:r w:rsidRPr="00511135">
        <w:rPr>
          <w:i/>
          <w:rPrChange w:id="1418" w:author="Kelvin Ang" w:date="2014-11-09T11:35:00Z">
            <w:rPr/>
          </w:rPrChange>
        </w:rPr>
        <w:t>Display String</w:t>
      </w:r>
      <w:r>
        <w:t xml:space="preserve"> for displaying.</w:t>
      </w:r>
    </w:p>
    <w:p w14:paraId="3D07D17B" w14:textId="61A8B267" w:rsidR="00D17F4A" w:rsidRDefault="00D17F4A">
      <w:pPr>
        <w:rPr>
          <w:ins w:id="1419" w:author="Kelvin Ang" w:date="2014-11-09T11:56:00Z"/>
        </w:rPr>
      </w:pPr>
      <w:ins w:id="1420" w:author="Kelvin Ang" w:date="2014-11-09T11:56:00Z">
        <w:r>
          <w:rPr>
            <w:b/>
            <w:bCs/>
          </w:rPr>
          <w:br w:type="page"/>
        </w:r>
        <w:r w:rsidRPr="00D17F4A">
          <w:rPr>
            <w:bCs/>
            <w:rPrChange w:id="1421" w:author="Kelvin Ang" w:date="2014-11-09T11:56:00Z">
              <w:rPr>
                <w:b/>
                <w:bCs/>
              </w:rPr>
            </w:rPrChange>
          </w:rPr>
          <w:lastRenderedPageBreak/>
          <w:t xml:space="preserve">The following table </w:t>
        </w:r>
        <w:r>
          <w:rPr>
            <w:bCs/>
          </w:rPr>
          <w:t xml:space="preserve">outlines </w:t>
        </w:r>
        <w:r w:rsidRPr="00D17F4A">
          <w:rPr>
            <w:bCs/>
            <w:rPrChange w:id="1422" w:author="Kelvin Ang" w:date="2014-11-09T11:56:00Z">
              <w:rPr>
                <w:b/>
                <w:bCs/>
              </w:rPr>
            </w:rPrChange>
          </w:rPr>
          <w:t xml:space="preserve">the </w:t>
        </w:r>
        <w:r>
          <w:rPr>
            <w:bCs/>
          </w:rPr>
          <w:t xml:space="preserve">conversion </w:t>
        </w:r>
        <w:r w:rsidRPr="00D17F4A">
          <w:rPr>
            <w:bCs/>
            <w:rPrChange w:id="1423" w:author="Kelvin Ang" w:date="2014-11-09T11:56:00Z">
              <w:rPr>
                <w:b/>
                <w:bCs/>
              </w:rPr>
            </w:rPrChange>
          </w:rPr>
          <w:t xml:space="preserve">methods in </w:t>
        </w:r>
        <w:r w:rsidRPr="00D17F4A">
          <w:rPr>
            <w:bCs/>
            <w:i/>
            <w:rPrChange w:id="1424" w:author="Kelvin Ang" w:date="2014-11-09T11:57:00Z">
              <w:rPr>
                <w:b/>
                <w:bCs/>
              </w:rPr>
            </w:rPrChange>
          </w:rPr>
          <w:t>TaskCatalystCommons</w:t>
        </w:r>
        <w:r>
          <w:rPr>
            <w:b/>
            <w:bCs/>
          </w:rPr>
          <w:t>.</w:t>
        </w:r>
      </w:ins>
    </w:p>
    <w:tbl>
      <w:tblPr>
        <w:tblStyle w:val="GridTable4-Accent51"/>
        <w:tblW w:w="0" w:type="auto"/>
        <w:jc w:val="center"/>
        <w:tblLook w:val="04A0" w:firstRow="1" w:lastRow="0" w:firstColumn="1" w:lastColumn="0" w:noHBand="0" w:noVBand="1"/>
        <w:tblPrChange w:id="1425"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26">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27" w:author="Kelvin Ang" w:date="2014-11-09T11:47:00Z"/>
          <w:trPrChange w:id="1428"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29"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30" w:author="Kelvin Ang" w:date="2014-11-09T11:47:00Z"/>
              </w:rPr>
            </w:pPr>
            <w:ins w:id="1431" w:author="Kelvin Ang" w:date="2014-11-09T11:47:00Z">
              <w:r w:rsidRPr="000F6BFC">
                <w:t>Field / Method</w:t>
              </w:r>
            </w:ins>
          </w:p>
        </w:tc>
        <w:tc>
          <w:tcPr>
            <w:tcW w:w="5148" w:type="dxa"/>
            <w:tcPrChange w:id="1432"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33" w:author="Kelvin Ang" w:date="2014-11-09T11:47:00Z"/>
              </w:rPr>
            </w:pPr>
            <w:ins w:id="1434"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35" w:author="Kelvin Ang" w:date="2014-11-09T11:47:00Z"/>
          <w:trPrChange w:id="143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37"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438" w:author="Kelvin Ang" w:date="2014-11-09T11:47:00Z"/>
                <w:b w:val="0"/>
              </w:rPr>
            </w:pPr>
            <w:ins w:id="1439" w:author="Kelvin Ang" w:date="2014-11-09T11:53:00Z">
              <w:r>
                <w:rPr>
                  <w:b w:val="0"/>
                </w:rPr>
                <w:t>getInterpretedString(String, boolean): String</w:t>
              </w:r>
            </w:ins>
          </w:p>
        </w:tc>
        <w:tc>
          <w:tcPr>
            <w:tcW w:w="5148" w:type="dxa"/>
            <w:tcPrChange w:id="1440"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41" w:author="Kelvin Ang" w:date="2014-11-09T11:47:00Z"/>
              </w:rPr>
            </w:pPr>
            <w:ins w:id="1442" w:author="Kelvin Ang" w:date="2014-11-09T11:54:00Z">
              <w:r>
                <w:t>Converts a User Input String into Interpreted String.</w:t>
              </w:r>
            </w:ins>
          </w:p>
        </w:tc>
      </w:tr>
      <w:tr w:rsidR="00DF3480" w:rsidRPr="000F6BFC" w14:paraId="355A92CB" w14:textId="77777777" w:rsidTr="009445A9">
        <w:trPr>
          <w:jc w:val="center"/>
          <w:ins w:id="1443" w:author="Kelvin Ang" w:date="2014-11-09T11:47:00Z"/>
          <w:trPrChange w:id="1444"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5" w:author="Kelvin Ang" w:date="2014-11-09T11:57:00Z">
              <w:tcPr>
                <w:tcW w:w="3652" w:type="dxa"/>
              </w:tcPr>
            </w:tcPrChange>
          </w:tcPr>
          <w:p w14:paraId="54ABF8F0" w14:textId="5EE1E725" w:rsidR="00DF3480" w:rsidRPr="000F6BFC" w:rsidRDefault="00DF3480">
            <w:pPr>
              <w:rPr>
                <w:ins w:id="1446" w:author="Kelvin Ang" w:date="2014-11-09T11:47:00Z"/>
                <w:b w:val="0"/>
              </w:rPr>
            </w:pPr>
            <w:ins w:id="1447" w:author="Kelvin Ang" w:date="2014-11-09T11:53:00Z">
              <w:r>
                <w:rPr>
                  <w:b w:val="0"/>
                </w:rPr>
                <w:t>getRelativeString(String, boolean): String</w:t>
              </w:r>
            </w:ins>
          </w:p>
        </w:tc>
        <w:tc>
          <w:tcPr>
            <w:tcW w:w="5148" w:type="dxa"/>
            <w:tcPrChange w:id="1448"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49" w:author="Kelvin Ang" w:date="2014-11-09T11:47:00Z"/>
              </w:rPr>
            </w:pPr>
            <w:ins w:id="1450"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51" w:author="Kelvin Ang" w:date="2014-11-09T11:47:00Z"/>
          <w:trPrChange w:id="1452"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3"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54" w:author="Kelvin Ang" w:date="2014-11-09T11:47:00Z"/>
                <w:b w:val="0"/>
              </w:rPr>
            </w:pPr>
            <w:ins w:id="1455" w:author="Kelvin Ang" w:date="2014-11-09T11:53:00Z">
              <w:r>
                <w:rPr>
                  <w:b w:val="0"/>
                </w:rPr>
                <w:t>getDisplayString(String): String</w:t>
              </w:r>
            </w:ins>
          </w:p>
        </w:tc>
        <w:tc>
          <w:tcPr>
            <w:tcW w:w="5148" w:type="dxa"/>
            <w:tcPrChange w:id="1456"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57" w:author="Kelvin Ang" w:date="2014-11-09T11:47:00Z"/>
              </w:rPr>
            </w:pPr>
            <w:ins w:id="1458" w:author="Kelvin Ang" w:date="2014-11-09T11:54:00Z">
              <w:r>
                <w:t>Converts a User Input String into a Display String (used for Live Task Preview)</w:t>
              </w:r>
            </w:ins>
            <w:ins w:id="1459" w:author="Kelvin Ang" w:date="2014-11-09T11:55:00Z">
              <w:r>
                <w:t>.</w:t>
              </w:r>
            </w:ins>
          </w:p>
        </w:tc>
      </w:tr>
      <w:tr w:rsidR="00DF3480" w:rsidRPr="000F6BFC" w14:paraId="196C8D7F" w14:textId="77777777" w:rsidTr="009445A9">
        <w:trPr>
          <w:jc w:val="center"/>
          <w:ins w:id="1460" w:author="Kelvin Ang" w:date="2014-11-09T11:47:00Z"/>
          <w:trPrChange w:id="146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2" w:author="Kelvin Ang" w:date="2014-11-09T11:57:00Z">
              <w:tcPr>
                <w:tcW w:w="3652" w:type="dxa"/>
              </w:tcPr>
            </w:tcPrChange>
          </w:tcPr>
          <w:p w14:paraId="7DD9E578" w14:textId="42FE2C9A" w:rsidR="00DF3480" w:rsidRPr="000F6BFC" w:rsidRDefault="00DF3480" w:rsidP="00826542">
            <w:pPr>
              <w:rPr>
                <w:ins w:id="1463" w:author="Kelvin Ang" w:date="2014-11-09T11:47:00Z"/>
                <w:b w:val="0"/>
              </w:rPr>
            </w:pPr>
            <w:ins w:id="1464" w:author="Kelvin Ang" w:date="2014-11-09T11:53:00Z">
              <w:r>
                <w:rPr>
                  <w:b w:val="0"/>
                </w:rPr>
                <w:t>getDisplayStringWithoutDate(String): String</w:t>
              </w:r>
            </w:ins>
          </w:p>
        </w:tc>
        <w:tc>
          <w:tcPr>
            <w:tcW w:w="5148" w:type="dxa"/>
            <w:tcPrChange w:id="1465"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466" w:author="Kelvin Ang" w:date="2014-11-09T11:47:00Z"/>
              </w:rPr>
            </w:pPr>
            <w:ins w:id="1467" w:author="Kelvin Ang" w:date="2014-11-09T11:47:00Z">
              <w:r>
                <w:t xml:space="preserve">Converts a </w:t>
              </w:r>
            </w:ins>
            <w:ins w:id="1468" w:author="Kelvin Ang" w:date="2014-11-09T11:55:00Z">
              <w:r>
                <w:t>Relative String into a Display String.</w:t>
              </w:r>
            </w:ins>
          </w:p>
        </w:tc>
      </w:tr>
    </w:tbl>
    <w:p w14:paraId="77E62F98" w14:textId="21F6E955" w:rsidR="00847917" w:rsidDel="009445A9" w:rsidRDefault="00847917">
      <w:pPr>
        <w:rPr>
          <w:del w:id="1469" w:author="Kelvin Ang" w:date="2014-11-09T11:57:00Z"/>
        </w:rPr>
      </w:pPr>
      <w:del w:id="1470" w:author="Kelvin Ang" w:date="2014-11-09T11:56:00Z">
        <w:r w:rsidDel="00D17F4A">
          <w:br w:type="page"/>
        </w:r>
      </w:del>
    </w:p>
    <w:p w14:paraId="4B38E3F5" w14:textId="1862252B" w:rsidR="0092526E" w:rsidRDefault="009445A9" w:rsidP="0092526E">
      <w:ins w:id="1471"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72" w:author="Kelvin Ang" w:date="2014-11-09T12:00:00Z">
            <w:rPr/>
          </w:rPrChange>
        </w:rPr>
        <w:t>Interpreted String</w:t>
      </w:r>
      <w:r w:rsidR="0092526E">
        <w:t>. The full process can be found in</w:t>
      </w:r>
      <w:del w:id="1473" w:author="Kelvin Ang" w:date="2014-11-09T11:35:00Z">
        <w:r w:rsidR="0092526E" w:rsidDel="00511135">
          <w:delText xml:space="preserve"> the source code of</w:delText>
        </w:r>
      </w:del>
      <w:r w:rsidR="0092526E">
        <w:t xml:space="preserve"> </w:t>
      </w:r>
      <w:r w:rsidR="0092526E" w:rsidRPr="00511135">
        <w:rPr>
          <w:rPrChange w:id="1474" w:author="Kelvin Ang" w:date="2014-11-09T11:35:00Z">
            <w:rPr>
              <w:i/>
            </w:rPr>
          </w:rPrChange>
        </w:rPr>
        <w:t>TaskCatalystCommons</w:t>
      </w:r>
      <w:ins w:id="1475" w:author="Kelvin Ang" w:date="2014-11-09T11:35:00Z">
        <w:r w:rsidR="00511135" w:rsidRPr="00511135">
          <w:rPr>
            <w:rPrChange w:id="1476"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i/>
                <w:rPrChange w:id="1477" w:author="Kelvin Ang" w:date="2014-11-09T12:03:00Z">
                  <w:rPr/>
                </w:rPrChange>
              </w:rPr>
              <w:t>User Input</w:t>
            </w:r>
            <w:ins w:id="1478" w:author="Kelvin Ang" w:date="2014-11-09T12:03:00Z">
              <w:r w:rsidR="00000463" w:rsidRPr="00000463">
                <w:rPr>
                  <w:i/>
                  <w:rPrChange w:id="1479" w:author="Kelvin Ang" w:date="2014-11-09T12:03: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480"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r w:rsidRPr="00000463">
              <w:rPr>
                <w:i/>
                <w:rPrChange w:id="1481" w:author="Kelvin Ang" w:date="2014-11-09T12:04:00Z">
                  <w:rPr/>
                </w:rPrChange>
              </w:rPr>
              <w:t>PrettyTime</w:t>
            </w:r>
            <w:r w:rsidRPr="00CD4FB7">
              <w:rPr>
                <w:b w:val="0"/>
              </w:rPr>
              <w:t xml:space="preserve"> buggy words for the </w:t>
            </w:r>
            <w:r w:rsidRPr="00000463">
              <w:rPr>
                <w:i/>
                <w:rPrChange w:id="1482"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483" w:author="Kelvin Ang" w:date="2014-11-09T12:04:00Z">
                  <w:rPr/>
                </w:rPrChange>
              </w:rPr>
              <w:t>Parsing Input</w:t>
            </w:r>
            <w:r w:rsidRPr="00CD4FB7">
              <w:rPr>
                <w:b w:val="0"/>
              </w:rPr>
              <w:t xml:space="preserve"> to </w:t>
            </w:r>
            <w:r w:rsidRPr="00000463">
              <w:rPr>
                <w:i/>
                <w:rPrChange w:id="1484" w:author="Kelvin Ang" w:date="2014-11-09T12:04:00Z">
                  <w:rPr/>
                </w:rPrChange>
              </w:rPr>
              <w:t>PrettyTime</w:t>
            </w:r>
            <w:r w:rsidRPr="00CD4FB7">
              <w:rPr>
                <w:b w:val="0"/>
              </w:rPr>
              <w:t xml:space="preserve">, and replace each match </w:t>
            </w:r>
            <w:del w:id="1485"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486"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487" w:author="Kelvin Ang" w:date="2014-11-09T12:04:00Z">
              <w:r w:rsidR="00000463">
                <w:rPr>
                  <w:b w:val="0"/>
                </w:rPr>
                <w:t>The c</w:t>
              </w:r>
            </w:ins>
            <w:del w:id="1488" w:author="Kelvin Ang" w:date="2014-11-09T12:04:00Z">
              <w:r w:rsidDel="00000463">
                <w:rPr>
                  <w:b w:val="0"/>
                </w:rPr>
                <w:delText>C</w:delText>
              </w:r>
            </w:del>
            <w:r>
              <w:rPr>
                <w:b w:val="0"/>
              </w:rPr>
              <w:t>orrect prepositions will be generated later</w:t>
            </w:r>
            <w:ins w:id="1489" w:author="Kelvin Ang" w:date="2014-11-09T12:04:00Z">
              <w:r w:rsidR="00000463">
                <w:rPr>
                  <w:b w:val="0"/>
                </w:rPr>
                <w:t>.</w:t>
              </w:r>
            </w:ins>
            <w:del w:id="1490"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491" w:author="Kelvin Ang" w:date="2014-11-09T11:59:00Z">
        <w:r>
          <w:br/>
        </w:r>
      </w:ins>
      <w:r w:rsidR="0092526E">
        <w:t xml:space="preserve">Table </w:t>
      </w:r>
      <w:ins w:id="1492" w:author="Kelvin Ang" w:date="2014-11-09T10:14:00Z">
        <w:r w:rsidR="00BC6930">
          <w:fldChar w:fldCharType="begin"/>
        </w:r>
        <w:r w:rsidR="00BC6930">
          <w:instrText xml:space="preserve"> SEQ Table \* ARABIC </w:instrText>
        </w:r>
      </w:ins>
      <w:r w:rsidR="00BC6930">
        <w:fldChar w:fldCharType="separate"/>
      </w:r>
      <w:ins w:id="1493" w:author="Kelvin Ang" w:date="2014-11-09T13:28:00Z">
        <w:r w:rsidR="00890E7B">
          <w:rPr>
            <w:noProof/>
          </w:rPr>
          <w:t>1</w:t>
        </w:r>
      </w:ins>
      <w:ins w:id="1494" w:author="Kelvin Ang" w:date="2014-11-09T10:14:00Z">
        <w:r w:rsidR="00BC6930">
          <w:fldChar w:fldCharType="end"/>
        </w:r>
      </w:ins>
      <w:del w:id="1495"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496" w:author="Kelvin Ang" w:date="2014-11-09T11:41:00Z">
        <w:r w:rsidR="009F28D0">
          <w:rPr>
            <w:noProof/>
          </w:rPr>
          <w:t>1</w:t>
        </w:r>
      </w:ins>
      <w:del w:id="1497"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498" w:author="Kelvin Ang" w:date="2014-11-09T11:43:00Z">
        <w:r w:rsidR="002036DC">
          <w:t xml:space="preserve"> (</w:t>
        </w:r>
      </w:ins>
      <w:ins w:id="1499" w:author="Kelvin Ang" w:date="2014-11-09T11:44:00Z">
        <w:r w:rsidR="002036DC">
          <w:t>Abridged</w:t>
        </w:r>
      </w:ins>
      <w:ins w:id="1500" w:author="Kelvin Ang" w:date="2014-11-09T11:43:00Z">
        <w:r w:rsidR="002036DC">
          <w:t>)</w:t>
        </w:r>
      </w:ins>
    </w:p>
    <w:p w14:paraId="619B3DDA" w14:textId="4EAC1CD5" w:rsidR="0092526E" w:rsidRPr="000F6BFC" w:rsidRDefault="00CC5F57" w:rsidP="0092526E">
      <w:ins w:id="1501" w:author="Kelvin Ang" w:date="2014-11-09T11:39:00Z">
        <w:r>
          <w:t xml:space="preserve">The </w:t>
        </w:r>
        <w:r w:rsidRPr="00CC5F57">
          <w:rPr>
            <w:i/>
            <w:rPrChange w:id="1502" w:author="Kelvin Ang" w:date="2014-11-09T11:39:00Z">
              <w:rPr/>
            </w:rPrChange>
          </w:rPr>
          <w:t>Interpreted String</w:t>
        </w:r>
        <w:r>
          <w:t xml:space="preserve"> is generated by converting the </w:t>
        </w:r>
        <w:r w:rsidRPr="00CC5F57">
          <w:rPr>
            <w:i/>
            <w:rPrChange w:id="1503" w:author="Kelvin Ang" w:date="2014-11-09T11:39:00Z">
              <w:rPr/>
            </w:rPrChange>
          </w:rPr>
          <w:t>User Input</w:t>
        </w:r>
        <w:r>
          <w:t xml:space="preserve"> into an </w:t>
        </w:r>
        <w:r w:rsidRPr="00CC5F57">
          <w:rPr>
            <w:i/>
            <w:rPrChange w:id="1504" w:author="Kelvin Ang" w:date="2014-11-09T11:39:00Z">
              <w:rPr/>
            </w:rPrChange>
          </w:rPr>
          <w:t>Interpreted Input</w:t>
        </w:r>
        <w:r>
          <w:t xml:space="preserve"> and </w:t>
        </w:r>
        <w:r w:rsidRPr="00CC5F57">
          <w:rPr>
            <w:i/>
            <w:rPrChange w:id="1505" w:author="Kelvin Ang" w:date="2014-11-09T11:39:00Z">
              <w:rPr/>
            </w:rPrChange>
          </w:rPr>
          <w:t>Parsing Input</w:t>
        </w:r>
        <w:r>
          <w:t xml:space="preserve">, and then combining them afterwards. </w:t>
        </w:r>
      </w:ins>
      <w:del w:id="1506"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07" w:author="Kelvin Ang" w:date="2014-11-09T11:39:00Z">
        <w:r>
          <w:t>T</w:t>
        </w:r>
      </w:ins>
      <w:r w:rsidR="0092526E">
        <w:t xml:space="preserve">he </w:t>
      </w:r>
      <w:r w:rsidR="0092526E" w:rsidRPr="00340094">
        <w:rPr>
          <w:i/>
        </w:rPr>
        <w:t>Interpreted String</w:t>
      </w:r>
      <w:r w:rsidR="0092526E">
        <w:t xml:space="preserve"> </w:t>
      </w:r>
      <w:ins w:id="1508" w:author="Kelvin Ang" w:date="2014-11-09T11:40:00Z">
        <w:r>
          <w:t xml:space="preserve">is passed </w:t>
        </w:r>
      </w:ins>
      <w:r w:rsidR="0092526E" w:rsidRPr="000F6BFC">
        <w:t xml:space="preserve">to </w:t>
      </w:r>
      <w:r w:rsidR="0092526E" w:rsidRPr="007A6022">
        <w:rPr>
          <w:i/>
        </w:rPr>
        <w:t>TaskBuilder</w:t>
      </w:r>
      <w:r w:rsidR="0092526E" w:rsidRPr="000F6BFC">
        <w:t xml:space="preserve"> and </w:t>
      </w:r>
      <w:del w:id="1509" w:author="Kelvin Ang" w:date="2014-11-09T11:40:00Z">
        <w:r w:rsidR="0092526E" w:rsidRPr="000F6BFC" w:rsidDel="00CC5F57">
          <w:delText xml:space="preserve">stored as the </w:delText>
        </w:r>
      </w:del>
      <w:ins w:id="1510" w:author="Kelvin Ang" w:date="2014-11-09T11:40:00Z">
        <w:r>
          <w:t xml:space="preserve">used to instantiate a </w:t>
        </w:r>
      </w:ins>
      <w:r w:rsidR="0092526E" w:rsidRPr="007A6022">
        <w:rPr>
          <w:i/>
        </w:rPr>
        <w:t>Task</w:t>
      </w:r>
      <w:del w:id="1511"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r w:rsidR="0092526E" w:rsidRPr="007A6022">
        <w:rPr>
          <w:rFonts w:ascii="Consolas" w:hAnsi="Consolas" w:cs="Consolas"/>
          <w:sz w:val="20"/>
          <w:szCs w:val="20"/>
        </w:rPr>
        <w:t>getDescription()</w:t>
      </w:r>
      <w:r w:rsidR="0092526E" w:rsidRPr="000F6BFC">
        <w:t xml:space="preserve"> method of the </w:t>
      </w:r>
      <w:r w:rsidR="0092526E" w:rsidRPr="007A6022">
        <w:rPr>
          <w:i/>
        </w:rPr>
        <w:t>Task</w:t>
      </w:r>
      <w:r w:rsidR="0092526E" w:rsidRPr="000F6BFC">
        <w:t xml:space="preserve"> is called, </w:t>
      </w:r>
      <w:del w:id="1512"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13" w:author="Kelvin Ang" w:date="2014-11-09T11:40:00Z">
        <w:r>
          <w:t xml:space="preserve"> is converted</w:t>
        </w:r>
      </w:ins>
      <w:r w:rsidR="0092526E">
        <w:t xml:space="preserve"> into a </w:t>
      </w:r>
      <w:r w:rsidR="0092526E" w:rsidRPr="00CC5F57">
        <w:rPr>
          <w:i/>
          <w:rPrChange w:id="1514"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15" w:author="Kelvin Ang" w:date="2014-11-09T11:43:00Z">
          <w:tblPr>
            <w:tblStyle w:val="TableGrid"/>
            <w:tblW w:w="0" w:type="auto"/>
            <w:tblLook w:val="04A0" w:firstRow="1" w:lastRow="0" w:firstColumn="1" w:lastColumn="0" w:noHBand="0" w:noVBand="1"/>
          </w:tblPr>
        </w:tblPrChange>
      </w:tblPr>
      <w:tblGrid>
        <w:gridCol w:w="828"/>
        <w:gridCol w:w="8748"/>
        <w:tblGridChange w:id="1516">
          <w:tblGrid>
            <w:gridCol w:w="9350"/>
            <w:gridCol w:w="9350"/>
          </w:tblGrid>
        </w:tblGridChange>
      </w:tblGrid>
      <w:tr w:rsidR="002A2A53" w:rsidRPr="000F6BFC" w14:paraId="01CAD835" w14:textId="79B2F10C" w:rsidTr="00ED51E6">
        <w:tc>
          <w:tcPr>
            <w:tcW w:w="828" w:type="dxa"/>
            <w:tcPrChange w:id="1517" w:author="Kelvin Ang" w:date="2014-11-09T11:43:00Z">
              <w:tcPr>
                <w:tcW w:w="9350" w:type="dxa"/>
              </w:tcPr>
            </w:tcPrChange>
          </w:tcPr>
          <w:p w14:paraId="1BA0C5A4" w14:textId="73684E54" w:rsidR="002A2A53" w:rsidRPr="002A2A53" w:rsidRDefault="002A2A53" w:rsidP="000F5FA9">
            <w:pPr>
              <w:rPr>
                <w:b/>
                <w:rPrChange w:id="1518" w:author="Kelvin Ang" w:date="2014-11-09T11:42:00Z">
                  <w:rPr/>
                </w:rPrChange>
              </w:rPr>
            </w:pPr>
            <w:ins w:id="1519" w:author="Kelvin Ang" w:date="2014-11-09T11:42:00Z">
              <w:r w:rsidRPr="002A2A53">
                <w:rPr>
                  <w:b/>
                  <w:rPrChange w:id="1520" w:author="Kelvin Ang" w:date="2014-11-09T11:42:00Z">
                    <w:rPr/>
                  </w:rPrChange>
                </w:rPr>
                <w:t xml:space="preserve">Note: </w:t>
              </w:r>
            </w:ins>
            <w:del w:id="1521" w:author="Kelvin Ang" w:date="2014-11-09T11:42:00Z">
              <w:r w:rsidRPr="002A2A53" w:rsidDel="002A2A53">
                <w:rPr>
                  <w:b/>
                  <w:rPrChange w:id="1522" w:author="Kelvin Ang" w:date="2014-11-09T11:42:00Z">
                    <w:rPr/>
                  </w:rPrChange>
                </w:rPr>
                <w:delText>Note: Square brackets are used to exclude text from processing, while curly braces are used to denote date and time information.</w:delText>
              </w:r>
            </w:del>
          </w:p>
        </w:tc>
        <w:tc>
          <w:tcPr>
            <w:tcW w:w="8748" w:type="dxa"/>
            <w:tcPrChange w:id="1523" w:author="Kelvin Ang" w:date="2014-11-09T11:43:00Z">
              <w:tcPr>
                <w:tcW w:w="9350" w:type="dxa"/>
              </w:tcPr>
            </w:tcPrChange>
          </w:tcPr>
          <w:p w14:paraId="60D6476D" w14:textId="284ECE00" w:rsidR="002A2A53" w:rsidRPr="000F6BFC" w:rsidDel="002A2A53" w:rsidRDefault="002A2A53" w:rsidP="000F5FA9">
            <w:pPr>
              <w:rPr>
                <w:ins w:id="1524" w:author="Kelvin Ang" w:date="2014-11-09T11:42:00Z"/>
              </w:rPr>
            </w:pPr>
            <w:ins w:id="1525"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26" w:author="Kelvin Ang" w:date="2014-11-09T11:57:00Z"/>
        </w:rPr>
      </w:pPr>
      <w:del w:id="1527" w:author="Kelvin Ang" w:date="2014-11-09T11:59:00Z">
        <w:r w:rsidDel="006D00D2">
          <w:br/>
        </w:r>
      </w:del>
    </w:p>
    <w:p w14:paraId="1A111B49" w14:textId="26255DAC" w:rsidR="0092526E" w:rsidRPr="000F6BFC" w:rsidRDefault="009445A9" w:rsidP="0092526E">
      <w:ins w:id="1528" w:author="Kelvin Ang" w:date="2014-11-09T11:57:00Z">
        <w:r>
          <w:br w:type="page"/>
        </w:r>
      </w:ins>
      <w:r w:rsidR="0092526E" w:rsidRPr="000F6BFC">
        <w:lastRenderedPageBreak/>
        <w:t xml:space="preserve">The process of converting an </w:t>
      </w:r>
      <w:r w:rsidR="0092526E" w:rsidRPr="002A4C03">
        <w:rPr>
          <w:i/>
          <w:rPrChange w:id="1529" w:author="Kelvin Ang" w:date="2014-11-09T11:43:00Z">
            <w:rPr/>
          </w:rPrChange>
        </w:rPr>
        <w:t>Interpreted String</w:t>
      </w:r>
      <w:r w:rsidR="0092526E">
        <w:t xml:space="preserve"> </w:t>
      </w:r>
      <w:r w:rsidR="0092526E" w:rsidRPr="000F6BFC">
        <w:t xml:space="preserve">to a </w:t>
      </w:r>
      <w:r w:rsidR="0092526E" w:rsidRPr="002A4C03">
        <w:rPr>
          <w:i/>
          <w:rPrChange w:id="1530" w:author="Kelvin Ang" w:date="2014-11-09T11:43:00Z">
            <w:rPr/>
          </w:rPrChange>
        </w:rPr>
        <w:t>Display String</w:t>
      </w:r>
      <w:r w:rsidR="0092526E" w:rsidRPr="000F6BFC">
        <w:t xml:space="preserve"> </w:t>
      </w:r>
      <w:del w:id="1531" w:author="Kelvin Ang" w:date="2014-11-09T12:05:00Z">
        <w:r w:rsidR="0092526E" w:rsidRPr="000F6BFC" w:rsidDel="00481A3C">
          <w:delText xml:space="preserve">for displaying </w:delText>
        </w:r>
      </w:del>
      <w:r w:rsidR="0092526E" w:rsidRPr="000F6BFC">
        <w:t>is shown</w:t>
      </w:r>
      <w:ins w:id="1532" w:author="Kelvin Ang" w:date="2014-11-09T12:05:00Z">
        <w:r w:rsidR="00481A3C">
          <w:t xml:space="preserve"> in </w:t>
        </w:r>
        <w:r w:rsidR="00481A3C" w:rsidRPr="00481A3C">
          <w:rPr>
            <w:b/>
            <w:rPrChange w:id="1533" w:author="Kelvin Ang" w:date="2014-11-09T12:05:00Z">
              <w:rPr/>
            </w:rPrChange>
          </w:rPr>
          <w:t>Table 2</w:t>
        </w:r>
        <w:r w:rsidR="00481A3C">
          <w:t>.</w:t>
        </w:r>
      </w:ins>
      <w:del w:id="1534"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35" w:author="Kelvin Ang" w:date="2014-11-09T11:59:00Z">
        <w:r>
          <w:br/>
        </w:r>
      </w:ins>
      <w:r w:rsidR="0092526E">
        <w:t xml:space="preserve">Table </w:t>
      </w:r>
      <w:ins w:id="1536" w:author="Kelvin Ang" w:date="2014-11-09T10:14:00Z">
        <w:r w:rsidR="00BC6930">
          <w:fldChar w:fldCharType="begin"/>
        </w:r>
        <w:r w:rsidR="00BC6930">
          <w:instrText xml:space="preserve"> SEQ Table \* ARABIC </w:instrText>
        </w:r>
      </w:ins>
      <w:r w:rsidR="00BC6930">
        <w:fldChar w:fldCharType="separate"/>
      </w:r>
      <w:ins w:id="1537" w:author="Kelvin Ang" w:date="2014-11-09T13:28:00Z">
        <w:r w:rsidR="00890E7B">
          <w:rPr>
            <w:noProof/>
          </w:rPr>
          <w:t>2</w:t>
        </w:r>
      </w:ins>
      <w:ins w:id="1538" w:author="Kelvin Ang" w:date="2014-11-09T10:14:00Z">
        <w:r w:rsidR="00BC6930">
          <w:fldChar w:fldCharType="end"/>
        </w:r>
      </w:ins>
      <w:del w:id="1539"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40" w:author="Kelvin Ang" w:date="2014-11-09T11:41:00Z">
        <w:r w:rsidR="009F28D0">
          <w:rPr>
            <w:noProof/>
          </w:rPr>
          <w:t>2</w:t>
        </w:r>
      </w:ins>
      <w:del w:id="1541"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42"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543" w:author="Kelvin Ang" w:date="2014-11-09T12:03:00Z"/>
        </w:trPr>
        <w:tc>
          <w:tcPr>
            <w:tcW w:w="828" w:type="dxa"/>
          </w:tcPr>
          <w:p w14:paraId="1EC7BE40" w14:textId="42A0AB89" w:rsidR="0010102A" w:rsidRPr="0010102A" w:rsidDel="00B52A3C" w:rsidRDefault="0010102A" w:rsidP="000F5FA9">
            <w:pPr>
              <w:rPr>
                <w:del w:id="1544" w:author="Kelvin Ang" w:date="2014-11-09T12:03:00Z"/>
                <w:b/>
                <w:rPrChange w:id="1545" w:author="Kelvin Ang" w:date="2014-11-09T11:44:00Z">
                  <w:rPr>
                    <w:del w:id="1546" w:author="Kelvin Ang" w:date="2014-11-09T12:03:00Z"/>
                  </w:rPr>
                </w:rPrChange>
              </w:rPr>
            </w:pPr>
            <w:del w:id="1547" w:author="Kelvin Ang" w:date="2014-11-09T11:44:00Z">
              <w:r w:rsidRPr="0010102A" w:rsidDel="0010102A">
                <w:rPr>
                  <w:b/>
                  <w:rPrChange w:id="1548"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549" w:author="Kelvin Ang" w:date="2014-11-09T12:03:00Z">
        <w:r w:rsidDel="00B52A3C">
          <w:br/>
        </w:r>
      </w:del>
      <w:r>
        <w:t>W</w:t>
      </w:r>
      <w:r w:rsidRPr="000F6BFC">
        <w:t xml:space="preserve">hen there </w:t>
      </w:r>
      <w:r>
        <w:t>are</w:t>
      </w:r>
      <w:r w:rsidRPr="000F6BFC">
        <w:t xml:space="preserve"> more than one date in a sentence, the following code snippet </w:t>
      </w:r>
      <w:ins w:id="1550" w:author="Kelvin Ang" w:date="2014-11-09T13:28:00Z">
        <w:r w:rsidR="00890E7B">
          <w:t xml:space="preserve">in </w:t>
        </w:r>
        <w:r w:rsidR="00890E7B" w:rsidRPr="00890E7B">
          <w:rPr>
            <w:b/>
            <w:rPrChange w:id="1551" w:author="Kelvin Ang" w:date="2014-11-09T13:28:00Z">
              <w:rPr/>
            </w:rPrChange>
          </w:rPr>
          <w:t>Figure 12</w:t>
        </w:r>
        <w:r w:rsidR="00890E7B">
          <w:t xml:space="preserve"> </w:t>
        </w:r>
      </w:ins>
      <w:r w:rsidRPr="000F6BFC">
        <w:t>is used by the conversion process</w:t>
      </w:r>
      <w:ins w:id="1552" w:author="Kelvin Ang" w:date="2014-11-09T13:29:00Z">
        <w:r w:rsidR="00890E7B">
          <w:t xml:space="preserve"> </w:t>
        </w:r>
      </w:ins>
      <w:del w:id="1553" w:author="Kelvin Ang" w:date="2014-11-09T13:29:00Z">
        <w:r w:rsidRPr="000F6BFC" w:rsidDel="00890E7B">
          <w:delText xml:space="preserve"> </w:delText>
        </w:r>
      </w:del>
      <w:r w:rsidRPr="000F6BFC">
        <w:t xml:space="preserve">to </w:t>
      </w:r>
      <w:del w:id="1554" w:author="Kelvin Ang" w:date="2014-11-09T13:28:00Z">
        <w:r w:rsidRPr="000F6BFC" w:rsidDel="00890E7B">
          <w:delText xml:space="preserve">determine </w:delText>
        </w:r>
      </w:del>
      <w:ins w:id="1555"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556" w:author="Kelvin Ang" w:date="2014-11-09T12:01:00Z">
            <w:rPr/>
          </w:rPrChange>
        </w:rPr>
        <w:t>Saturday 5PM to Saturday 6PM</w:t>
      </w:r>
      <w:r w:rsidRPr="000F6BFC">
        <w:t>” instead of “</w:t>
      </w:r>
      <w:r w:rsidRPr="006A70DD">
        <w:rPr>
          <w:rFonts w:ascii="Consolas" w:hAnsi="Consolas" w:cs="Consolas"/>
          <w:sz w:val="20"/>
          <w:szCs w:val="20"/>
          <w:rPrChange w:id="1557"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58" w:author="Kelvin Ang" w:date="2014-11-09T12:03:00Z">
                  <w:rPr/>
                </w:rPrChange>
              </w:rPr>
            </w:pPr>
            <w:r w:rsidRPr="00B52A3C">
              <w:rPr>
                <w:rFonts w:ascii="Consolas" w:hAnsi="Consolas" w:cs="Consolas"/>
                <w:b/>
                <w:bCs/>
                <w:color w:val="7F0055"/>
                <w:sz w:val="20"/>
                <w:szCs w:val="20"/>
                <w:rPrChange w:id="1559" w:author="Kelvin Ang" w:date="2014-11-09T12:03:00Z">
                  <w:rPr>
                    <w:b/>
                    <w:bCs/>
                    <w:color w:val="7F0055"/>
                  </w:rPr>
                </w:rPrChange>
              </w:rPr>
              <w:t>if</w:t>
            </w:r>
            <w:r w:rsidRPr="00B52A3C">
              <w:rPr>
                <w:rFonts w:ascii="Consolas" w:hAnsi="Consolas" w:cs="Consolas"/>
                <w:color w:val="000000"/>
                <w:sz w:val="20"/>
                <w:szCs w:val="20"/>
                <w:rPrChange w:id="1560" w:author="Kelvin Ang" w:date="2014-11-09T12:03:00Z">
                  <w:rPr>
                    <w:color w:val="000000"/>
                  </w:rPr>
                </w:rPrChange>
              </w:rPr>
              <w:t xml:space="preserve"> (</w:t>
            </w:r>
            <w:r w:rsidRPr="00B52A3C">
              <w:rPr>
                <w:rFonts w:ascii="Consolas" w:hAnsi="Consolas" w:cs="Consolas"/>
                <w:sz w:val="20"/>
                <w:szCs w:val="20"/>
                <w:rPrChange w:id="1561" w:author="Kelvin Ang" w:date="2014-11-09T12:03:00Z">
                  <w:rPr/>
                </w:rPrChange>
              </w:rPr>
              <w:t>isShowDate</w:t>
            </w:r>
            <w:r w:rsidRPr="00B52A3C">
              <w:rPr>
                <w:rFonts w:ascii="Consolas" w:hAnsi="Consolas" w:cs="Consolas"/>
                <w:color w:val="000000"/>
                <w:sz w:val="20"/>
                <w:szCs w:val="20"/>
                <w:rPrChange w:id="1562"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63" w:author="Kelvin Ang" w:date="2014-11-09T12:03:00Z">
                  <w:rPr/>
                </w:rPrChange>
              </w:rPr>
            </w:pPr>
            <w:r w:rsidRPr="00B52A3C">
              <w:rPr>
                <w:rFonts w:ascii="Consolas" w:hAnsi="Consolas" w:cs="Consolas"/>
                <w:color w:val="000000"/>
                <w:sz w:val="20"/>
                <w:szCs w:val="20"/>
                <w:rPrChange w:id="1564" w:author="Kelvin Ang" w:date="2014-11-09T12:03:00Z">
                  <w:rPr>
                    <w:color w:val="000000"/>
                  </w:rPr>
                </w:rPrChange>
              </w:rPr>
              <w:tab/>
            </w:r>
            <w:r w:rsidRPr="00B52A3C">
              <w:rPr>
                <w:rFonts w:ascii="Consolas" w:hAnsi="Consolas" w:cs="Consolas"/>
                <w:b/>
                <w:bCs/>
                <w:color w:val="7F0055"/>
                <w:sz w:val="20"/>
                <w:szCs w:val="20"/>
                <w:rPrChange w:id="1565" w:author="Kelvin Ang" w:date="2014-11-09T12:03:00Z">
                  <w:rPr>
                    <w:b/>
                    <w:bCs/>
                    <w:color w:val="7F0055"/>
                  </w:rPr>
                </w:rPrChange>
              </w:rPr>
              <w:t>if</w:t>
            </w:r>
            <w:r w:rsidRPr="00B52A3C">
              <w:rPr>
                <w:rFonts w:ascii="Consolas" w:hAnsi="Consolas" w:cs="Consolas"/>
                <w:color w:val="000000"/>
                <w:sz w:val="20"/>
                <w:szCs w:val="20"/>
                <w:rPrChange w:id="1566" w:author="Kelvin Ang" w:date="2014-11-09T12:03:00Z">
                  <w:rPr>
                    <w:color w:val="000000"/>
                  </w:rPr>
                </w:rPrChange>
              </w:rPr>
              <w:t xml:space="preserve"> (</w:t>
            </w:r>
            <w:r w:rsidRPr="00B52A3C">
              <w:rPr>
                <w:rFonts w:ascii="Consolas" w:hAnsi="Consolas" w:cs="Consolas"/>
                <w:i/>
                <w:iCs/>
                <w:color w:val="000000"/>
                <w:sz w:val="20"/>
                <w:szCs w:val="20"/>
                <w:rPrChange w:id="1567" w:author="Kelvin Ang" w:date="2014-11-09T12:03:00Z">
                  <w:rPr>
                    <w:i/>
                    <w:iCs/>
                    <w:color w:val="000000"/>
                  </w:rPr>
                </w:rPrChange>
              </w:rPr>
              <w:t>isYesterday</w:t>
            </w:r>
            <w:r w:rsidRPr="00B52A3C">
              <w:rPr>
                <w:rFonts w:ascii="Consolas" w:hAnsi="Consolas" w:cs="Consolas"/>
                <w:color w:val="000000"/>
                <w:sz w:val="20"/>
                <w:szCs w:val="20"/>
                <w:rPrChange w:id="1568" w:author="Kelvin Ang" w:date="2014-11-09T12:03:00Z">
                  <w:rPr>
                    <w:color w:val="000000"/>
                  </w:rPr>
                </w:rPrChange>
              </w:rPr>
              <w:t>(</w:t>
            </w:r>
            <w:r w:rsidRPr="00B52A3C">
              <w:rPr>
                <w:rFonts w:ascii="Consolas" w:hAnsi="Consolas" w:cs="Consolas"/>
                <w:sz w:val="20"/>
                <w:szCs w:val="20"/>
                <w:rPrChange w:id="1569" w:author="Kelvin Ang" w:date="2014-11-09T12:03:00Z">
                  <w:rPr/>
                </w:rPrChange>
              </w:rPr>
              <w:t>currentDate</w:t>
            </w:r>
            <w:r w:rsidRPr="00B52A3C">
              <w:rPr>
                <w:rFonts w:ascii="Consolas" w:hAnsi="Consolas" w:cs="Consolas"/>
                <w:color w:val="000000"/>
                <w:sz w:val="20"/>
                <w:szCs w:val="20"/>
                <w:rPrChange w:id="1570"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71" w:author="Kelvin Ang" w:date="2014-11-09T12:03:00Z">
                  <w:rPr/>
                </w:rPrChange>
              </w:rPr>
            </w:pPr>
            <w:r w:rsidRPr="00B52A3C">
              <w:rPr>
                <w:rFonts w:ascii="Consolas" w:hAnsi="Consolas" w:cs="Consolas"/>
                <w:color w:val="000000"/>
                <w:sz w:val="20"/>
                <w:szCs w:val="20"/>
                <w:rPrChange w:id="1572" w:author="Kelvin Ang" w:date="2014-11-09T12:03:00Z">
                  <w:rPr>
                    <w:color w:val="000000"/>
                  </w:rPr>
                </w:rPrChange>
              </w:rPr>
              <w:tab/>
            </w:r>
            <w:r w:rsidRPr="00B52A3C">
              <w:rPr>
                <w:rFonts w:ascii="Consolas" w:hAnsi="Consolas" w:cs="Consolas"/>
                <w:color w:val="000000"/>
                <w:sz w:val="20"/>
                <w:szCs w:val="20"/>
                <w:rPrChange w:id="1573" w:author="Kelvin Ang" w:date="2014-11-09T12:03:00Z">
                  <w:rPr>
                    <w:color w:val="000000"/>
                  </w:rPr>
                </w:rPrChange>
              </w:rPr>
              <w:tab/>
            </w:r>
            <w:r w:rsidRPr="00B52A3C">
              <w:rPr>
                <w:rFonts w:ascii="Consolas" w:hAnsi="Consolas" w:cs="Consolas"/>
                <w:sz w:val="20"/>
                <w:szCs w:val="20"/>
                <w:rPrChange w:id="1574" w:author="Kelvin Ang" w:date="2014-11-09T12:03:00Z">
                  <w:rPr/>
                </w:rPrChange>
              </w:rPr>
              <w:t>formatString</w:t>
            </w:r>
            <w:r w:rsidRPr="00B52A3C">
              <w:rPr>
                <w:rFonts w:ascii="Consolas" w:hAnsi="Consolas" w:cs="Consolas"/>
                <w:color w:val="000000"/>
                <w:sz w:val="20"/>
                <w:szCs w:val="20"/>
                <w:rPrChange w:id="1575" w:author="Kelvin Ang" w:date="2014-11-09T12:03:00Z">
                  <w:rPr>
                    <w:color w:val="000000"/>
                  </w:rPr>
                </w:rPrChange>
              </w:rPr>
              <w:t xml:space="preserve"> = </w:t>
            </w:r>
            <w:r w:rsidRPr="00B52A3C">
              <w:rPr>
                <w:rFonts w:ascii="Consolas" w:hAnsi="Consolas" w:cs="Consolas"/>
                <w:color w:val="2A00FF"/>
                <w:sz w:val="20"/>
                <w:szCs w:val="20"/>
                <w:rPrChange w:id="1576" w:author="Kelvin Ang" w:date="2014-11-09T12:03:00Z">
                  <w:rPr>
                    <w:color w:val="2A00FF"/>
                  </w:rPr>
                </w:rPrChange>
              </w:rPr>
              <w:t>"'yesterday'"</w:t>
            </w:r>
            <w:r w:rsidRPr="00B52A3C">
              <w:rPr>
                <w:rFonts w:ascii="Consolas" w:hAnsi="Consolas" w:cs="Consolas"/>
                <w:color w:val="000000"/>
                <w:sz w:val="20"/>
                <w:szCs w:val="20"/>
                <w:rPrChange w:id="1577"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78" w:author="Kelvin Ang" w:date="2014-11-09T12:03:00Z">
                  <w:rPr/>
                </w:rPrChange>
              </w:rPr>
            </w:pPr>
            <w:r w:rsidRPr="00B52A3C">
              <w:rPr>
                <w:rFonts w:ascii="Consolas" w:hAnsi="Consolas" w:cs="Consolas"/>
                <w:color w:val="000000"/>
                <w:sz w:val="20"/>
                <w:szCs w:val="20"/>
                <w:rPrChange w:id="1579" w:author="Kelvin Ang" w:date="2014-11-09T12:03:00Z">
                  <w:rPr>
                    <w:color w:val="000000"/>
                  </w:rPr>
                </w:rPrChange>
              </w:rPr>
              <w:tab/>
              <w:t xml:space="preserve">} </w:t>
            </w:r>
            <w:r w:rsidRPr="00B52A3C">
              <w:rPr>
                <w:rFonts w:ascii="Consolas" w:hAnsi="Consolas" w:cs="Consolas"/>
                <w:b/>
                <w:bCs/>
                <w:color w:val="7F0055"/>
                <w:sz w:val="20"/>
                <w:szCs w:val="20"/>
                <w:rPrChange w:id="1580" w:author="Kelvin Ang" w:date="2014-11-09T12:03:00Z">
                  <w:rPr>
                    <w:b/>
                    <w:bCs/>
                    <w:color w:val="7F0055"/>
                  </w:rPr>
                </w:rPrChange>
              </w:rPr>
              <w:t>else</w:t>
            </w:r>
            <w:r w:rsidRPr="00B52A3C">
              <w:rPr>
                <w:rFonts w:ascii="Consolas" w:hAnsi="Consolas" w:cs="Consolas"/>
                <w:color w:val="000000"/>
                <w:sz w:val="20"/>
                <w:szCs w:val="20"/>
                <w:rPrChange w:id="1581" w:author="Kelvin Ang" w:date="2014-11-09T12:03:00Z">
                  <w:rPr>
                    <w:color w:val="000000"/>
                  </w:rPr>
                </w:rPrChange>
              </w:rPr>
              <w:t xml:space="preserve"> </w:t>
            </w:r>
            <w:r w:rsidRPr="00B52A3C">
              <w:rPr>
                <w:rFonts w:ascii="Consolas" w:hAnsi="Consolas" w:cs="Consolas"/>
                <w:b/>
                <w:bCs/>
                <w:color w:val="7F0055"/>
                <w:sz w:val="20"/>
                <w:szCs w:val="20"/>
                <w:rPrChange w:id="1582" w:author="Kelvin Ang" w:date="2014-11-09T12:03:00Z">
                  <w:rPr>
                    <w:b/>
                    <w:bCs/>
                    <w:color w:val="7F0055"/>
                  </w:rPr>
                </w:rPrChange>
              </w:rPr>
              <w:t>if</w:t>
            </w:r>
            <w:r w:rsidRPr="00B52A3C">
              <w:rPr>
                <w:rFonts w:ascii="Consolas" w:hAnsi="Consolas" w:cs="Consolas"/>
                <w:color w:val="000000"/>
                <w:sz w:val="20"/>
                <w:szCs w:val="20"/>
                <w:rPrChange w:id="1583" w:author="Kelvin Ang" w:date="2014-11-09T12:03:00Z">
                  <w:rPr>
                    <w:color w:val="000000"/>
                  </w:rPr>
                </w:rPrChange>
              </w:rPr>
              <w:t xml:space="preserve"> (</w:t>
            </w:r>
            <w:r w:rsidRPr="00B52A3C">
              <w:rPr>
                <w:rFonts w:ascii="Consolas" w:hAnsi="Consolas" w:cs="Consolas"/>
                <w:i/>
                <w:iCs/>
                <w:color w:val="000000"/>
                <w:sz w:val="20"/>
                <w:szCs w:val="20"/>
                <w:rPrChange w:id="1584" w:author="Kelvin Ang" w:date="2014-11-09T12:03:00Z">
                  <w:rPr>
                    <w:i/>
                    <w:iCs/>
                    <w:color w:val="000000"/>
                  </w:rPr>
                </w:rPrChange>
              </w:rPr>
              <w:t>isToday</w:t>
            </w:r>
            <w:r w:rsidRPr="00B52A3C">
              <w:rPr>
                <w:rFonts w:ascii="Consolas" w:hAnsi="Consolas" w:cs="Consolas"/>
                <w:color w:val="000000"/>
                <w:sz w:val="20"/>
                <w:szCs w:val="20"/>
                <w:rPrChange w:id="1585" w:author="Kelvin Ang" w:date="2014-11-09T12:03:00Z">
                  <w:rPr>
                    <w:color w:val="000000"/>
                  </w:rPr>
                </w:rPrChange>
              </w:rPr>
              <w:t>(</w:t>
            </w:r>
            <w:r w:rsidRPr="00B52A3C">
              <w:rPr>
                <w:rFonts w:ascii="Consolas" w:hAnsi="Consolas" w:cs="Consolas"/>
                <w:sz w:val="20"/>
                <w:szCs w:val="20"/>
                <w:rPrChange w:id="1586" w:author="Kelvin Ang" w:date="2014-11-09T12:03:00Z">
                  <w:rPr/>
                </w:rPrChange>
              </w:rPr>
              <w:t>currentDate</w:t>
            </w:r>
            <w:r w:rsidRPr="00B52A3C">
              <w:rPr>
                <w:rFonts w:ascii="Consolas" w:hAnsi="Consolas" w:cs="Consolas"/>
                <w:color w:val="000000"/>
                <w:sz w:val="20"/>
                <w:szCs w:val="20"/>
                <w:rPrChange w:id="1587"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588" w:author="Kelvin Ang" w:date="2014-11-09T12:03:00Z">
                  <w:rPr/>
                </w:rPrChange>
              </w:rPr>
            </w:pPr>
            <w:r w:rsidRPr="00B52A3C">
              <w:rPr>
                <w:rFonts w:ascii="Consolas" w:hAnsi="Consolas" w:cs="Consolas"/>
                <w:color w:val="000000"/>
                <w:sz w:val="20"/>
                <w:szCs w:val="20"/>
                <w:rPrChange w:id="1589" w:author="Kelvin Ang" w:date="2014-11-09T12:03:00Z">
                  <w:rPr>
                    <w:color w:val="000000"/>
                  </w:rPr>
                </w:rPrChange>
              </w:rPr>
              <w:tab/>
            </w:r>
            <w:r w:rsidRPr="00B52A3C">
              <w:rPr>
                <w:rFonts w:ascii="Consolas" w:hAnsi="Consolas" w:cs="Consolas"/>
                <w:color w:val="000000"/>
                <w:sz w:val="20"/>
                <w:szCs w:val="20"/>
                <w:rPrChange w:id="1590" w:author="Kelvin Ang" w:date="2014-11-09T12:03:00Z">
                  <w:rPr>
                    <w:color w:val="000000"/>
                  </w:rPr>
                </w:rPrChange>
              </w:rPr>
              <w:tab/>
            </w:r>
            <w:r w:rsidRPr="00B52A3C">
              <w:rPr>
                <w:rFonts w:ascii="Consolas" w:hAnsi="Consolas" w:cs="Consolas"/>
                <w:sz w:val="20"/>
                <w:szCs w:val="20"/>
                <w:rPrChange w:id="1591" w:author="Kelvin Ang" w:date="2014-11-09T12:03:00Z">
                  <w:rPr/>
                </w:rPrChange>
              </w:rPr>
              <w:t>formatString</w:t>
            </w:r>
            <w:r w:rsidRPr="00B52A3C">
              <w:rPr>
                <w:rFonts w:ascii="Consolas" w:hAnsi="Consolas" w:cs="Consolas"/>
                <w:color w:val="000000"/>
                <w:sz w:val="20"/>
                <w:szCs w:val="20"/>
                <w:rPrChange w:id="1592" w:author="Kelvin Ang" w:date="2014-11-09T12:03:00Z">
                  <w:rPr>
                    <w:color w:val="000000"/>
                  </w:rPr>
                </w:rPrChange>
              </w:rPr>
              <w:t xml:space="preserve"> = </w:t>
            </w:r>
            <w:r w:rsidRPr="00B52A3C">
              <w:rPr>
                <w:rFonts w:ascii="Consolas" w:hAnsi="Consolas" w:cs="Consolas"/>
                <w:color w:val="2A00FF"/>
                <w:sz w:val="20"/>
                <w:szCs w:val="20"/>
                <w:rPrChange w:id="1593" w:author="Kelvin Ang" w:date="2014-11-09T12:03:00Z">
                  <w:rPr>
                    <w:color w:val="2A00FF"/>
                  </w:rPr>
                </w:rPrChange>
              </w:rPr>
              <w:t>"'today'"</w:t>
            </w:r>
            <w:r w:rsidRPr="00B52A3C">
              <w:rPr>
                <w:rFonts w:ascii="Consolas" w:hAnsi="Consolas" w:cs="Consolas"/>
                <w:color w:val="000000"/>
                <w:sz w:val="20"/>
                <w:szCs w:val="20"/>
                <w:rPrChange w:id="1594"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595" w:author="Kelvin Ang" w:date="2014-11-09T12:03:00Z">
                  <w:rPr/>
                </w:rPrChange>
              </w:rPr>
            </w:pPr>
            <w:r w:rsidRPr="00B52A3C">
              <w:rPr>
                <w:rFonts w:ascii="Consolas" w:hAnsi="Consolas" w:cs="Consolas"/>
                <w:color w:val="000000"/>
                <w:sz w:val="20"/>
                <w:szCs w:val="20"/>
                <w:rPrChange w:id="1596" w:author="Kelvin Ang" w:date="2014-11-09T12:03:00Z">
                  <w:rPr>
                    <w:color w:val="000000"/>
                  </w:rPr>
                </w:rPrChange>
              </w:rPr>
              <w:tab/>
              <w:t xml:space="preserve">} </w:t>
            </w:r>
            <w:r w:rsidRPr="00B52A3C">
              <w:rPr>
                <w:rFonts w:ascii="Consolas" w:hAnsi="Consolas" w:cs="Consolas"/>
                <w:b/>
                <w:bCs/>
                <w:color w:val="7F0055"/>
                <w:sz w:val="20"/>
                <w:szCs w:val="20"/>
                <w:rPrChange w:id="1597" w:author="Kelvin Ang" w:date="2014-11-09T12:03:00Z">
                  <w:rPr>
                    <w:b/>
                    <w:bCs/>
                    <w:color w:val="7F0055"/>
                  </w:rPr>
                </w:rPrChange>
              </w:rPr>
              <w:t>else</w:t>
            </w:r>
            <w:r w:rsidRPr="00B52A3C">
              <w:rPr>
                <w:rFonts w:ascii="Consolas" w:hAnsi="Consolas" w:cs="Consolas"/>
                <w:color w:val="000000"/>
                <w:sz w:val="20"/>
                <w:szCs w:val="20"/>
                <w:rPrChange w:id="1598" w:author="Kelvin Ang" w:date="2014-11-09T12:03:00Z">
                  <w:rPr>
                    <w:color w:val="000000"/>
                  </w:rPr>
                </w:rPrChange>
              </w:rPr>
              <w:t xml:space="preserve"> </w:t>
            </w:r>
            <w:r w:rsidRPr="00B52A3C">
              <w:rPr>
                <w:rFonts w:ascii="Consolas" w:hAnsi="Consolas" w:cs="Consolas"/>
                <w:b/>
                <w:bCs/>
                <w:color w:val="7F0055"/>
                <w:sz w:val="20"/>
                <w:szCs w:val="20"/>
                <w:rPrChange w:id="1599" w:author="Kelvin Ang" w:date="2014-11-09T12:03:00Z">
                  <w:rPr>
                    <w:b/>
                    <w:bCs/>
                    <w:color w:val="7F0055"/>
                  </w:rPr>
                </w:rPrChange>
              </w:rPr>
              <w:t>if</w:t>
            </w:r>
            <w:r w:rsidRPr="00B52A3C">
              <w:rPr>
                <w:rFonts w:ascii="Consolas" w:hAnsi="Consolas" w:cs="Consolas"/>
                <w:color w:val="000000"/>
                <w:sz w:val="20"/>
                <w:szCs w:val="20"/>
                <w:rPrChange w:id="1600" w:author="Kelvin Ang" w:date="2014-11-09T12:03:00Z">
                  <w:rPr>
                    <w:color w:val="000000"/>
                  </w:rPr>
                </w:rPrChange>
              </w:rPr>
              <w:t xml:space="preserve"> (</w:t>
            </w:r>
            <w:r w:rsidRPr="00B52A3C">
              <w:rPr>
                <w:rFonts w:ascii="Consolas" w:hAnsi="Consolas" w:cs="Consolas"/>
                <w:i/>
                <w:iCs/>
                <w:color w:val="000000"/>
                <w:sz w:val="20"/>
                <w:szCs w:val="20"/>
                <w:rPrChange w:id="1601" w:author="Kelvin Ang" w:date="2014-11-09T12:03:00Z">
                  <w:rPr>
                    <w:i/>
                    <w:iCs/>
                    <w:color w:val="000000"/>
                  </w:rPr>
                </w:rPrChange>
              </w:rPr>
              <w:t>isTomorrow</w:t>
            </w:r>
            <w:r w:rsidRPr="00B52A3C">
              <w:rPr>
                <w:rFonts w:ascii="Consolas" w:hAnsi="Consolas" w:cs="Consolas"/>
                <w:color w:val="000000"/>
                <w:sz w:val="20"/>
                <w:szCs w:val="20"/>
                <w:rPrChange w:id="1602" w:author="Kelvin Ang" w:date="2014-11-09T12:03:00Z">
                  <w:rPr>
                    <w:color w:val="000000"/>
                  </w:rPr>
                </w:rPrChange>
              </w:rPr>
              <w:t>(</w:t>
            </w:r>
            <w:r w:rsidRPr="00B52A3C">
              <w:rPr>
                <w:rFonts w:ascii="Consolas" w:hAnsi="Consolas" w:cs="Consolas"/>
                <w:sz w:val="20"/>
                <w:szCs w:val="20"/>
                <w:rPrChange w:id="1603" w:author="Kelvin Ang" w:date="2014-11-09T12:03:00Z">
                  <w:rPr/>
                </w:rPrChange>
              </w:rPr>
              <w:t>currentDate</w:t>
            </w:r>
            <w:r w:rsidRPr="00B52A3C">
              <w:rPr>
                <w:rFonts w:ascii="Consolas" w:hAnsi="Consolas" w:cs="Consolas"/>
                <w:color w:val="000000"/>
                <w:sz w:val="20"/>
                <w:szCs w:val="20"/>
                <w:rPrChange w:id="1604"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05" w:author="Kelvin Ang" w:date="2014-11-09T12:03:00Z">
                  <w:rPr/>
                </w:rPrChange>
              </w:rPr>
            </w:pPr>
            <w:r w:rsidRPr="00B52A3C">
              <w:rPr>
                <w:rFonts w:ascii="Consolas" w:hAnsi="Consolas" w:cs="Consolas"/>
                <w:color w:val="000000"/>
                <w:sz w:val="20"/>
                <w:szCs w:val="20"/>
                <w:rPrChange w:id="1606" w:author="Kelvin Ang" w:date="2014-11-09T12:03:00Z">
                  <w:rPr>
                    <w:color w:val="000000"/>
                  </w:rPr>
                </w:rPrChange>
              </w:rPr>
              <w:tab/>
            </w:r>
            <w:r w:rsidRPr="00B52A3C">
              <w:rPr>
                <w:rFonts w:ascii="Consolas" w:hAnsi="Consolas" w:cs="Consolas"/>
                <w:color w:val="000000"/>
                <w:sz w:val="20"/>
                <w:szCs w:val="20"/>
                <w:rPrChange w:id="1607" w:author="Kelvin Ang" w:date="2014-11-09T12:03:00Z">
                  <w:rPr>
                    <w:color w:val="000000"/>
                  </w:rPr>
                </w:rPrChange>
              </w:rPr>
              <w:tab/>
            </w:r>
            <w:r w:rsidRPr="00B52A3C">
              <w:rPr>
                <w:rFonts w:ascii="Consolas" w:hAnsi="Consolas" w:cs="Consolas"/>
                <w:sz w:val="20"/>
                <w:szCs w:val="20"/>
                <w:rPrChange w:id="1608" w:author="Kelvin Ang" w:date="2014-11-09T12:03:00Z">
                  <w:rPr/>
                </w:rPrChange>
              </w:rPr>
              <w:t>formatString</w:t>
            </w:r>
            <w:r w:rsidRPr="00B52A3C">
              <w:rPr>
                <w:rFonts w:ascii="Consolas" w:hAnsi="Consolas" w:cs="Consolas"/>
                <w:color w:val="000000"/>
                <w:sz w:val="20"/>
                <w:szCs w:val="20"/>
                <w:rPrChange w:id="1609" w:author="Kelvin Ang" w:date="2014-11-09T12:03:00Z">
                  <w:rPr>
                    <w:color w:val="000000"/>
                  </w:rPr>
                </w:rPrChange>
              </w:rPr>
              <w:t xml:space="preserve"> = </w:t>
            </w:r>
            <w:r w:rsidRPr="00B52A3C">
              <w:rPr>
                <w:rFonts w:ascii="Consolas" w:hAnsi="Consolas" w:cs="Consolas"/>
                <w:color w:val="2A00FF"/>
                <w:sz w:val="20"/>
                <w:szCs w:val="20"/>
                <w:rPrChange w:id="1610" w:author="Kelvin Ang" w:date="2014-11-09T12:03:00Z">
                  <w:rPr>
                    <w:color w:val="2A00FF"/>
                  </w:rPr>
                </w:rPrChange>
              </w:rPr>
              <w:t>"'tomorrow'"</w:t>
            </w:r>
            <w:r w:rsidRPr="00B52A3C">
              <w:rPr>
                <w:rFonts w:ascii="Consolas" w:hAnsi="Consolas" w:cs="Consolas"/>
                <w:color w:val="000000"/>
                <w:sz w:val="20"/>
                <w:szCs w:val="20"/>
                <w:rPrChange w:id="1611"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12" w:author="Kelvin Ang" w:date="2014-11-09T12:03:00Z">
                  <w:rPr/>
                </w:rPrChange>
              </w:rPr>
            </w:pPr>
            <w:r w:rsidRPr="00B52A3C">
              <w:rPr>
                <w:rFonts w:ascii="Consolas" w:hAnsi="Consolas" w:cs="Consolas"/>
                <w:color w:val="000000"/>
                <w:sz w:val="20"/>
                <w:szCs w:val="20"/>
                <w:rPrChange w:id="1613" w:author="Kelvin Ang" w:date="2014-11-09T12:03:00Z">
                  <w:rPr>
                    <w:color w:val="000000"/>
                  </w:rPr>
                </w:rPrChange>
              </w:rPr>
              <w:tab/>
              <w:t xml:space="preserve">} </w:t>
            </w:r>
            <w:r w:rsidRPr="00B52A3C">
              <w:rPr>
                <w:rFonts w:ascii="Consolas" w:hAnsi="Consolas" w:cs="Consolas"/>
                <w:b/>
                <w:bCs/>
                <w:color w:val="7F0055"/>
                <w:sz w:val="20"/>
                <w:szCs w:val="20"/>
                <w:rPrChange w:id="1614" w:author="Kelvin Ang" w:date="2014-11-09T12:03:00Z">
                  <w:rPr>
                    <w:b/>
                    <w:bCs/>
                    <w:color w:val="7F0055"/>
                  </w:rPr>
                </w:rPrChange>
              </w:rPr>
              <w:t>else</w:t>
            </w:r>
            <w:r w:rsidRPr="00B52A3C">
              <w:rPr>
                <w:rFonts w:ascii="Consolas" w:hAnsi="Consolas" w:cs="Consolas"/>
                <w:color w:val="000000"/>
                <w:sz w:val="20"/>
                <w:szCs w:val="20"/>
                <w:rPrChange w:id="1615" w:author="Kelvin Ang" w:date="2014-11-09T12:03:00Z">
                  <w:rPr>
                    <w:color w:val="000000"/>
                  </w:rPr>
                </w:rPrChange>
              </w:rPr>
              <w:t xml:space="preserve"> </w:t>
            </w:r>
            <w:r w:rsidRPr="00B52A3C">
              <w:rPr>
                <w:rFonts w:ascii="Consolas" w:hAnsi="Consolas" w:cs="Consolas"/>
                <w:b/>
                <w:bCs/>
                <w:color w:val="7F0055"/>
                <w:sz w:val="20"/>
                <w:szCs w:val="20"/>
                <w:rPrChange w:id="1616" w:author="Kelvin Ang" w:date="2014-11-09T12:03:00Z">
                  <w:rPr>
                    <w:b/>
                    <w:bCs/>
                    <w:color w:val="7F0055"/>
                  </w:rPr>
                </w:rPrChange>
              </w:rPr>
              <w:t>if</w:t>
            </w:r>
            <w:r w:rsidRPr="00B52A3C">
              <w:rPr>
                <w:rFonts w:ascii="Consolas" w:hAnsi="Consolas" w:cs="Consolas"/>
                <w:color w:val="000000"/>
                <w:sz w:val="20"/>
                <w:szCs w:val="20"/>
                <w:rPrChange w:id="1617" w:author="Kelvin Ang" w:date="2014-11-09T12:03:00Z">
                  <w:rPr>
                    <w:color w:val="000000"/>
                  </w:rPr>
                </w:rPrChange>
              </w:rPr>
              <w:t xml:space="preserve"> (</w:t>
            </w:r>
            <w:r w:rsidRPr="00B52A3C">
              <w:rPr>
                <w:rFonts w:ascii="Consolas" w:hAnsi="Consolas" w:cs="Consolas"/>
                <w:i/>
                <w:iCs/>
                <w:color w:val="000000"/>
                <w:sz w:val="20"/>
                <w:szCs w:val="20"/>
                <w:rPrChange w:id="1618" w:author="Kelvin Ang" w:date="2014-11-09T12:03:00Z">
                  <w:rPr>
                    <w:i/>
                    <w:iCs/>
                    <w:color w:val="000000"/>
                  </w:rPr>
                </w:rPrChange>
              </w:rPr>
              <w:t>isThisWeek</w:t>
            </w:r>
            <w:r w:rsidRPr="00B52A3C">
              <w:rPr>
                <w:rFonts w:ascii="Consolas" w:hAnsi="Consolas" w:cs="Consolas"/>
                <w:color w:val="000000"/>
                <w:sz w:val="20"/>
                <w:szCs w:val="20"/>
                <w:rPrChange w:id="1619" w:author="Kelvin Ang" w:date="2014-11-09T12:03:00Z">
                  <w:rPr>
                    <w:color w:val="000000"/>
                  </w:rPr>
                </w:rPrChange>
              </w:rPr>
              <w:t>(</w:t>
            </w:r>
            <w:r w:rsidRPr="00B52A3C">
              <w:rPr>
                <w:rFonts w:ascii="Consolas" w:hAnsi="Consolas" w:cs="Consolas"/>
                <w:sz w:val="20"/>
                <w:szCs w:val="20"/>
                <w:rPrChange w:id="1620" w:author="Kelvin Ang" w:date="2014-11-09T12:03:00Z">
                  <w:rPr/>
                </w:rPrChange>
              </w:rPr>
              <w:t>currentDate</w:t>
            </w:r>
            <w:r w:rsidRPr="00B52A3C">
              <w:rPr>
                <w:rFonts w:ascii="Consolas" w:hAnsi="Consolas" w:cs="Consolas"/>
                <w:color w:val="000000"/>
                <w:sz w:val="20"/>
                <w:szCs w:val="20"/>
                <w:rPrChange w:id="1621" w:author="Kelvin Ang" w:date="2014-11-09T12:03:00Z">
                  <w:rPr>
                    <w:color w:val="000000"/>
                  </w:rPr>
                </w:rPrChange>
              </w:rPr>
              <w:t xml:space="preserve">) &amp;&amp; </w:t>
            </w:r>
            <w:r w:rsidRPr="00B52A3C">
              <w:rPr>
                <w:rFonts w:ascii="Consolas" w:hAnsi="Consolas" w:cs="Consolas"/>
                <w:sz w:val="20"/>
                <w:szCs w:val="20"/>
                <w:rPrChange w:id="1622" w:author="Kelvin Ang" w:date="2014-11-09T12:03:00Z">
                  <w:rPr/>
                </w:rPrChange>
              </w:rPr>
              <w:t>isFirstDate</w:t>
            </w:r>
            <w:r w:rsidRPr="00B52A3C">
              <w:rPr>
                <w:rFonts w:ascii="Consolas" w:hAnsi="Consolas" w:cs="Consolas"/>
                <w:color w:val="000000"/>
                <w:sz w:val="20"/>
                <w:szCs w:val="20"/>
                <w:rPrChange w:id="1623"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24" w:author="Kelvin Ang" w:date="2014-11-09T12:03:00Z">
                  <w:rPr/>
                </w:rPrChange>
              </w:rPr>
            </w:pPr>
            <w:r w:rsidRPr="00B52A3C">
              <w:rPr>
                <w:rFonts w:ascii="Consolas" w:hAnsi="Consolas" w:cs="Consolas"/>
                <w:color w:val="000000"/>
                <w:sz w:val="20"/>
                <w:szCs w:val="20"/>
                <w:rPrChange w:id="1625" w:author="Kelvin Ang" w:date="2014-11-09T12:03:00Z">
                  <w:rPr>
                    <w:color w:val="000000"/>
                  </w:rPr>
                </w:rPrChange>
              </w:rPr>
              <w:tab/>
            </w:r>
            <w:r w:rsidRPr="00B52A3C">
              <w:rPr>
                <w:rFonts w:ascii="Consolas" w:hAnsi="Consolas" w:cs="Consolas"/>
                <w:color w:val="000000"/>
                <w:sz w:val="20"/>
                <w:szCs w:val="20"/>
                <w:rPrChange w:id="1626" w:author="Kelvin Ang" w:date="2014-11-09T12:03:00Z">
                  <w:rPr>
                    <w:color w:val="000000"/>
                  </w:rPr>
                </w:rPrChange>
              </w:rPr>
              <w:tab/>
            </w:r>
            <w:r w:rsidRPr="00B52A3C">
              <w:rPr>
                <w:rFonts w:ascii="Consolas" w:hAnsi="Consolas" w:cs="Consolas"/>
                <w:sz w:val="20"/>
                <w:szCs w:val="20"/>
                <w:rPrChange w:id="1627" w:author="Kelvin Ang" w:date="2014-11-09T12:03:00Z">
                  <w:rPr/>
                </w:rPrChange>
              </w:rPr>
              <w:t>formatString</w:t>
            </w:r>
            <w:r w:rsidRPr="00B52A3C">
              <w:rPr>
                <w:rFonts w:ascii="Consolas" w:hAnsi="Consolas" w:cs="Consolas"/>
                <w:color w:val="000000"/>
                <w:sz w:val="20"/>
                <w:szCs w:val="20"/>
                <w:rPrChange w:id="1628" w:author="Kelvin Ang" w:date="2014-11-09T12:03:00Z">
                  <w:rPr>
                    <w:color w:val="000000"/>
                  </w:rPr>
                </w:rPrChange>
              </w:rPr>
              <w:t xml:space="preserve"> = </w:t>
            </w:r>
            <w:r w:rsidRPr="00B52A3C">
              <w:rPr>
                <w:rFonts w:ascii="Consolas" w:hAnsi="Consolas" w:cs="Consolas"/>
                <w:color w:val="2A00FF"/>
                <w:sz w:val="20"/>
                <w:szCs w:val="20"/>
                <w:rPrChange w:id="1629" w:author="Kelvin Ang" w:date="2014-11-09T12:03:00Z">
                  <w:rPr>
                    <w:color w:val="2A00FF"/>
                  </w:rPr>
                </w:rPrChange>
              </w:rPr>
              <w:t>"'on' E"</w:t>
            </w:r>
            <w:r w:rsidRPr="00B52A3C">
              <w:rPr>
                <w:rFonts w:ascii="Consolas" w:hAnsi="Consolas" w:cs="Consolas"/>
                <w:color w:val="000000"/>
                <w:sz w:val="20"/>
                <w:szCs w:val="20"/>
                <w:rPrChange w:id="1630"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31" w:author="Kelvin Ang" w:date="2014-11-09T12:03:00Z">
                  <w:rPr/>
                </w:rPrChange>
              </w:rPr>
            </w:pPr>
            <w:r w:rsidRPr="00B52A3C">
              <w:rPr>
                <w:rFonts w:ascii="Consolas" w:hAnsi="Consolas" w:cs="Consolas"/>
                <w:color w:val="000000"/>
                <w:sz w:val="20"/>
                <w:szCs w:val="20"/>
                <w:rPrChange w:id="1632" w:author="Kelvin Ang" w:date="2014-11-09T12:03:00Z">
                  <w:rPr>
                    <w:color w:val="000000"/>
                  </w:rPr>
                </w:rPrChange>
              </w:rPr>
              <w:tab/>
              <w:t xml:space="preserve">} </w:t>
            </w:r>
            <w:r w:rsidRPr="00B52A3C">
              <w:rPr>
                <w:rFonts w:ascii="Consolas" w:hAnsi="Consolas" w:cs="Consolas"/>
                <w:b/>
                <w:bCs/>
                <w:color w:val="7F0055"/>
                <w:sz w:val="20"/>
                <w:szCs w:val="20"/>
                <w:rPrChange w:id="1633" w:author="Kelvin Ang" w:date="2014-11-09T12:03:00Z">
                  <w:rPr>
                    <w:b/>
                    <w:bCs/>
                    <w:color w:val="7F0055"/>
                  </w:rPr>
                </w:rPrChange>
              </w:rPr>
              <w:t>else</w:t>
            </w:r>
            <w:r w:rsidRPr="00B52A3C">
              <w:rPr>
                <w:rFonts w:ascii="Consolas" w:hAnsi="Consolas" w:cs="Consolas"/>
                <w:color w:val="000000"/>
                <w:sz w:val="20"/>
                <w:szCs w:val="20"/>
                <w:rPrChange w:id="1634" w:author="Kelvin Ang" w:date="2014-11-09T12:03:00Z">
                  <w:rPr>
                    <w:color w:val="000000"/>
                  </w:rPr>
                </w:rPrChange>
              </w:rPr>
              <w:t xml:space="preserve"> </w:t>
            </w:r>
            <w:r w:rsidRPr="00B52A3C">
              <w:rPr>
                <w:rFonts w:ascii="Consolas" w:hAnsi="Consolas" w:cs="Consolas"/>
                <w:b/>
                <w:bCs/>
                <w:color w:val="7F0055"/>
                <w:sz w:val="20"/>
                <w:szCs w:val="20"/>
                <w:rPrChange w:id="1635" w:author="Kelvin Ang" w:date="2014-11-09T12:03:00Z">
                  <w:rPr>
                    <w:b/>
                    <w:bCs/>
                    <w:color w:val="7F0055"/>
                  </w:rPr>
                </w:rPrChange>
              </w:rPr>
              <w:t>if</w:t>
            </w:r>
            <w:r w:rsidRPr="00B52A3C">
              <w:rPr>
                <w:rFonts w:ascii="Consolas" w:hAnsi="Consolas" w:cs="Consolas"/>
                <w:color w:val="000000"/>
                <w:sz w:val="20"/>
                <w:szCs w:val="20"/>
                <w:rPrChange w:id="1636" w:author="Kelvin Ang" w:date="2014-11-09T12:03:00Z">
                  <w:rPr>
                    <w:color w:val="000000"/>
                  </w:rPr>
                </w:rPrChange>
              </w:rPr>
              <w:t xml:space="preserve"> (</w:t>
            </w:r>
            <w:r w:rsidRPr="00B52A3C">
              <w:rPr>
                <w:rFonts w:ascii="Consolas" w:hAnsi="Consolas" w:cs="Consolas"/>
                <w:i/>
                <w:iCs/>
                <w:color w:val="000000"/>
                <w:sz w:val="20"/>
                <w:szCs w:val="20"/>
                <w:rPrChange w:id="1637" w:author="Kelvin Ang" w:date="2014-11-09T12:03:00Z">
                  <w:rPr>
                    <w:i/>
                    <w:iCs/>
                    <w:color w:val="000000"/>
                  </w:rPr>
                </w:rPrChange>
              </w:rPr>
              <w:t>isThisWeek</w:t>
            </w:r>
            <w:r w:rsidRPr="00B52A3C">
              <w:rPr>
                <w:rFonts w:ascii="Consolas" w:hAnsi="Consolas" w:cs="Consolas"/>
                <w:color w:val="000000"/>
                <w:sz w:val="20"/>
                <w:szCs w:val="20"/>
                <w:rPrChange w:id="1638" w:author="Kelvin Ang" w:date="2014-11-09T12:03:00Z">
                  <w:rPr>
                    <w:color w:val="000000"/>
                  </w:rPr>
                </w:rPrChange>
              </w:rPr>
              <w:t>(</w:t>
            </w:r>
            <w:r w:rsidRPr="00B52A3C">
              <w:rPr>
                <w:rFonts w:ascii="Consolas" w:hAnsi="Consolas" w:cs="Consolas"/>
                <w:sz w:val="20"/>
                <w:szCs w:val="20"/>
                <w:rPrChange w:id="1639" w:author="Kelvin Ang" w:date="2014-11-09T12:03:00Z">
                  <w:rPr/>
                </w:rPrChange>
              </w:rPr>
              <w:t>currentDate</w:t>
            </w:r>
            <w:r w:rsidRPr="00B52A3C">
              <w:rPr>
                <w:rFonts w:ascii="Consolas" w:hAnsi="Consolas" w:cs="Consolas"/>
                <w:color w:val="000000"/>
                <w:sz w:val="20"/>
                <w:szCs w:val="20"/>
                <w:rPrChange w:id="1640"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41" w:author="Kelvin Ang" w:date="2014-11-09T12:03:00Z">
                  <w:rPr/>
                </w:rPrChange>
              </w:rPr>
            </w:pPr>
            <w:r w:rsidRPr="00B52A3C">
              <w:rPr>
                <w:rFonts w:ascii="Consolas" w:hAnsi="Consolas" w:cs="Consolas"/>
                <w:color w:val="000000"/>
                <w:sz w:val="20"/>
                <w:szCs w:val="20"/>
                <w:rPrChange w:id="1642" w:author="Kelvin Ang" w:date="2014-11-09T12:03:00Z">
                  <w:rPr>
                    <w:color w:val="000000"/>
                  </w:rPr>
                </w:rPrChange>
              </w:rPr>
              <w:tab/>
            </w:r>
            <w:r w:rsidRPr="00B52A3C">
              <w:rPr>
                <w:rFonts w:ascii="Consolas" w:hAnsi="Consolas" w:cs="Consolas"/>
                <w:color w:val="000000"/>
                <w:sz w:val="20"/>
                <w:szCs w:val="20"/>
                <w:rPrChange w:id="1643" w:author="Kelvin Ang" w:date="2014-11-09T12:03:00Z">
                  <w:rPr>
                    <w:color w:val="000000"/>
                  </w:rPr>
                </w:rPrChange>
              </w:rPr>
              <w:tab/>
            </w:r>
            <w:r w:rsidRPr="00B52A3C">
              <w:rPr>
                <w:rFonts w:ascii="Consolas" w:hAnsi="Consolas" w:cs="Consolas"/>
                <w:sz w:val="20"/>
                <w:szCs w:val="20"/>
                <w:rPrChange w:id="1644" w:author="Kelvin Ang" w:date="2014-11-09T12:03:00Z">
                  <w:rPr/>
                </w:rPrChange>
              </w:rPr>
              <w:t>formatString</w:t>
            </w:r>
            <w:r w:rsidRPr="00B52A3C">
              <w:rPr>
                <w:rFonts w:ascii="Consolas" w:hAnsi="Consolas" w:cs="Consolas"/>
                <w:color w:val="000000"/>
                <w:sz w:val="20"/>
                <w:szCs w:val="20"/>
                <w:rPrChange w:id="1645" w:author="Kelvin Ang" w:date="2014-11-09T12:03:00Z">
                  <w:rPr>
                    <w:color w:val="000000"/>
                  </w:rPr>
                </w:rPrChange>
              </w:rPr>
              <w:t xml:space="preserve"> = </w:t>
            </w:r>
            <w:r w:rsidRPr="00B52A3C">
              <w:rPr>
                <w:rFonts w:ascii="Consolas" w:hAnsi="Consolas" w:cs="Consolas"/>
                <w:color w:val="2A00FF"/>
                <w:sz w:val="20"/>
                <w:szCs w:val="20"/>
                <w:rPrChange w:id="1646" w:author="Kelvin Ang" w:date="2014-11-09T12:03:00Z">
                  <w:rPr>
                    <w:color w:val="2A00FF"/>
                  </w:rPr>
                </w:rPrChange>
              </w:rPr>
              <w:t>"E"</w:t>
            </w:r>
            <w:r w:rsidRPr="00B52A3C">
              <w:rPr>
                <w:rFonts w:ascii="Consolas" w:hAnsi="Consolas" w:cs="Consolas"/>
                <w:color w:val="000000"/>
                <w:sz w:val="20"/>
                <w:szCs w:val="20"/>
                <w:rPrChange w:id="1647"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48" w:author="Kelvin Ang" w:date="2014-11-09T12:03:00Z">
                  <w:rPr/>
                </w:rPrChange>
              </w:rPr>
            </w:pPr>
            <w:r w:rsidRPr="00B52A3C">
              <w:rPr>
                <w:rFonts w:ascii="Consolas" w:hAnsi="Consolas" w:cs="Consolas"/>
                <w:color w:val="000000"/>
                <w:sz w:val="20"/>
                <w:szCs w:val="20"/>
                <w:rPrChange w:id="1649" w:author="Kelvin Ang" w:date="2014-11-09T12:03:00Z">
                  <w:rPr>
                    <w:color w:val="000000"/>
                  </w:rPr>
                </w:rPrChange>
              </w:rPr>
              <w:tab/>
              <w:t xml:space="preserve">} </w:t>
            </w:r>
            <w:r w:rsidRPr="00B52A3C">
              <w:rPr>
                <w:rFonts w:ascii="Consolas" w:hAnsi="Consolas" w:cs="Consolas"/>
                <w:b/>
                <w:bCs/>
                <w:color w:val="7F0055"/>
                <w:sz w:val="20"/>
                <w:szCs w:val="20"/>
                <w:rPrChange w:id="1650" w:author="Kelvin Ang" w:date="2014-11-09T12:03:00Z">
                  <w:rPr>
                    <w:b/>
                    <w:bCs/>
                    <w:color w:val="7F0055"/>
                  </w:rPr>
                </w:rPrChange>
              </w:rPr>
              <w:t>else</w:t>
            </w:r>
            <w:r w:rsidRPr="00B52A3C">
              <w:rPr>
                <w:rFonts w:ascii="Consolas" w:hAnsi="Consolas" w:cs="Consolas"/>
                <w:color w:val="000000"/>
                <w:sz w:val="20"/>
                <w:szCs w:val="20"/>
                <w:rPrChange w:id="1651" w:author="Kelvin Ang" w:date="2014-11-09T12:03:00Z">
                  <w:rPr>
                    <w:color w:val="000000"/>
                  </w:rPr>
                </w:rPrChange>
              </w:rPr>
              <w:t xml:space="preserve"> </w:t>
            </w:r>
            <w:r w:rsidRPr="00B52A3C">
              <w:rPr>
                <w:rFonts w:ascii="Consolas" w:hAnsi="Consolas" w:cs="Consolas"/>
                <w:b/>
                <w:bCs/>
                <w:color w:val="7F0055"/>
                <w:sz w:val="20"/>
                <w:szCs w:val="20"/>
                <w:rPrChange w:id="1652" w:author="Kelvin Ang" w:date="2014-11-09T12:03:00Z">
                  <w:rPr>
                    <w:b/>
                    <w:bCs/>
                    <w:color w:val="7F0055"/>
                  </w:rPr>
                </w:rPrChange>
              </w:rPr>
              <w:t>if</w:t>
            </w:r>
            <w:r w:rsidRPr="00B52A3C">
              <w:rPr>
                <w:rFonts w:ascii="Consolas" w:hAnsi="Consolas" w:cs="Consolas"/>
                <w:color w:val="000000"/>
                <w:sz w:val="20"/>
                <w:szCs w:val="20"/>
                <w:rPrChange w:id="1653" w:author="Kelvin Ang" w:date="2014-11-09T12:03:00Z">
                  <w:rPr>
                    <w:color w:val="000000"/>
                  </w:rPr>
                </w:rPrChange>
              </w:rPr>
              <w:t xml:space="preserve"> (</w:t>
            </w:r>
            <w:r w:rsidRPr="00B52A3C">
              <w:rPr>
                <w:rFonts w:ascii="Consolas" w:hAnsi="Consolas" w:cs="Consolas"/>
                <w:sz w:val="20"/>
                <w:szCs w:val="20"/>
                <w:rPrChange w:id="1654" w:author="Kelvin Ang" w:date="2014-11-09T12:03:00Z">
                  <w:rPr/>
                </w:rPrChange>
              </w:rPr>
              <w:t>isFirstDate</w:t>
            </w:r>
            <w:r w:rsidRPr="00B52A3C">
              <w:rPr>
                <w:rFonts w:ascii="Consolas" w:hAnsi="Consolas" w:cs="Consolas"/>
                <w:color w:val="000000"/>
                <w:sz w:val="20"/>
                <w:szCs w:val="20"/>
                <w:rPrChange w:id="1655"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56" w:author="Kelvin Ang" w:date="2014-11-09T12:03:00Z">
                  <w:rPr/>
                </w:rPrChange>
              </w:rPr>
            </w:pPr>
            <w:r w:rsidRPr="00B52A3C">
              <w:rPr>
                <w:rFonts w:ascii="Consolas" w:hAnsi="Consolas" w:cs="Consolas"/>
                <w:color w:val="000000"/>
                <w:sz w:val="20"/>
                <w:szCs w:val="20"/>
                <w:rPrChange w:id="1657" w:author="Kelvin Ang" w:date="2014-11-09T12:03:00Z">
                  <w:rPr>
                    <w:color w:val="000000"/>
                  </w:rPr>
                </w:rPrChange>
              </w:rPr>
              <w:tab/>
            </w:r>
            <w:r w:rsidRPr="00B52A3C">
              <w:rPr>
                <w:rFonts w:ascii="Consolas" w:hAnsi="Consolas" w:cs="Consolas"/>
                <w:color w:val="000000"/>
                <w:sz w:val="20"/>
                <w:szCs w:val="20"/>
                <w:rPrChange w:id="1658" w:author="Kelvin Ang" w:date="2014-11-09T12:03:00Z">
                  <w:rPr>
                    <w:color w:val="000000"/>
                  </w:rPr>
                </w:rPrChange>
              </w:rPr>
              <w:tab/>
            </w:r>
            <w:r w:rsidRPr="00B52A3C">
              <w:rPr>
                <w:rFonts w:ascii="Consolas" w:hAnsi="Consolas" w:cs="Consolas"/>
                <w:sz w:val="20"/>
                <w:szCs w:val="20"/>
                <w:rPrChange w:id="1659" w:author="Kelvin Ang" w:date="2014-11-09T12:03:00Z">
                  <w:rPr/>
                </w:rPrChange>
              </w:rPr>
              <w:t>formatString</w:t>
            </w:r>
            <w:r w:rsidRPr="00B52A3C">
              <w:rPr>
                <w:rFonts w:ascii="Consolas" w:hAnsi="Consolas" w:cs="Consolas"/>
                <w:color w:val="000000"/>
                <w:sz w:val="20"/>
                <w:szCs w:val="20"/>
                <w:rPrChange w:id="1660" w:author="Kelvin Ang" w:date="2014-11-09T12:03:00Z">
                  <w:rPr>
                    <w:color w:val="000000"/>
                  </w:rPr>
                </w:rPrChange>
              </w:rPr>
              <w:t xml:space="preserve"> = </w:t>
            </w:r>
            <w:r w:rsidRPr="00B52A3C">
              <w:rPr>
                <w:rFonts w:ascii="Consolas" w:hAnsi="Consolas" w:cs="Consolas"/>
                <w:color w:val="2A00FF"/>
                <w:sz w:val="20"/>
                <w:szCs w:val="20"/>
                <w:rPrChange w:id="1661" w:author="Kelvin Ang" w:date="2014-11-09T12:03:00Z">
                  <w:rPr>
                    <w:color w:val="2A00FF"/>
                  </w:rPr>
                </w:rPrChange>
              </w:rPr>
              <w:t>"'on' d MMM"</w:t>
            </w:r>
            <w:r w:rsidRPr="00B52A3C">
              <w:rPr>
                <w:rFonts w:ascii="Consolas" w:hAnsi="Consolas" w:cs="Consolas"/>
                <w:color w:val="000000"/>
                <w:sz w:val="20"/>
                <w:szCs w:val="20"/>
                <w:rPrChange w:id="1662"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63" w:author="Kelvin Ang" w:date="2014-11-09T12:03:00Z">
                  <w:rPr/>
                </w:rPrChange>
              </w:rPr>
            </w:pPr>
            <w:r w:rsidRPr="00B52A3C">
              <w:rPr>
                <w:rFonts w:ascii="Consolas" w:hAnsi="Consolas" w:cs="Consolas"/>
                <w:color w:val="000000"/>
                <w:sz w:val="20"/>
                <w:szCs w:val="20"/>
                <w:rPrChange w:id="1664" w:author="Kelvin Ang" w:date="2014-11-09T12:03:00Z">
                  <w:rPr>
                    <w:color w:val="000000"/>
                  </w:rPr>
                </w:rPrChange>
              </w:rPr>
              <w:tab/>
              <w:t xml:space="preserve">} </w:t>
            </w:r>
            <w:r w:rsidRPr="00B52A3C">
              <w:rPr>
                <w:rFonts w:ascii="Consolas" w:hAnsi="Consolas" w:cs="Consolas"/>
                <w:b/>
                <w:bCs/>
                <w:color w:val="7F0055"/>
                <w:sz w:val="20"/>
                <w:szCs w:val="20"/>
                <w:rPrChange w:id="1665" w:author="Kelvin Ang" w:date="2014-11-09T12:03:00Z">
                  <w:rPr>
                    <w:b/>
                    <w:bCs/>
                    <w:color w:val="7F0055"/>
                  </w:rPr>
                </w:rPrChange>
              </w:rPr>
              <w:t>else</w:t>
            </w:r>
            <w:r w:rsidRPr="00B52A3C">
              <w:rPr>
                <w:rFonts w:ascii="Consolas" w:hAnsi="Consolas" w:cs="Consolas"/>
                <w:color w:val="000000"/>
                <w:sz w:val="20"/>
                <w:szCs w:val="20"/>
                <w:rPrChange w:id="1666"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67" w:author="Kelvin Ang" w:date="2014-11-09T12:03:00Z">
                  <w:rPr/>
                </w:rPrChange>
              </w:rPr>
            </w:pPr>
            <w:r w:rsidRPr="00B52A3C">
              <w:rPr>
                <w:rFonts w:ascii="Consolas" w:hAnsi="Consolas" w:cs="Consolas"/>
                <w:color w:val="000000"/>
                <w:sz w:val="20"/>
                <w:szCs w:val="20"/>
                <w:rPrChange w:id="1668" w:author="Kelvin Ang" w:date="2014-11-09T12:03:00Z">
                  <w:rPr>
                    <w:color w:val="000000"/>
                  </w:rPr>
                </w:rPrChange>
              </w:rPr>
              <w:tab/>
            </w:r>
            <w:r w:rsidRPr="00B52A3C">
              <w:rPr>
                <w:rFonts w:ascii="Consolas" w:hAnsi="Consolas" w:cs="Consolas"/>
                <w:color w:val="000000"/>
                <w:sz w:val="20"/>
                <w:szCs w:val="20"/>
                <w:rPrChange w:id="1669" w:author="Kelvin Ang" w:date="2014-11-09T12:03:00Z">
                  <w:rPr>
                    <w:color w:val="000000"/>
                  </w:rPr>
                </w:rPrChange>
              </w:rPr>
              <w:tab/>
            </w:r>
            <w:r w:rsidRPr="00B52A3C">
              <w:rPr>
                <w:rFonts w:ascii="Consolas" w:hAnsi="Consolas" w:cs="Consolas"/>
                <w:sz w:val="20"/>
                <w:szCs w:val="20"/>
                <w:rPrChange w:id="1670" w:author="Kelvin Ang" w:date="2014-11-09T12:03:00Z">
                  <w:rPr/>
                </w:rPrChange>
              </w:rPr>
              <w:t>formatString</w:t>
            </w:r>
            <w:r w:rsidRPr="00B52A3C">
              <w:rPr>
                <w:rFonts w:ascii="Consolas" w:hAnsi="Consolas" w:cs="Consolas"/>
                <w:color w:val="000000"/>
                <w:sz w:val="20"/>
                <w:szCs w:val="20"/>
                <w:rPrChange w:id="1671" w:author="Kelvin Ang" w:date="2014-11-09T12:03:00Z">
                  <w:rPr>
                    <w:color w:val="000000"/>
                  </w:rPr>
                </w:rPrChange>
              </w:rPr>
              <w:t xml:space="preserve"> = </w:t>
            </w:r>
            <w:r w:rsidRPr="00B52A3C">
              <w:rPr>
                <w:rFonts w:ascii="Consolas" w:hAnsi="Consolas" w:cs="Consolas"/>
                <w:color w:val="2A00FF"/>
                <w:sz w:val="20"/>
                <w:szCs w:val="20"/>
                <w:rPrChange w:id="1672" w:author="Kelvin Ang" w:date="2014-11-09T12:03:00Z">
                  <w:rPr>
                    <w:color w:val="2A00FF"/>
                  </w:rPr>
                </w:rPrChange>
              </w:rPr>
              <w:t>"d MMM"</w:t>
            </w:r>
            <w:r w:rsidRPr="00B52A3C">
              <w:rPr>
                <w:rFonts w:ascii="Consolas" w:hAnsi="Consolas" w:cs="Consolas"/>
                <w:color w:val="000000"/>
                <w:sz w:val="20"/>
                <w:szCs w:val="20"/>
                <w:rPrChange w:id="1673"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74" w:author="Kelvin Ang" w:date="2014-11-09T12:03:00Z">
                  <w:rPr/>
                </w:rPrChange>
              </w:rPr>
            </w:pPr>
            <w:r w:rsidRPr="00B52A3C">
              <w:rPr>
                <w:rFonts w:ascii="Consolas" w:hAnsi="Consolas" w:cs="Consolas"/>
                <w:color w:val="000000"/>
                <w:sz w:val="20"/>
                <w:szCs w:val="20"/>
                <w:rPrChange w:id="1675"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76" w:author="Kelvin Ang" w:date="2014-11-09T12:03:00Z">
                  <w:rPr/>
                </w:rPrChange>
              </w:rPr>
            </w:pPr>
            <w:r w:rsidRPr="00B52A3C">
              <w:rPr>
                <w:rFonts w:ascii="Consolas" w:hAnsi="Consolas" w:cs="Consolas"/>
                <w:color w:val="000000"/>
                <w:sz w:val="20"/>
                <w:szCs w:val="20"/>
                <w:rPrChange w:id="1677" w:author="Kelvin Ang" w:date="2014-11-09T12:03:00Z">
                  <w:rPr>
                    <w:color w:val="000000"/>
                  </w:rPr>
                </w:rPrChange>
              </w:rPr>
              <w:tab/>
            </w:r>
            <w:r w:rsidRPr="00B52A3C">
              <w:rPr>
                <w:rFonts w:ascii="Consolas" w:hAnsi="Consolas" w:cs="Consolas"/>
                <w:b/>
                <w:bCs/>
                <w:color w:val="7F0055"/>
                <w:sz w:val="20"/>
                <w:szCs w:val="20"/>
                <w:rPrChange w:id="1678" w:author="Kelvin Ang" w:date="2014-11-09T12:03:00Z">
                  <w:rPr>
                    <w:b/>
                    <w:bCs/>
                    <w:color w:val="7F0055"/>
                  </w:rPr>
                </w:rPrChange>
              </w:rPr>
              <w:t>if</w:t>
            </w:r>
            <w:r w:rsidRPr="00B52A3C">
              <w:rPr>
                <w:rFonts w:ascii="Consolas" w:hAnsi="Consolas" w:cs="Consolas"/>
                <w:color w:val="000000"/>
                <w:sz w:val="20"/>
                <w:szCs w:val="20"/>
                <w:rPrChange w:id="1679" w:author="Kelvin Ang" w:date="2014-11-09T12:03:00Z">
                  <w:rPr>
                    <w:color w:val="000000"/>
                  </w:rPr>
                </w:rPrChange>
              </w:rPr>
              <w:t xml:space="preserve"> (!</w:t>
            </w:r>
            <w:r w:rsidRPr="00B52A3C">
              <w:rPr>
                <w:rFonts w:ascii="Consolas" w:hAnsi="Consolas" w:cs="Consolas"/>
                <w:i/>
                <w:iCs/>
                <w:color w:val="000000"/>
                <w:sz w:val="20"/>
                <w:szCs w:val="20"/>
                <w:rPrChange w:id="1680" w:author="Kelvin Ang" w:date="2014-11-09T12:03:00Z">
                  <w:rPr>
                    <w:i/>
                    <w:iCs/>
                    <w:color w:val="000000"/>
                  </w:rPr>
                </w:rPrChange>
              </w:rPr>
              <w:t>isThisYear</w:t>
            </w:r>
            <w:r w:rsidRPr="00B52A3C">
              <w:rPr>
                <w:rFonts w:ascii="Consolas" w:hAnsi="Consolas" w:cs="Consolas"/>
                <w:color w:val="000000"/>
                <w:sz w:val="20"/>
                <w:szCs w:val="20"/>
                <w:rPrChange w:id="1681" w:author="Kelvin Ang" w:date="2014-11-09T12:03:00Z">
                  <w:rPr>
                    <w:color w:val="000000"/>
                  </w:rPr>
                </w:rPrChange>
              </w:rPr>
              <w:t>(</w:t>
            </w:r>
            <w:r w:rsidRPr="00B52A3C">
              <w:rPr>
                <w:rFonts w:ascii="Consolas" w:hAnsi="Consolas" w:cs="Consolas"/>
                <w:sz w:val="20"/>
                <w:szCs w:val="20"/>
                <w:rPrChange w:id="1682" w:author="Kelvin Ang" w:date="2014-11-09T12:03:00Z">
                  <w:rPr/>
                </w:rPrChange>
              </w:rPr>
              <w:t>currentDate</w:t>
            </w:r>
            <w:r w:rsidRPr="00B52A3C">
              <w:rPr>
                <w:rFonts w:ascii="Consolas" w:hAnsi="Consolas" w:cs="Consolas"/>
                <w:color w:val="000000"/>
                <w:sz w:val="20"/>
                <w:szCs w:val="20"/>
                <w:rPrChange w:id="1683"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84" w:author="Kelvin Ang" w:date="2014-11-09T12:03:00Z">
                  <w:rPr/>
                </w:rPrChange>
              </w:rPr>
            </w:pPr>
            <w:r w:rsidRPr="00B52A3C">
              <w:rPr>
                <w:rFonts w:ascii="Consolas" w:hAnsi="Consolas" w:cs="Consolas"/>
                <w:color w:val="000000"/>
                <w:sz w:val="20"/>
                <w:szCs w:val="20"/>
                <w:rPrChange w:id="1685" w:author="Kelvin Ang" w:date="2014-11-09T12:03:00Z">
                  <w:rPr>
                    <w:color w:val="000000"/>
                  </w:rPr>
                </w:rPrChange>
              </w:rPr>
              <w:tab/>
            </w:r>
            <w:r w:rsidRPr="00B52A3C">
              <w:rPr>
                <w:rFonts w:ascii="Consolas" w:hAnsi="Consolas" w:cs="Consolas"/>
                <w:color w:val="000000"/>
                <w:sz w:val="20"/>
                <w:szCs w:val="20"/>
                <w:rPrChange w:id="1686" w:author="Kelvin Ang" w:date="2014-11-09T12:03:00Z">
                  <w:rPr>
                    <w:color w:val="000000"/>
                  </w:rPr>
                </w:rPrChange>
              </w:rPr>
              <w:tab/>
            </w:r>
            <w:r w:rsidRPr="00B52A3C">
              <w:rPr>
                <w:rFonts w:ascii="Consolas" w:hAnsi="Consolas" w:cs="Consolas"/>
                <w:sz w:val="20"/>
                <w:szCs w:val="20"/>
                <w:rPrChange w:id="1687" w:author="Kelvin Ang" w:date="2014-11-09T12:03:00Z">
                  <w:rPr/>
                </w:rPrChange>
              </w:rPr>
              <w:t>formatString</w:t>
            </w:r>
            <w:r w:rsidRPr="00B52A3C">
              <w:rPr>
                <w:rFonts w:ascii="Consolas" w:hAnsi="Consolas" w:cs="Consolas"/>
                <w:color w:val="000000"/>
                <w:sz w:val="20"/>
                <w:szCs w:val="20"/>
                <w:rPrChange w:id="1688" w:author="Kelvin Ang" w:date="2014-11-09T12:03:00Z">
                  <w:rPr>
                    <w:color w:val="000000"/>
                  </w:rPr>
                </w:rPrChange>
              </w:rPr>
              <w:t xml:space="preserve"> = </w:t>
            </w:r>
            <w:r w:rsidRPr="00B52A3C">
              <w:rPr>
                <w:rFonts w:ascii="Consolas" w:hAnsi="Consolas" w:cs="Consolas"/>
                <w:sz w:val="20"/>
                <w:szCs w:val="20"/>
                <w:rPrChange w:id="1689" w:author="Kelvin Ang" w:date="2014-11-09T12:03:00Z">
                  <w:rPr/>
                </w:rPrChange>
              </w:rPr>
              <w:t>formatString</w:t>
            </w:r>
            <w:r w:rsidRPr="00B52A3C">
              <w:rPr>
                <w:rFonts w:ascii="Consolas" w:hAnsi="Consolas" w:cs="Consolas"/>
                <w:color w:val="000000"/>
                <w:sz w:val="20"/>
                <w:szCs w:val="20"/>
                <w:rPrChange w:id="1690" w:author="Kelvin Ang" w:date="2014-11-09T12:03:00Z">
                  <w:rPr>
                    <w:color w:val="000000"/>
                  </w:rPr>
                </w:rPrChange>
              </w:rPr>
              <w:t xml:space="preserve"> + </w:t>
            </w:r>
            <w:r w:rsidRPr="00B52A3C">
              <w:rPr>
                <w:rFonts w:ascii="Consolas" w:hAnsi="Consolas" w:cs="Consolas"/>
                <w:color w:val="2A00FF"/>
                <w:sz w:val="20"/>
                <w:szCs w:val="20"/>
                <w:rPrChange w:id="1691" w:author="Kelvin Ang" w:date="2014-11-09T12:03:00Z">
                  <w:rPr>
                    <w:color w:val="2A00FF"/>
                  </w:rPr>
                </w:rPrChange>
              </w:rPr>
              <w:t>" yyyy"</w:t>
            </w:r>
            <w:r w:rsidRPr="00B52A3C">
              <w:rPr>
                <w:rFonts w:ascii="Consolas" w:hAnsi="Consolas" w:cs="Consolas"/>
                <w:color w:val="000000"/>
                <w:sz w:val="20"/>
                <w:szCs w:val="20"/>
                <w:rPrChange w:id="1692"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693" w:author="Kelvin Ang" w:date="2014-11-09T12:03:00Z">
                  <w:rPr/>
                </w:rPrChange>
              </w:rPr>
            </w:pPr>
            <w:r w:rsidRPr="00B52A3C">
              <w:rPr>
                <w:rFonts w:ascii="Consolas" w:hAnsi="Consolas" w:cs="Consolas"/>
                <w:color w:val="000000"/>
                <w:sz w:val="20"/>
                <w:szCs w:val="20"/>
                <w:rPrChange w:id="1694"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695" w:author="Kelvin Ang" w:date="2014-11-09T12:03:00Z">
                  <w:rPr>
                    <w:color w:val="000000"/>
                  </w:rPr>
                </w:rPrChange>
              </w:rPr>
            </w:pPr>
            <w:r w:rsidRPr="00B52A3C">
              <w:rPr>
                <w:rFonts w:ascii="Consolas" w:hAnsi="Consolas" w:cs="Consolas"/>
                <w:color w:val="000000"/>
                <w:sz w:val="20"/>
                <w:szCs w:val="20"/>
                <w:rPrChange w:id="1696"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697" w:author="Kelvin Ang" w:date="2014-11-09T12:03:00Z">
                  <w:rPr/>
                </w:rPrChange>
              </w:rPr>
            </w:pPr>
            <w:r w:rsidRPr="00B52A3C">
              <w:rPr>
                <w:rFonts w:ascii="Consolas" w:hAnsi="Consolas" w:cs="Consolas"/>
                <w:b/>
                <w:bCs/>
                <w:color w:val="7F0055"/>
                <w:sz w:val="20"/>
                <w:szCs w:val="20"/>
                <w:rPrChange w:id="1698" w:author="Kelvin Ang" w:date="2014-11-09T12:03:00Z">
                  <w:rPr>
                    <w:b/>
                    <w:bCs/>
                    <w:color w:val="7F0055"/>
                  </w:rPr>
                </w:rPrChange>
              </w:rPr>
              <w:t>if</w:t>
            </w:r>
            <w:r w:rsidRPr="00B52A3C">
              <w:rPr>
                <w:rFonts w:ascii="Consolas" w:hAnsi="Consolas" w:cs="Consolas"/>
                <w:color w:val="000000"/>
                <w:sz w:val="20"/>
                <w:szCs w:val="20"/>
                <w:rPrChange w:id="1699" w:author="Kelvin Ang" w:date="2014-11-09T12:03:00Z">
                  <w:rPr>
                    <w:color w:val="000000"/>
                  </w:rPr>
                </w:rPrChange>
              </w:rPr>
              <w:t xml:space="preserve"> (</w:t>
            </w:r>
            <w:r w:rsidRPr="00B52A3C">
              <w:rPr>
                <w:rFonts w:ascii="Consolas" w:hAnsi="Consolas" w:cs="Consolas"/>
                <w:sz w:val="20"/>
                <w:szCs w:val="20"/>
                <w:rPrChange w:id="1700" w:author="Kelvin Ang" w:date="2014-11-09T12:03:00Z">
                  <w:rPr/>
                </w:rPrChange>
              </w:rPr>
              <w:t>isShowTime</w:t>
            </w:r>
            <w:r w:rsidRPr="00B52A3C">
              <w:rPr>
                <w:rFonts w:ascii="Consolas" w:hAnsi="Consolas" w:cs="Consolas"/>
                <w:color w:val="000000"/>
                <w:sz w:val="20"/>
                <w:szCs w:val="20"/>
                <w:rPrChange w:id="1701"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02" w:author="Kelvin Ang" w:date="2014-11-09T12:03:00Z">
                  <w:rPr/>
                </w:rPrChange>
              </w:rPr>
            </w:pPr>
            <w:r w:rsidRPr="00B52A3C">
              <w:rPr>
                <w:rFonts w:ascii="Consolas" w:hAnsi="Consolas" w:cs="Consolas"/>
                <w:color w:val="000000"/>
                <w:sz w:val="20"/>
                <w:szCs w:val="20"/>
                <w:rPrChange w:id="1703" w:author="Kelvin Ang" w:date="2014-11-09T12:03:00Z">
                  <w:rPr>
                    <w:color w:val="000000"/>
                  </w:rPr>
                </w:rPrChange>
              </w:rPr>
              <w:tab/>
            </w:r>
            <w:r w:rsidRPr="00B52A3C">
              <w:rPr>
                <w:rFonts w:ascii="Consolas" w:hAnsi="Consolas" w:cs="Consolas"/>
                <w:b/>
                <w:bCs/>
                <w:color w:val="7F0055"/>
                <w:sz w:val="20"/>
                <w:szCs w:val="20"/>
                <w:rPrChange w:id="1704" w:author="Kelvin Ang" w:date="2014-11-09T12:03:00Z">
                  <w:rPr>
                    <w:b/>
                    <w:bCs/>
                    <w:color w:val="7F0055"/>
                  </w:rPr>
                </w:rPrChange>
              </w:rPr>
              <w:t>if</w:t>
            </w:r>
            <w:r w:rsidRPr="00B52A3C">
              <w:rPr>
                <w:rFonts w:ascii="Consolas" w:hAnsi="Consolas" w:cs="Consolas"/>
                <w:color w:val="000000"/>
                <w:sz w:val="20"/>
                <w:szCs w:val="20"/>
                <w:rPrChange w:id="1705" w:author="Kelvin Ang" w:date="2014-11-09T12:03:00Z">
                  <w:rPr>
                    <w:color w:val="000000"/>
                  </w:rPr>
                </w:rPrChange>
              </w:rPr>
              <w:t xml:space="preserve"> (!</w:t>
            </w:r>
            <w:r w:rsidRPr="00B52A3C">
              <w:rPr>
                <w:rFonts w:ascii="Consolas" w:hAnsi="Consolas" w:cs="Consolas"/>
                <w:sz w:val="20"/>
                <w:szCs w:val="20"/>
                <w:rPrChange w:id="1706" w:author="Kelvin Ang" w:date="2014-11-09T12:03:00Z">
                  <w:rPr/>
                </w:rPrChange>
              </w:rPr>
              <w:t>isDateEmpty</w:t>
            </w:r>
            <w:r w:rsidRPr="00B52A3C">
              <w:rPr>
                <w:rFonts w:ascii="Consolas" w:hAnsi="Consolas" w:cs="Consolas"/>
                <w:color w:val="000000"/>
                <w:sz w:val="20"/>
                <w:szCs w:val="20"/>
                <w:rPrChange w:id="1707"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08" w:author="Kelvin Ang" w:date="2014-11-09T12:03:00Z">
                  <w:rPr/>
                </w:rPrChange>
              </w:rPr>
            </w:pPr>
            <w:r w:rsidRPr="00B52A3C">
              <w:rPr>
                <w:rFonts w:ascii="Consolas" w:hAnsi="Consolas" w:cs="Consolas"/>
                <w:color w:val="000000"/>
                <w:sz w:val="20"/>
                <w:szCs w:val="20"/>
                <w:rPrChange w:id="1709" w:author="Kelvin Ang" w:date="2014-11-09T12:03:00Z">
                  <w:rPr>
                    <w:color w:val="000000"/>
                  </w:rPr>
                </w:rPrChange>
              </w:rPr>
              <w:tab/>
            </w:r>
            <w:r w:rsidRPr="00B52A3C">
              <w:rPr>
                <w:rFonts w:ascii="Consolas" w:hAnsi="Consolas" w:cs="Consolas"/>
                <w:color w:val="000000"/>
                <w:sz w:val="20"/>
                <w:szCs w:val="20"/>
                <w:rPrChange w:id="1710" w:author="Kelvin Ang" w:date="2014-11-09T12:03:00Z">
                  <w:rPr>
                    <w:color w:val="000000"/>
                  </w:rPr>
                </w:rPrChange>
              </w:rPr>
              <w:tab/>
            </w:r>
            <w:r w:rsidRPr="00B52A3C">
              <w:rPr>
                <w:rFonts w:ascii="Consolas" w:hAnsi="Consolas" w:cs="Consolas"/>
                <w:sz w:val="20"/>
                <w:szCs w:val="20"/>
                <w:rPrChange w:id="1711" w:author="Kelvin Ang" w:date="2014-11-09T12:03:00Z">
                  <w:rPr/>
                </w:rPrChange>
              </w:rPr>
              <w:t>formatString</w:t>
            </w:r>
            <w:r w:rsidRPr="00B52A3C">
              <w:rPr>
                <w:rFonts w:ascii="Consolas" w:hAnsi="Consolas" w:cs="Consolas"/>
                <w:color w:val="000000"/>
                <w:sz w:val="20"/>
                <w:szCs w:val="20"/>
                <w:rPrChange w:id="1712" w:author="Kelvin Ang" w:date="2014-11-09T12:03:00Z">
                  <w:rPr>
                    <w:color w:val="000000"/>
                  </w:rPr>
                </w:rPrChange>
              </w:rPr>
              <w:t xml:space="preserve"> = </w:t>
            </w:r>
            <w:r w:rsidRPr="00B52A3C">
              <w:rPr>
                <w:rFonts w:ascii="Consolas" w:hAnsi="Consolas" w:cs="Consolas"/>
                <w:sz w:val="20"/>
                <w:szCs w:val="20"/>
                <w:rPrChange w:id="1713" w:author="Kelvin Ang" w:date="2014-11-09T12:03:00Z">
                  <w:rPr/>
                </w:rPrChange>
              </w:rPr>
              <w:t>formatString</w:t>
            </w:r>
            <w:r w:rsidRPr="00B52A3C">
              <w:rPr>
                <w:rFonts w:ascii="Consolas" w:hAnsi="Consolas" w:cs="Consolas"/>
                <w:color w:val="000000"/>
                <w:sz w:val="20"/>
                <w:szCs w:val="20"/>
                <w:rPrChange w:id="1714" w:author="Kelvin Ang" w:date="2014-11-09T12:03:00Z">
                  <w:rPr>
                    <w:color w:val="000000"/>
                  </w:rPr>
                </w:rPrChange>
              </w:rPr>
              <w:t xml:space="preserve"> + </w:t>
            </w:r>
            <w:r w:rsidRPr="00B52A3C">
              <w:rPr>
                <w:rFonts w:ascii="Consolas" w:hAnsi="Consolas" w:cs="Consolas"/>
                <w:color w:val="2A00FF"/>
                <w:sz w:val="20"/>
                <w:szCs w:val="20"/>
                <w:rPrChange w:id="1715" w:author="Kelvin Ang" w:date="2014-11-09T12:03:00Z">
                  <w:rPr>
                    <w:color w:val="2A00FF"/>
                  </w:rPr>
                </w:rPrChange>
              </w:rPr>
              <w:t>" "</w:t>
            </w:r>
            <w:r w:rsidRPr="00B52A3C">
              <w:rPr>
                <w:rFonts w:ascii="Consolas" w:hAnsi="Consolas" w:cs="Consolas"/>
                <w:color w:val="000000"/>
                <w:sz w:val="20"/>
                <w:szCs w:val="20"/>
                <w:rPrChange w:id="1716"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17" w:author="Kelvin Ang" w:date="2014-11-09T12:03:00Z">
                  <w:rPr/>
                </w:rPrChange>
              </w:rPr>
            </w:pPr>
            <w:r w:rsidRPr="00B52A3C">
              <w:rPr>
                <w:rFonts w:ascii="Consolas" w:hAnsi="Consolas" w:cs="Consolas"/>
                <w:color w:val="000000"/>
                <w:sz w:val="20"/>
                <w:szCs w:val="20"/>
                <w:rPrChange w:id="1718"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19" w:author="Kelvin Ang" w:date="2014-11-09T12:03:00Z">
                  <w:rPr/>
                </w:rPrChange>
              </w:rPr>
            </w:pPr>
            <w:r w:rsidRPr="00B52A3C">
              <w:rPr>
                <w:rFonts w:ascii="Consolas" w:hAnsi="Consolas" w:cs="Consolas"/>
                <w:color w:val="000000"/>
                <w:sz w:val="20"/>
                <w:szCs w:val="20"/>
                <w:rPrChange w:id="1720" w:author="Kelvin Ang" w:date="2014-11-09T12:03:00Z">
                  <w:rPr>
                    <w:color w:val="000000"/>
                  </w:rPr>
                </w:rPrChange>
              </w:rPr>
              <w:tab/>
            </w:r>
            <w:r w:rsidRPr="00B52A3C">
              <w:rPr>
                <w:rFonts w:ascii="Consolas" w:hAnsi="Consolas" w:cs="Consolas"/>
                <w:sz w:val="20"/>
                <w:szCs w:val="20"/>
                <w:rPrChange w:id="1721" w:author="Kelvin Ang" w:date="2014-11-09T12:03:00Z">
                  <w:rPr/>
                </w:rPrChange>
              </w:rPr>
              <w:t>formatString</w:t>
            </w:r>
            <w:r w:rsidRPr="00B52A3C">
              <w:rPr>
                <w:rFonts w:ascii="Consolas" w:hAnsi="Consolas" w:cs="Consolas"/>
                <w:color w:val="000000"/>
                <w:sz w:val="20"/>
                <w:szCs w:val="20"/>
                <w:rPrChange w:id="1722" w:author="Kelvin Ang" w:date="2014-11-09T12:03:00Z">
                  <w:rPr>
                    <w:color w:val="000000"/>
                  </w:rPr>
                </w:rPrChange>
              </w:rPr>
              <w:t xml:space="preserve"> = </w:t>
            </w:r>
            <w:r w:rsidRPr="00B52A3C">
              <w:rPr>
                <w:rFonts w:ascii="Consolas" w:hAnsi="Consolas" w:cs="Consolas"/>
                <w:sz w:val="20"/>
                <w:szCs w:val="20"/>
                <w:rPrChange w:id="1723" w:author="Kelvin Ang" w:date="2014-11-09T12:03:00Z">
                  <w:rPr/>
                </w:rPrChange>
              </w:rPr>
              <w:t>formatString</w:t>
            </w:r>
            <w:r w:rsidRPr="00B52A3C">
              <w:rPr>
                <w:rFonts w:ascii="Consolas" w:hAnsi="Consolas" w:cs="Consolas"/>
                <w:color w:val="000000"/>
                <w:sz w:val="20"/>
                <w:szCs w:val="20"/>
                <w:rPrChange w:id="1724" w:author="Kelvin Ang" w:date="2014-11-09T12:03:00Z">
                  <w:rPr>
                    <w:color w:val="000000"/>
                  </w:rPr>
                </w:rPrChange>
              </w:rPr>
              <w:t xml:space="preserve"> + </w:t>
            </w:r>
            <w:r w:rsidRPr="00B52A3C">
              <w:rPr>
                <w:rFonts w:ascii="Consolas" w:hAnsi="Consolas" w:cs="Consolas"/>
                <w:color w:val="2A00FF"/>
                <w:sz w:val="20"/>
                <w:szCs w:val="20"/>
                <w:rPrChange w:id="1725" w:author="Kelvin Ang" w:date="2014-11-09T12:03:00Z">
                  <w:rPr>
                    <w:color w:val="2A00FF"/>
                  </w:rPr>
                </w:rPrChange>
              </w:rPr>
              <w:t>"h"</w:t>
            </w:r>
            <w:r w:rsidRPr="00B52A3C">
              <w:rPr>
                <w:rFonts w:ascii="Consolas" w:hAnsi="Consolas" w:cs="Consolas"/>
                <w:color w:val="000000"/>
                <w:sz w:val="20"/>
                <w:szCs w:val="20"/>
                <w:rPrChange w:id="1726"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27" w:author="Kelvin Ang" w:date="2014-11-09T12:03:00Z">
                  <w:rPr/>
                </w:rPrChange>
              </w:rPr>
            </w:pPr>
            <w:r w:rsidRPr="00B52A3C">
              <w:rPr>
                <w:rFonts w:ascii="Consolas" w:hAnsi="Consolas" w:cs="Consolas"/>
                <w:color w:val="000000"/>
                <w:sz w:val="20"/>
                <w:szCs w:val="20"/>
                <w:rPrChange w:id="1728" w:author="Kelvin Ang" w:date="2014-11-09T12:03:00Z">
                  <w:rPr>
                    <w:color w:val="000000"/>
                  </w:rPr>
                </w:rPrChange>
              </w:rPr>
              <w:tab/>
            </w:r>
            <w:r w:rsidRPr="00B52A3C">
              <w:rPr>
                <w:rFonts w:ascii="Consolas" w:hAnsi="Consolas" w:cs="Consolas"/>
                <w:b/>
                <w:bCs/>
                <w:color w:val="7F0055"/>
                <w:sz w:val="20"/>
                <w:szCs w:val="20"/>
                <w:rPrChange w:id="1729" w:author="Kelvin Ang" w:date="2014-11-09T12:03:00Z">
                  <w:rPr>
                    <w:b/>
                    <w:bCs/>
                    <w:color w:val="7F0055"/>
                  </w:rPr>
                </w:rPrChange>
              </w:rPr>
              <w:t>if</w:t>
            </w:r>
            <w:r w:rsidRPr="00B52A3C">
              <w:rPr>
                <w:rFonts w:ascii="Consolas" w:hAnsi="Consolas" w:cs="Consolas"/>
                <w:color w:val="000000"/>
                <w:sz w:val="20"/>
                <w:szCs w:val="20"/>
                <w:rPrChange w:id="1730" w:author="Kelvin Ang" w:date="2014-11-09T12:03:00Z">
                  <w:rPr>
                    <w:color w:val="000000"/>
                  </w:rPr>
                </w:rPrChange>
              </w:rPr>
              <w:t xml:space="preserve"> (</w:t>
            </w:r>
            <w:r w:rsidRPr="00B52A3C">
              <w:rPr>
                <w:rFonts w:ascii="Consolas" w:hAnsi="Consolas" w:cs="Consolas"/>
                <w:i/>
                <w:iCs/>
                <w:color w:val="000000"/>
                <w:sz w:val="20"/>
                <w:szCs w:val="20"/>
                <w:rPrChange w:id="1731" w:author="Kelvin Ang" w:date="2014-11-09T12:03:00Z">
                  <w:rPr>
                    <w:i/>
                    <w:iCs/>
                    <w:color w:val="000000"/>
                  </w:rPr>
                </w:rPrChange>
              </w:rPr>
              <w:t>hasMinutes</w:t>
            </w:r>
            <w:r w:rsidRPr="00B52A3C">
              <w:rPr>
                <w:rFonts w:ascii="Consolas" w:hAnsi="Consolas" w:cs="Consolas"/>
                <w:color w:val="000000"/>
                <w:sz w:val="20"/>
                <w:szCs w:val="20"/>
                <w:rPrChange w:id="1732" w:author="Kelvin Ang" w:date="2014-11-09T12:03:00Z">
                  <w:rPr>
                    <w:color w:val="000000"/>
                  </w:rPr>
                </w:rPrChange>
              </w:rPr>
              <w:t>(</w:t>
            </w:r>
            <w:r w:rsidRPr="00B52A3C">
              <w:rPr>
                <w:rFonts w:ascii="Consolas" w:hAnsi="Consolas" w:cs="Consolas"/>
                <w:sz w:val="20"/>
                <w:szCs w:val="20"/>
                <w:rPrChange w:id="1733" w:author="Kelvin Ang" w:date="2014-11-09T12:03:00Z">
                  <w:rPr/>
                </w:rPrChange>
              </w:rPr>
              <w:t>currentDate</w:t>
            </w:r>
            <w:r w:rsidRPr="00B52A3C">
              <w:rPr>
                <w:rFonts w:ascii="Consolas" w:hAnsi="Consolas" w:cs="Consolas"/>
                <w:color w:val="000000"/>
                <w:sz w:val="20"/>
                <w:szCs w:val="20"/>
                <w:rPrChange w:id="1734"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35" w:author="Kelvin Ang" w:date="2014-11-09T12:03:00Z">
                  <w:rPr/>
                </w:rPrChange>
              </w:rPr>
            </w:pPr>
            <w:r w:rsidRPr="00B52A3C">
              <w:rPr>
                <w:rFonts w:ascii="Consolas" w:hAnsi="Consolas" w:cs="Consolas"/>
                <w:color w:val="000000"/>
                <w:sz w:val="20"/>
                <w:szCs w:val="20"/>
                <w:rPrChange w:id="1736" w:author="Kelvin Ang" w:date="2014-11-09T12:03:00Z">
                  <w:rPr>
                    <w:color w:val="000000"/>
                  </w:rPr>
                </w:rPrChange>
              </w:rPr>
              <w:tab/>
            </w:r>
            <w:r w:rsidRPr="00B52A3C">
              <w:rPr>
                <w:rFonts w:ascii="Consolas" w:hAnsi="Consolas" w:cs="Consolas"/>
                <w:color w:val="000000"/>
                <w:sz w:val="20"/>
                <w:szCs w:val="20"/>
                <w:rPrChange w:id="1737" w:author="Kelvin Ang" w:date="2014-11-09T12:03:00Z">
                  <w:rPr>
                    <w:color w:val="000000"/>
                  </w:rPr>
                </w:rPrChange>
              </w:rPr>
              <w:tab/>
            </w:r>
            <w:r w:rsidRPr="00B52A3C">
              <w:rPr>
                <w:rFonts w:ascii="Consolas" w:hAnsi="Consolas" w:cs="Consolas"/>
                <w:sz w:val="20"/>
                <w:szCs w:val="20"/>
                <w:rPrChange w:id="1738" w:author="Kelvin Ang" w:date="2014-11-09T12:03:00Z">
                  <w:rPr/>
                </w:rPrChange>
              </w:rPr>
              <w:t>formatString</w:t>
            </w:r>
            <w:r w:rsidRPr="00B52A3C">
              <w:rPr>
                <w:rFonts w:ascii="Consolas" w:hAnsi="Consolas" w:cs="Consolas"/>
                <w:color w:val="000000"/>
                <w:sz w:val="20"/>
                <w:szCs w:val="20"/>
                <w:rPrChange w:id="1739" w:author="Kelvin Ang" w:date="2014-11-09T12:03:00Z">
                  <w:rPr>
                    <w:color w:val="000000"/>
                  </w:rPr>
                </w:rPrChange>
              </w:rPr>
              <w:t xml:space="preserve"> = </w:t>
            </w:r>
            <w:r w:rsidRPr="00B52A3C">
              <w:rPr>
                <w:rFonts w:ascii="Consolas" w:hAnsi="Consolas" w:cs="Consolas"/>
                <w:sz w:val="20"/>
                <w:szCs w:val="20"/>
                <w:rPrChange w:id="1740" w:author="Kelvin Ang" w:date="2014-11-09T12:03:00Z">
                  <w:rPr/>
                </w:rPrChange>
              </w:rPr>
              <w:t>formatString</w:t>
            </w:r>
            <w:r w:rsidRPr="00B52A3C">
              <w:rPr>
                <w:rFonts w:ascii="Consolas" w:hAnsi="Consolas" w:cs="Consolas"/>
                <w:color w:val="000000"/>
                <w:sz w:val="20"/>
                <w:szCs w:val="20"/>
                <w:rPrChange w:id="1741" w:author="Kelvin Ang" w:date="2014-11-09T12:03:00Z">
                  <w:rPr>
                    <w:color w:val="000000"/>
                  </w:rPr>
                </w:rPrChange>
              </w:rPr>
              <w:t xml:space="preserve"> + </w:t>
            </w:r>
            <w:r w:rsidRPr="00B52A3C">
              <w:rPr>
                <w:rFonts w:ascii="Consolas" w:hAnsi="Consolas" w:cs="Consolas"/>
                <w:color w:val="2A00FF"/>
                <w:sz w:val="20"/>
                <w:szCs w:val="20"/>
                <w:rPrChange w:id="1742" w:author="Kelvin Ang" w:date="2014-11-09T12:03:00Z">
                  <w:rPr>
                    <w:color w:val="2A00FF"/>
                  </w:rPr>
                </w:rPrChange>
              </w:rPr>
              <w:t>":mm"</w:t>
            </w:r>
            <w:r w:rsidRPr="00B52A3C">
              <w:rPr>
                <w:rFonts w:ascii="Consolas" w:hAnsi="Consolas" w:cs="Consolas"/>
                <w:color w:val="000000"/>
                <w:sz w:val="20"/>
                <w:szCs w:val="20"/>
                <w:rPrChange w:id="1743"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44" w:author="Kelvin Ang" w:date="2014-11-09T12:03:00Z">
                  <w:rPr/>
                </w:rPrChange>
              </w:rPr>
            </w:pPr>
            <w:r w:rsidRPr="00B52A3C">
              <w:rPr>
                <w:rFonts w:ascii="Consolas" w:hAnsi="Consolas" w:cs="Consolas"/>
                <w:color w:val="000000"/>
                <w:sz w:val="20"/>
                <w:szCs w:val="20"/>
                <w:rPrChange w:id="1745"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46" w:author="Kelvin Ang" w:date="2014-11-09T12:03:00Z">
                  <w:rPr/>
                </w:rPrChange>
              </w:rPr>
            </w:pPr>
            <w:r w:rsidRPr="00B52A3C">
              <w:rPr>
                <w:rFonts w:ascii="Consolas" w:hAnsi="Consolas" w:cs="Consolas"/>
                <w:color w:val="000000"/>
                <w:sz w:val="20"/>
                <w:szCs w:val="20"/>
                <w:rPrChange w:id="1747" w:author="Kelvin Ang" w:date="2014-11-09T12:03:00Z">
                  <w:rPr>
                    <w:color w:val="000000"/>
                  </w:rPr>
                </w:rPrChange>
              </w:rPr>
              <w:tab/>
            </w:r>
            <w:r w:rsidRPr="00B52A3C">
              <w:rPr>
                <w:rFonts w:ascii="Consolas" w:hAnsi="Consolas" w:cs="Consolas"/>
                <w:sz w:val="20"/>
                <w:szCs w:val="20"/>
                <w:rPrChange w:id="1748" w:author="Kelvin Ang" w:date="2014-11-09T12:03:00Z">
                  <w:rPr/>
                </w:rPrChange>
              </w:rPr>
              <w:t>formatString</w:t>
            </w:r>
            <w:r w:rsidRPr="00B52A3C">
              <w:rPr>
                <w:rFonts w:ascii="Consolas" w:hAnsi="Consolas" w:cs="Consolas"/>
                <w:color w:val="000000"/>
                <w:sz w:val="20"/>
                <w:szCs w:val="20"/>
                <w:rPrChange w:id="1749" w:author="Kelvin Ang" w:date="2014-11-09T12:03:00Z">
                  <w:rPr>
                    <w:color w:val="000000"/>
                  </w:rPr>
                </w:rPrChange>
              </w:rPr>
              <w:t xml:space="preserve"> = </w:t>
            </w:r>
            <w:r w:rsidRPr="00B52A3C">
              <w:rPr>
                <w:rFonts w:ascii="Consolas" w:hAnsi="Consolas" w:cs="Consolas"/>
                <w:sz w:val="20"/>
                <w:szCs w:val="20"/>
                <w:rPrChange w:id="1750" w:author="Kelvin Ang" w:date="2014-11-09T12:03:00Z">
                  <w:rPr/>
                </w:rPrChange>
              </w:rPr>
              <w:t>formatString</w:t>
            </w:r>
            <w:r w:rsidRPr="00B52A3C">
              <w:rPr>
                <w:rFonts w:ascii="Consolas" w:hAnsi="Consolas" w:cs="Consolas"/>
                <w:color w:val="000000"/>
                <w:sz w:val="20"/>
                <w:szCs w:val="20"/>
                <w:rPrChange w:id="1751" w:author="Kelvin Ang" w:date="2014-11-09T12:03:00Z">
                  <w:rPr>
                    <w:color w:val="000000"/>
                  </w:rPr>
                </w:rPrChange>
              </w:rPr>
              <w:t xml:space="preserve"> + </w:t>
            </w:r>
            <w:r w:rsidRPr="00B52A3C">
              <w:rPr>
                <w:rFonts w:ascii="Consolas" w:hAnsi="Consolas" w:cs="Consolas"/>
                <w:color w:val="2A00FF"/>
                <w:sz w:val="20"/>
                <w:szCs w:val="20"/>
                <w:rPrChange w:id="1752" w:author="Kelvin Ang" w:date="2014-11-09T12:03:00Z">
                  <w:rPr>
                    <w:color w:val="2A00FF"/>
                  </w:rPr>
                </w:rPrChange>
              </w:rPr>
              <w:t>"a"</w:t>
            </w:r>
            <w:r w:rsidRPr="00B52A3C">
              <w:rPr>
                <w:rFonts w:ascii="Consolas" w:hAnsi="Consolas" w:cs="Consolas"/>
                <w:color w:val="000000"/>
                <w:sz w:val="20"/>
                <w:szCs w:val="20"/>
                <w:rPrChange w:id="1753"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54"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r w:rsidR="003C0DB2">
        <w:fldChar w:fldCharType="begin"/>
      </w:r>
      <w:r w:rsidR="003C0DB2">
        <w:instrText xml:space="preserve"> SEQ Figure \* ARABIC </w:instrText>
      </w:r>
      <w:r w:rsidR="003C0DB2">
        <w:fldChar w:fldCharType="separate"/>
      </w:r>
      <w:ins w:id="1755" w:author="Kelvin Ang" w:date="2014-11-09T13:28:00Z">
        <w:r w:rsidR="00890E7B">
          <w:rPr>
            <w:noProof/>
          </w:rPr>
          <w:t>12</w:t>
        </w:r>
      </w:ins>
      <w:del w:id="1756" w:author="Kelvin Ang" w:date="2014-11-09T10:12:00Z">
        <w:r w:rsidR="0092526E" w:rsidDel="00E02FC6">
          <w:rPr>
            <w:noProof/>
          </w:rPr>
          <w:delText>15</w:delText>
        </w:r>
      </w:del>
      <w:r w:rsidR="003C0DB2">
        <w:rPr>
          <w:noProof/>
        </w:rPr>
        <w:fldChar w:fldCharType="end"/>
      </w:r>
      <w:r w:rsidR="0092526E" w:rsidRPr="00B9366F">
        <w:rPr>
          <w:noProof/>
        </w:rPr>
        <w:t xml:space="preserve"> </w:t>
      </w:r>
      <w:r w:rsidR="0092526E">
        <w:rPr>
          <w:noProof/>
        </w:rPr>
        <w:t>–</w:t>
      </w:r>
      <w:r w:rsidR="0092526E" w:rsidRPr="00B9366F">
        <w:rPr>
          <w:noProof/>
        </w:rPr>
        <w:t xml:space="preserve"> </w:t>
      </w:r>
      <w:del w:id="1757" w:author="Kelvin Ang" w:date="2014-11-09T12:01:00Z">
        <w:r w:rsidR="0092526E" w:rsidRPr="00B9366F" w:rsidDel="006A70DD">
          <w:rPr>
            <w:noProof/>
          </w:rPr>
          <w:delText xml:space="preserve">Friendly </w:delText>
        </w:r>
      </w:del>
      <w:ins w:id="1758"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59" w:name="_Toc403221038"/>
      <w:bookmarkStart w:id="1760" w:name="_Toc403300491"/>
      <w:r>
        <w:lastRenderedPageBreak/>
        <w:t>4</w:t>
      </w:r>
      <w:r w:rsidR="0092526E">
        <w:t>.2.2</w:t>
      </w:r>
      <w:r w:rsidR="0092526E" w:rsidRPr="007D73FE">
        <w:t xml:space="preserve"> Task Manager</w:t>
      </w:r>
      <w:bookmarkEnd w:id="1759"/>
      <w:bookmarkEnd w:id="1760"/>
    </w:p>
    <w:p w14:paraId="3DCF110F" w14:textId="77777777" w:rsidR="0092526E" w:rsidRDefault="0092526E" w:rsidP="0092526E">
      <w:pPr>
        <w:pStyle w:val="Caption"/>
        <w:jc w:val="center"/>
      </w:pPr>
      <w:r>
        <w:object w:dxaOrig="14445" w:dyaOrig="11145" w14:anchorId="59A5F8E8">
          <v:shape id="_x0000_i1038" type="#_x0000_t75" style="width:468.7pt;height:277.8pt" o:ole="">
            <v:imagedata r:id="rId70" o:title="" cropbottom="19783f" cropleft="6060f"/>
          </v:shape>
          <o:OLEObject Type="Embed" ProgID="Visio.Drawing.15" ShapeID="_x0000_i1038" DrawAspect="Content" ObjectID="_1477045913" r:id="rId71"/>
        </w:object>
      </w:r>
    </w:p>
    <w:p w14:paraId="4BCE405E" w14:textId="77777777" w:rsidR="0092526E" w:rsidRPr="000F6BFC"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1761" w:author="Kelvin Ang" w:date="2014-11-09T13:29:00Z">
        <w:r w:rsidR="00814AED">
          <w:rPr>
            <w:noProof/>
          </w:rPr>
          <w:t>13</w:t>
        </w:r>
      </w:ins>
      <w:del w:id="1762" w:author="Kelvin Ang" w:date="2014-11-09T10:12:00Z">
        <w:r w:rsidDel="00E02FC6">
          <w:rPr>
            <w:noProof/>
          </w:rPr>
          <w:delText>16</w:delText>
        </w:r>
      </w:del>
      <w:r w:rsidR="003C0DB2">
        <w:rPr>
          <w:noProof/>
        </w:rPr>
        <w:fldChar w:fldCharType="end"/>
      </w:r>
      <w:r w:rsidRPr="00B9366F">
        <w:t xml:space="preserve"> </w:t>
      </w:r>
      <w:r>
        <w:t>–</w:t>
      </w:r>
      <w:r w:rsidRPr="00B9366F">
        <w:t xml:space="preserve"> Task Manager Class Diagram</w:t>
      </w:r>
    </w:p>
    <w:p w14:paraId="428840C6" w14:textId="0B9BE4DC" w:rsidR="0092526E" w:rsidRPr="00667E20" w:rsidRDefault="0092526E" w:rsidP="0092526E">
      <w:del w:id="1763" w:author="Kelvin Ang" w:date="2014-11-09T12:07:00Z">
        <w:r w:rsidRPr="00667E20" w:rsidDel="00744DD7">
          <w:delText xml:space="preserve">The </w:delText>
        </w:r>
      </w:del>
      <w:r w:rsidRPr="007A6022">
        <w:rPr>
          <w:i/>
        </w:rPr>
        <w:t>Task</w:t>
      </w:r>
      <w:del w:id="1764" w:author="Kelvin Ang" w:date="2014-11-09T12:07:00Z">
        <w:r w:rsidRPr="007A6022" w:rsidDel="00744DD7">
          <w:rPr>
            <w:i/>
          </w:rPr>
          <w:delText xml:space="preserve"> </w:delText>
        </w:r>
      </w:del>
      <w:r w:rsidRPr="007A6022">
        <w:rPr>
          <w:i/>
        </w:rPr>
        <w:t>Manager</w:t>
      </w:r>
      <w:r w:rsidRPr="00667E20">
        <w:t xml:space="preserve"> </w:t>
      </w:r>
      <w:del w:id="1765" w:author="Kelvin Ang" w:date="2014-11-09T12:07:00Z">
        <w:r w:rsidRPr="00667E20" w:rsidDel="00744DD7">
          <w:delText xml:space="preserve">Interface </w:delText>
        </w:r>
      </w:del>
      <w:r w:rsidRPr="00667E20">
        <w:t xml:space="preserve">follows </w:t>
      </w:r>
      <w:del w:id="1766"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1767" w:author="Kelvin Ang" w:date="2014-11-09T13:29:00Z">
        <w:r w:rsidR="00814AED">
          <w:t xml:space="preserve"> An overview of </w:t>
        </w:r>
        <w:r w:rsidR="00814AED" w:rsidRPr="00814AED">
          <w:rPr>
            <w:i/>
            <w:rPrChange w:id="1768" w:author="Kelvin Ang" w:date="2014-11-09T13:29:00Z">
              <w:rPr/>
            </w:rPrChange>
          </w:rPr>
          <w:t>TaskManager</w:t>
        </w:r>
        <w:r w:rsidR="00814AED">
          <w:t xml:space="preserve"> is illustrated in </w:t>
        </w:r>
        <w:r w:rsidR="00814AED" w:rsidRPr="00814AED">
          <w:rPr>
            <w:b/>
            <w:rPrChange w:id="1769" w:author="Kelvin Ang" w:date="2014-11-09T13:29:00Z">
              <w:rPr/>
            </w:rPrChange>
          </w:rPr>
          <w:t>Figure 13</w:t>
        </w:r>
        <w:r w:rsidR="00814AED">
          <w:t>.</w:t>
        </w:r>
      </w:ins>
      <w:r w:rsidRPr="00667E20">
        <w:t xml:space="preserve"> </w:t>
      </w:r>
      <w:del w:id="1770" w:author="Kelvin Ang" w:date="2014-11-09T13:29:00Z">
        <w:r w:rsidRPr="00667E20" w:rsidDel="00814AED">
          <w:delText xml:space="preserve">The </w:delText>
        </w:r>
      </w:del>
      <w:r w:rsidRPr="007A6022">
        <w:rPr>
          <w:i/>
        </w:rPr>
        <w:t>Task</w:t>
      </w:r>
      <w:del w:id="1771" w:author="Kelvin Ang" w:date="2014-11-09T13:29:00Z">
        <w:r w:rsidRPr="007A6022" w:rsidDel="00814AED">
          <w:rPr>
            <w:i/>
          </w:rPr>
          <w:delText xml:space="preserve"> </w:delText>
        </w:r>
      </w:del>
      <w:r w:rsidRPr="007A6022">
        <w:rPr>
          <w:i/>
        </w:rPr>
        <w:t>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72" w:author="Kelvin Ang" w:date="2014-11-09T12:09:00Z">
        <w:r w:rsidRPr="007A6022" w:rsidDel="00E974B9">
          <w:rPr>
            <w:i/>
          </w:rPr>
          <w:delText>TaskManagerActual</w:delText>
        </w:r>
        <w:r w:rsidRPr="00667E20" w:rsidDel="00E974B9">
          <w:delText xml:space="preserve"> </w:delText>
        </w:r>
      </w:del>
      <w:ins w:id="1773" w:author="Kelvin Ang" w:date="2014-11-09T12:09:00Z">
        <w:r w:rsidR="00E974B9" w:rsidRPr="007A6022">
          <w:rPr>
            <w:i/>
          </w:rPr>
          <w:t>TaskManager</w:t>
        </w:r>
        <w:r w:rsidR="00E974B9">
          <w:rPr>
            <w:i/>
          </w:rPr>
          <w:t xml:space="preserve"> </w:t>
        </w:r>
      </w:ins>
      <w:r w:rsidRPr="00667E20">
        <w:t xml:space="preserve">is responsible for maintaining the full list of tasks, and depends on </w:t>
      </w:r>
      <w:del w:id="1774" w:author="Kelvin Ang" w:date="2014-11-09T12:08:00Z">
        <w:r w:rsidRPr="00667E20" w:rsidDel="00E974B9">
          <w:delText xml:space="preserve">a </w:delText>
        </w:r>
      </w:del>
      <w:r w:rsidRPr="007A6022">
        <w:rPr>
          <w:i/>
        </w:rPr>
        <w:t>ListProcessor</w:t>
      </w:r>
      <w:r w:rsidRPr="00667E20">
        <w:t xml:space="preserve"> to generate the display list</w:t>
      </w:r>
      <w:ins w:id="1775" w:author="Kelvin Ang" w:date="2014-11-09T12:08:00Z">
        <w:r w:rsidR="00E974B9">
          <w:t xml:space="preserve"> and identify overlaps</w:t>
        </w:r>
      </w:ins>
      <w:r w:rsidRPr="00667E20">
        <w:t xml:space="preserve"> whenever the </w:t>
      </w:r>
      <w:del w:id="1776" w:author="Kelvin Ang" w:date="2014-11-09T12:08:00Z">
        <w:r w:rsidRPr="00E974B9" w:rsidDel="00E974B9">
          <w:rPr>
            <w:rPrChange w:id="1777" w:author="Kelvin Ang" w:date="2014-11-09T12:08:00Z">
              <w:rPr>
                <w:i/>
              </w:rPr>
            </w:rPrChange>
          </w:rPr>
          <w:delText xml:space="preserve">getList() </w:delText>
        </w:r>
      </w:del>
      <w:ins w:id="1778" w:author="Kelvin Ang" w:date="2014-11-09T12:08:00Z">
        <w:r w:rsidR="00E974B9" w:rsidRPr="00E974B9">
          <w:rPr>
            <w:rPrChange w:id="1779" w:author="Kelvin Ang" w:date="2014-11-09T12:08:00Z">
              <w:rPr>
                <w:i/>
              </w:rPr>
            </w:rPrChange>
          </w:rPr>
          <w:t>list is refreshed</w:t>
        </w:r>
      </w:ins>
      <w:del w:id="1780"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1781" w:author="Kelvin Ang" w:date="2014-11-09T12:09:00Z">
            <w:rPr/>
          </w:rPrChange>
        </w:rPr>
        <w:t>GUI</w:t>
      </w:r>
      <w:r>
        <w:t xml:space="preserve"> to highlight.</w:t>
      </w:r>
    </w:p>
    <w:p w14:paraId="5A8FAB07" w14:textId="387F3130" w:rsidR="0092526E" w:rsidRDefault="0092526E" w:rsidP="0092526E">
      <w:r w:rsidRPr="00667E20">
        <w:t xml:space="preserve">Whenever </w:t>
      </w:r>
      <w:del w:id="1782" w:author="Kelvin Ang" w:date="2014-11-09T12:10:00Z">
        <w:r w:rsidRPr="00667E20" w:rsidDel="00A65446">
          <w:delText>tasks are added or removed</w:delText>
        </w:r>
      </w:del>
      <w:ins w:id="1783" w:author="Kelvin Ang" w:date="2014-11-09T12:10:00Z">
        <w:r w:rsidR="00A65446">
          <w:t>the list of tasks is modified</w:t>
        </w:r>
      </w:ins>
      <w:r w:rsidRPr="00667E20">
        <w:t xml:space="preserve">, </w:t>
      </w:r>
      <w:r w:rsidRPr="007A6022">
        <w:rPr>
          <w:i/>
        </w:rPr>
        <w:t>TaskManager</w:t>
      </w:r>
      <w:del w:id="1784" w:author="Kelvin Ang" w:date="2014-11-09T12:09:00Z">
        <w:r w:rsidRPr="007A6022" w:rsidDel="002E56E8">
          <w:rPr>
            <w:i/>
          </w:rPr>
          <w:delText>Actual</w:delText>
        </w:r>
        <w:r w:rsidRPr="00667E20" w:rsidDel="002E56E8">
          <w:delText xml:space="preserve"> </w:delText>
        </w:r>
      </w:del>
      <w:ins w:id="1785" w:author="Kelvin Ang" w:date="2014-11-09T12:09:00Z">
        <w:r w:rsidR="002E56E8">
          <w:t xml:space="preserve"> </w:t>
        </w:r>
      </w:ins>
      <w:r w:rsidRPr="00667E20">
        <w:t xml:space="preserve">automatically </w:t>
      </w:r>
      <w:del w:id="1786"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87" w:author="Kelvin Ang" w:date="2014-11-09T12:10:00Z">
        <w:r w:rsidR="00A65446">
          <w:t xml:space="preserve">sends it </w:t>
        </w:r>
        <w:r w:rsidR="00AF5FA7">
          <w:t xml:space="preserve">to </w:t>
        </w:r>
      </w:ins>
      <w:del w:id="1788"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89" w:author="Kelvin Ang" w:date="2014-11-09T12:09:00Z">
        <w:r w:rsidRPr="00667E20" w:rsidDel="00AF5FA7">
          <w:delText>component</w:delText>
        </w:r>
      </w:del>
      <w:ins w:id="1790"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791" w:name="_Toc403221039"/>
      <w:bookmarkStart w:id="1792" w:name="_Toc403300492"/>
      <w:r>
        <w:lastRenderedPageBreak/>
        <w:t>4</w:t>
      </w:r>
      <w:r w:rsidR="0092526E">
        <w:t>.2.3 List Processor</w:t>
      </w:r>
      <w:bookmarkEnd w:id="1791"/>
      <w:bookmarkEnd w:id="1792"/>
    </w:p>
    <w:p w14:paraId="5BF03CD4" w14:textId="77777777" w:rsidR="00336288" w:rsidRDefault="00336288" w:rsidP="00336288">
      <w:pPr>
        <w:keepNext/>
        <w:rPr>
          <w:ins w:id="1793" w:author="Lim Wei Jie" w:date="2014-11-09T00:56:00Z"/>
        </w:rPr>
      </w:pPr>
      <w:ins w:id="1794" w:author="Lim Wei Jie" w:date="2014-11-09T00:56:00Z">
        <w:r>
          <w:object w:dxaOrig="9360" w:dyaOrig="3660" w14:anchorId="2F0E8AD1">
            <v:shape id="_x0000_i1039" type="#_x0000_t75" style="width:468pt;height:182.7pt" o:ole="">
              <v:imagedata r:id="rId72" o:title=""/>
            </v:shape>
            <o:OLEObject Type="Embed" ProgID="Visio.Drawing.15" ShapeID="_x0000_i1039" DrawAspect="Content" ObjectID="_1477045914" r:id="rId73"/>
          </w:object>
        </w:r>
      </w:ins>
    </w:p>
    <w:p w14:paraId="2A5A871B" w14:textId="77777777" w:rsidR="00336288" w:rsidRDefault="00336288" w:rsidP="00336288">
      <w:pPr>
        <w:pStyle w:val="Caption"/>
        <w:jc w:val="center"/>
        <w:rPr>
          <w:ins w:id="1795" w:author="Lim Wei Jie" w:date="2014-11-09T00:56:00Z"/>
        </w:rPr>
      </w:pPr>
      <w:ins w:id="1796" w:author="Lim Wei Jie" w:date="2014-11-09T00:56:00Z">
        <w:r>
          <w:t xml:space="preserve">Figure </w:t>
        </w:r>
        <w:r>
          <w:fldChar w:fldCharType="begin"/>
        </w:r>
        <w:r>
          <w:instrText xml:space="preserve"> SEQ Figure \* ARABIC </w:instrText>
        </w:r>
        <w:r>
          <w:fldChar w:fldCharType="separate"/>
        </w:r>
      </w:ins>
      <w:ins w:id="1797" w:author="Kelvin Ang" w:date="2014-11-09T13:30:00Z">
        <w:r w:rsidR="006B4472">
          <w:rPr>
            <w:noProof/>
          </w:rPr>
          <w:t>14</w:t>
        </w:r>
      </w:ins>
      <w:ins w:id="1798" w:author="Lim Wei Jie" w:date="2014-11-09T00:56:00Z">
        <w:del w:id="1799"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1800" w:author="Lim Wei Jie" w:date="2014-11-09T00:56:00Z"/>
          <w:rFonts w:ascii="Cambria" w:eastAsia="MS Mincho" w:hAnsi="Cambria" w:cs="Times New Roman"/>
        </w:rPr>
      </w:pPr>
      <w:ins w:id="1801" w:author="Lim Wei Jie" w:date="2014-11-09T00:56:00Z">
        <w:r>
          <w:rPr>
            <w:rFonts w:ascii="Cambria" w:eastAsia="MS Mincho" w:hAnsi="Cambria" w:cs="Times New Roman"/>
            <w:i/>
          </w:rPr>
          <w:t>ListProcessor</w:t>
        </w:r>
        <w:del w:id="1802"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03" w:author="Kelvin Ang" w:date="2014-11-09T12:11:00Z">
              <w:rPr>
                <w:rFonts w:ascii="Cambria" w:eastAsia="MS Mincho" w:hAnsi="Cambria" w:cs="Times New Roman"/>
              </w:rPr>
            </w:rPrChange>
          </w:rPr>
          <w:t>Tasks</w:t>
        </w:r>
        <w:r>
          <w:rPr>
            <w:rFonts w:ascii="Cambria" w:eastAsia="MS Mincho" w:hAnsi="Cambria" w:cs="Times New Roman"/>
          </w:rPr>
          <w:t xml:space="preserve"> passed by </w:t>
        </w:r>
        <w:r>
          <w:rPr>
            <w:rFonts w:ascii="Cambria" w:eastAsia="MS Mincho" w:hAnsi="Cambria" w:cs="Times New Roman"/>
            <w:i/>
          </w:rPr>
          <w:t>TaskManager</w:t>
        </w:r>
        <w:del w:id="1804"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05" w:author="Kelvin Ang" w:date="2014-11-09T12:37:00Z">
        <w:r w:rsidR="00826542">
          <w:rPr>
            <w:rFonts w:ascii="Cambria" w:eastAsia="MS Mincho" w:hAnsi="Cambria" w:cs="Times New Roman"/>
          </w:rPr>
          <w:t xml:space="preserve"> </w:t>
        </w:r>
      </w:ins>
      <w:ins w:id="1806" w:author="Kelvin Ang" w:date="2014-11-09T13:30:00Z">
        <w:r w:rsidR="000A19A9">
          <w:rPr>
            <w:rFonts w:ascii="Cambria" w:eastAsia="MS Mincho" w:hAnsi="Cambria" w:cs="Times New Roman"/>
          </w:rPr>
          <w:t xml:space="preserve">The structure of ListProcessor is shown in </w:t>
        </w:r>
        <w:r w:rsidR="000A19A9" w:rsidRPr="000A19A9">
          <w:rPr>
            <w:rFonts w:ascii="Cambria" w:eastAsia="MS Mincho" w:hAnsi="Cambria" w:cs="Times New Roman"/>
            <w:b/>
            <w:rPrChange w:id="1807"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ins w:id="1808" w:author="Kelvin Ang" w:date="2014-11-09T12:37:00Z">
        <w:r w:rsidR="00826542" w:rsidRPr="00826542">
          <w:rPr>
            <w:rFonts w:ascii="Cambria" w:eastAsia="MS Mincho" w:hAnsi="Cambria" w:cs="Times New Roman"/>
            <w:i/>
            <w:rPrChange w:id="1809" w:author="Kelvin Ang" w:date="2014-11-09T12:37:00Z">
              <w:rPr>
                <w:rFonts w:ascii="Cambria" w:eastAsia="MS Mincho" w:hAnsi="Cambria" w:cs="Times New Roman"/>
              </w:rPr>
            </w:rPrChange>
          </w:rPr>
          <w:t>ListProcessor</w:t>
        </w:r>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10" w:author="Lim Wei Jie" w:date="2014-11-09T00:56:00Z">
        <w:del w:id="1811"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12"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13">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14" w:author="Kelvin Ang" w:date="2014-11-09T12:25:00Z"/>
          <w:trPrChange w:id="1815"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16"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17" w:author="Kelvin Ang" w:date="2014-11-09T12:25:00Z"/>
              </w:rPr>
            </w:pPr>
            <w:ins w:id="1818" w:author="Kelvin Ang" w:date="2014-11-09T12:25:00Z">
              <w:r w:rsidRPr="000F6BFC">
                <w:t>Field / Method</w:t>
              </w:r>
            </w:ins>
          </w:p>
        </w:tc>
        <w:tc>
          <w:tcPr>
            <w:tcW w:w="4608" w:type="dxa"/>
            <w:tcPrChange w:id="1819"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20" w:author="Kelvin Ang" w:date="2014-11-09T12:25:00Z"/>
              </w:rPr>
            </w:pPr>
            <w:ins w:id="1821"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22" w:author="Kelvin Ang" w:date="2014-11-09T12:25:00Z"/>
          <w:trPrChange w:id="182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4"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25" w:author="Kelvin Ang" w:date="2014-11-09T12:25:00Z"/>
                <w:rFonts w:ascii="Consolas" w:hAnsi="Consolas" w:cs="Consolas"/>
                <w:b w:val="0"/>
                <w:sz w:val="20"/>
                <w:szCs w:val="20"/>
              </w:rPr>
            </w:pPr>
            <w:ins w:id="1826" w:author="Kelvin Ang" w:date="2014-11-09T12:26:00Z">
              <w:r>
                <w:rPr>
                  <w:rFonts w:ascii="Consolas" w:hAnsi="Consolas" w:cs="Consolas"/>
                  <w:b w:val="0"/>
                  <w:sz w:val="20"/>
                  <w:szCs w:val="20"/>
                </w:rPr>
                <w:t>searchByHashtag(List&lt;Task&gt;, String): List&lt;Task&gt;</w:t>
              </w:r>
            </w:ins>
          </w:p>
        </w:tc>
        <w:tc>
          <w:tcPr>
            <w:tcW w:w="4608" w:type="dxa"/>
            <w:tcPrChange w:id="1827"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1828" w:author="Kelvin Ang" w:date="2014-11-09T12:25:00Z"/>
              </w:rPr>
            </w:pPr>
            <w:ins w:id="1829" w:author="Kelvin Ang" w:date="2014-11-09T12:35:00Z">
              <w:r>
                <w:t xml:space="preserve">Returns a list of </w:t>
              </w:r>
            </w:ins>
            <w:ins w:id="1830" w:author="Kelvin Ang" w:date="2014-11-09T12:28:00Z">
              <w:r w:rsidR="00013ACB" w:rsidRPr="00013ACB">
                <w:rPr>
                  <w:i/>
                  <w:rPrChange w:id="1831" w:author="Kelvin Ang" w:date="2014-11-09T12:28:00Z">
                    <w:rPr/>
                  </w:rPrChange>
                </w:rPr>
                <w:t>T</w:t>
              </w:r>
            </w:ins>
            <w:ins w:id="1832" w:author="Kelvin Ang" w:date="2014-11-09T12:27:00Z">
              <w:r w:rsidR="00013ACB" w:rsidRPr="00013ACB">
                <w:rPr>
                  <w:i/>
                  <w:rPrChange w:id="1833" w:author="Kelvin Ang" w:date="2014-11-09T12:28:00Z">
                    <w:rPr/>
                  </w:rPrChange>
                </w:rPr>
                <w:t>ask</w:t>
              </w:r>
              <w:r>
                <w:t xml:space="preserve">s </w:t>
              </w:r>
            </w:ins>
            <w:ins w:id="1834" w:author="Kelvin Ang" w:date="2014-11-09T12:35:00Z">
              <w:r>
                <w:t xml:space="preserve">containing </w:t>
              </w:r>
            </w:ins>
            <w:ins w:id="1835" w:author="Kelvin Ang" w:date="2014-11-09T12:27:00Z">
              <w:r w:rsidR="00013ACB">
                <w:t>the specified hashtag.</w:t>
              </w:r>
            </w:ins>
          </w:p>
        </w:tc>
      </w:tr>
      <w:tr w:rsidR="00013ACB" w:rsidRPr="000F6BFC" w14:paraId="240CCAF2" w14:textId="77777777" w:rsidTr="005F2A0E">
        <w:trPr>
          <w:jc w:val="center"/>
          <w:ins w:id="1836" w:author="Kelvin Ang" w:date="2014-11-09T12:25:00Z"/>
          <w:trPrChange w:id="1837"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8" w:author="Kelvin Ang" w:date="2014-11-09T12:29:00Z">
              <w:tcPr>
                <w:tcW w:w="3528" w:type="dxa"/>
              </w:tcPr>
            </w:tcPrChange>
          </w:tcPr>
          <w:p w14:paraId="0A2262D9" w14:textId="3EC8F075" w:rsidR="00013ACB" w:rsidRPr="0073703E" w:rsidRDefault="00013ACB" w:rsidP="00826542">
            <w:pPr>
              <w:rPr>
                <w:ins w:id="1839" w:author="Kelvin Ang" w:date="2014-11-09T12:25:00Z"/>
                <w:rFonts w:ascii="Consolas" w:hAnsi="Consolas" w:cs="Consolas"/>
                <w:b w:val="0"/>
                <w:sz w:val="20"/>
                <w:szCs w:val="20"/>
              </w:rPr>
            </w:pPr>
            <w:ins w:id="1840" w:author="Kelvin Ang" w:date="2014-11-09T12:26:00Z">
              <w:r>
                <w:rPr>
                  <w:rFonts w:ascii="Consolas" w:hAnsi="Consolas" w:cs="Consolas"/>
                  <w:b w:val="0"/>
                  <w:sz w:val="20"/>
                  <w:szCs w:val="20"/>
                </w:rPr>
                <w:t>searchByKeyword(List&lt;Task&gt;, String): List&lt;Task&gt;</w:t>
              </w:r>
            </w:ins>
          </w:p>
        </w:tc>
        <w:tc>
          <w:tcPr>
            <w:tcW w:w="4608" w:type="dxa"/>
            <w:tcPrChange w:id="1841"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1842" w:author="Kelvin Ang" w:date="2014-11-09T12:25:00Z"/>
              </w:rPr>
            </w:pPr>
            <w:ins w:id="1843" w:author="Kelvin Ang" w:date="2014-11-09T12:35:00Z">
              <w:r>
                <w:t xml:space="preserve">Returns a list of </w:t>
              </w:r>
            </w:ins>
            <w:ins w:id="1844" w:author="Kelvin Ang" w:date="2014-11-09T12:28:00Z">
              <w:r w:rsidR="00013ACB" w:rsidRPr="00013ACB">
                <w:rPr>
                  <w:i/>
                  <w:rPrChange w:id="1845" w:author="Kelvin Ang" w:date="2014-11-09T12:28:00Z">
                    <w:rPr/>
                  </w:rPrChange>
                </w:rPr>
                <w:t>Task</w:t>
              </w:r>
            </w:ins>
            <w:ins w:id="1846" w:author="Kelvin Ang" w:date="2014-11-09T12:35:00Z">
              <w:r>
                <w:rPr>
                  <w:i/>
                </w:rPr>
                <w:t>s</w:t>
              </w:r>
            </w:ins>
            <w:ins w:id="1847" w:author="Kelvin Ang" w:date="2014-11-09T12:27:00Z">
              <w:r w:rsidR="00013ACB">
                <w:t xml:space="preserve"> </w:t>
              </w:r>
            </w:ins>
            <w:ins w:id="1848" w:author="Kelvin Ang" w:date="2014-11-09T12:35:00Z">
              <w:r>
                <w:t xml:space="preserve">matching </w:t>
              </w:r>
            </w:ins>
            <w:ins w:id="1849"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50" w:author="Kelvin Ang" w:date="2014-11-09T12:25:00Z"/>
          <w:trPrChange w:id="185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52"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53" w:author="Kelvin Ang" w:date="2014-11-09T12:25:00Z"/>
                <w:rFonts w:ascii="Consolas" w:hAnsi="Consolas" w:cs="Consolas"/>
                <w:b w:val="0"/>
                <w:sz w:val="20"/>
                <w:szCs w:val="20"/>
              </w:rPr>
            </w:pPr>
            <w:ins w:id="1854" w:author="Kelvin Ang" w:date="2014-11-09T12:26:00Z">
              <w:r>
                <w:rPr>
                  <w:rFonts w:ascii="Consolas" w:hAnsi="Consolas" w:cs="Consolas"/>
                  <w:b w:val="0"/>
                  <w:sz w:val="20"/>
                  <w:szCs w:val="20"/>
                </w:rPr>
                <w:t>sortByDate(List&lt;Task&gt;): List&lt;Task&gt;</w:t>
              </w:r>
            </w:ins>
          </w:p>
        </w:tc>
        <w:tc>
          <w:tcPr>
            <w:tcW w:w="4608" w:type="dxa"/>
            <w:tcPrChange w:id="1855"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56" w:author="Kelvin Ang" w:date="2014-11-09T12:25:00Z"/>
              </w:rPr>
            </w:pPr>
            <w:ins w:id="1857" w:author="Kelvin Ang" w:date="2014-11-09T12:27:00Z">
              <w:r>
                <w:t xml:space="preserve">Sorts the </w:t>
              </w:r>
            </w:ins>
            <w:ins w:id="1858" w:author="Kelvin Ang" w:date="2014-11-09T12:28:00Z">
              <w:r w:rsidRPr="00013ACB">
                <w:rPr>
                  <w:i/>
                  <w:rPrChange w:id="1859" w:author="Kelvin Ang" w:date="2014-11-09T12:28:00Z">
                    <w:rPr/>
                  </w:rPrChange>
                </w:rPr>
                <w:t>Task</w:t>
              </w:r>
              <w:r>
                <w:t xml:space="preserve"> </w:t>
              </w:r>
            </w:ins>
            <w:ins w:id="1860" w:author="Kelvin Ang" w:date="2014-11-09T12:27:00Z">
              <w:r>
                <w:t>list by date.</w:t>
              </w:r>
            </w:ins>
          </w:p>
        </w:tc>
      </w:tr>
      <w:tr w:rsidR="00013ACB" w:rsidRPr="000F6BFC" w14:paraId="16337780" w14:textId="77777777" w:rsidTr="005F2A0E">
        <w:trPr>
          <w:jc w:val="center"/>
          <w:ins w:id="1861" w:author="Kelvin Ang" w:date="2014-11-09T12:25:00Z"/>
          <w:trPrChange w:id="186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3" w:author="Kelvin Ang" w:date="2014-11-09T12:29:00Z">
              <w:tcPr>
                <w:tcW w:w="3528" w:type="dxa"/>
              </w:tcPr>
            </w:tcPrChange>
          </w:tcPr>
          <w:p w14:paraId="2B5B03EB" w14:textId="3C28AF02" w:rsidR="00013ACB" w:rsidRPr="0073703E" w:rsidRDefault="00013ACB">
            <w:pPr>
              <w:rPr>
                <w:ins w:id="1864" w:author="Kelvin Ang" w:date="2014-11-09T12:25:00Z"/>
                <w:rFonts w:ascii="Consolas" w:hAnsi="Consolas" w:cs="Consolas"/>
                <w:b w:val="0"/>
                <w:sz w:val="20"/>
                <w:szCs w:val="20"/>
              </w:rPr>
            </w:pPr>
            <w:ins w:id="1865" w:author="Kelvin Ang" w:date="2014-11-09T12:26:00Z">
              <w:r>
                <w:rPr>
                  <w:rFonts w:ascii="Consolas" w:hAnsi="Consolas" w:cs="Consolas"/>
                  <w:b w:val="0"/>
                  <w:sz w:val="20"/>
                  <w:szCs w:val="20"/>
                </w:rPr>
                <w:t>getOverlapping(List&lt;Task&gt;): List&lt;Task&gt;</w:t>
              </w:r>
            </w:ins>
          </w:p>
        </w:tc>
        <w:tc>
          <w:tcPr>
            <w:tcW w:w="4608" w:type="dxa"/>
            <w:tcPrChange w:id="1866"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1867" w:author="Kelvin Ang" w:date="2014-11-09T12:25:00Z"/>
              </w:rPr>
              <w:pPrChange w:id="1868"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69" w:author="Kelvin Ang" w:date="2014-11-09T12:35:00Z">
              <w:r>
                <w:rPr>
                  <w:rFonts w:ascii="Cambria" w:hAnsi="Cambria" w:cs="Times New Roman"/>
                </w:rPr>
                <w:t xml:space="preserve">Returns a list of </w:t>
              </w:r>
              <w:r w:rsidRPr="00717E48">
                <w:rPr>
                  <w:rFonts w:ascii="Cambria" w:hAnsi="Cambria" w:cs="Times New Roman"/>
                  <w:i/>
                  <w:rPrChange w:id="1870"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71"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72" w:author="Kelvin Ang" w:date="2014-11-09T12:25:00Z"/>
          <w:trPrChange w:id="187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4"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75" w:author="Kelvin Ang" w:date="2014-11-09T12:25:00Z"/>
                <w:rFonts w:ascii="Consolas" w:hAnsi="Consolas" w:cs="Consolas"/>
                <w:b w:val="0"/>
                <w:sz w:val="20"/>
                <w:szCs w:val="20"/>
              </w:rPr>
            </w:pPr>
            <w:ins w:id="1876" w:author="Kelvin Ang" w:date="2014-11-09T12:26:00Z">
              <w:r>
                <w:rPr>
                  <w:rFonts w:ascii="Consolas" w:hAnsi="Consolas" w:cs="Consolas"/>
                  <w:b w:val="0"/>
                  <w:sz w:val="20"/>
                  <w:szCs w:val="20"/>
                </w:rPr>
                <w:t>getOverlapping(Task,List&lt;Task&gt;): List&lt;Task&gt;</w:t>
              </w:r>
            </w:ins>
          </w:p>
        </w:tc>
        <w:tc>
          <w:tcPr>
            <w:tcW w:w="4608" w:type="dxa"/>
            <w:tcPrChange w:id="1877"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1878" w:author="Kelvin Ang" w:date="2014-11-09T12:25:00Z"/>
              </w:rPr>
            </w:pPr>
            <w:ins w:id="1879" w:author="Kelvin Ang" w:date="2014-11-09T12:36:00Z">
              <w:r>
                <w:t xml:space="preserve">Returns a list of </w:t>
              </w:r>
            </w:ins>
            <w:ins w:id="1880" w:author="Kelvin Ang" w:date="2014-11-09T12:28:00Z">
              <w:r w:rsidR="00013ACB" w:rsidRPr="00013ACB">
                <w:rPr>
                  <w:i/>
                  <w:rPrChange w:id="1881" w:author="Kelvin Ang" w:date="2014-11-09T12:28:00Z">
                    <w:rPr/>
                  </w:rPrChange>
                </w:rPr>
                <w:t>T</w:t>
              </w:r>
            </w:ins>
            <w:ins w:id="1882" w:author="Kelvin Ang" w:date="2014-11-09T12:27:00Z">
              <w:r w:rsidR="00013ACB" w:rsidRPr="00013ACB">
                <w:rPr>
                  <w:i/>
                  <w:rPrChange w:id="1883" w:author="Kelvin Ang" w:date="2014-11-09T12:28:00Z">
                    <w:rPr/>
                  </w:rPrChange>
                </w:rPr>
                <w:t>ask</w:t>
              </w:r>
            </w:ins>
            <w:ins w:id="1884" w:author="Kelvin Ang" w:date="2014-11-09T12:36:00Z">
              <w:r>
                <w:rPr>
                  <w:i/>
                </w:rPr>
                <w:t>s</w:t>
              </w:r>
            </w:ins>
            <w:ins w:id="1885" w:author="Kelvin Ang" w:date="2014-11-09T12:27:00Z">
              <w:r w:rsidR="00013ACB">
                <w:t xml:space="preserve"> overlapping with the </w:t>
              </w:r>
            </w:ins>
            <w:ins w:id="1886" w:author="Kelvin Ang" w:date="2014-11-09T12:28:00Z">
              <w:r w:rsidR="00013ACB" w:rsidRPr="00013ACB">
                <w:rPr>
                  <w:i/>
                  <w:rPrChange w:id="1887" w:author="Kelvin Ang" w:date="2014-11-09T12:28:00Z">
                    <w:rPr/>
                  </w:rPrChange>
                </w:rPr>
                <w:t>T</w:t>
              </w:r>
            </w:ins>
            <w:ins w:id="1888" w:author="Kelvin Ang" w:date="2014-11-09T12:27:00Z">
              <w:r w:rsidR="00013ACB" w:rsidRPr="00013ACB">
                <w:rPr>
                  <w:i/>
                  <w:rPrChange w:id="1889" w:author="Kelvin Ang" w:date="2014-11-09T12:28:00Z">
                    <w:rPr/>
                  </w:rPrChange>
                </w:rPr>
                <w:t>ask</w:t>
              </w:r>
            </w:ins>
            <w:ins w:id="1890" w:author="Kelvin Ang" w:date="2014-11-09T12:36:00Z">
              <w:r>
                <w:rPr>
                  <w:i/>
                </w:rPr>
                <w:t xml:space="preserve"> </w:t>
              </w:r>
              <w:r w:rsidRPr="00717E48">
                <w:rPr>
                  <w:rPrChange w:id="1891" w:author="Kelvin Ang" w:date="2014-11-09T12:36:00Z">
                    <w:rPr>
                      <w:i/>
                    </w:rPr>
                  </w:rPrChange>
                </w:rPr>
                <w:t>specified in the parameter</w:t>
              </w:r>
            </w:ins>
            <w:ins w:id="1892" w:author="Kelvin Ang" w:date="2014-11-09T12:27:00Z">
              <w:r w:rsidR="00013ACB">
                <w:t>.</w:t>
              </w:r>
            </w:ins>
          </w:p>
        </w:tc>
      </w:tr>
    </w:tbl>
    <w:p w14:paraId="3DCD129B" w14:textId="247E4041" w:rsidR="00336288" w:rsidDel="00826542" w:rsidRDefault="008D64B2" w:rsidP="00336288">
      <w:pPr>
        <w:rPr>
          <w:ins w:id="1893" w:author="Lim Wei Jie" w:date="2014-11-09T00:56:00Z"/>
          <w:del w:id="1894" w:author="Kelvin Ang" w:date="2014-11-09T12:38:00Z"/>
          <w:rFonts w:ascii="Cambria" w:eastAsia="MS Mincho" w:hAnsi="Cambria" w:cs="Consolas"/>
        </w:rPr>
      </w:pPr>
      <w:ins w:id="1895" w:author="Kelvin Ang" w:date="2014-11-09T12:29:00Z">
        <w:r>
          <w:rPr>
            <w:rFonts w:ascii="Cambria" w:eastAsia="MS Mincho" w:hAnsi="Cambria" w:cs="Times New Roman"/>
          </w:rPr>
          <w:br/>
        </w:r>
      </w:ins>
      <w:ins w:id="1896" w:author="Lim Wei Jie" w:date="2014-11-09T00:56:00Z">
        <w:del w:id="1897"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898" w:author="Kelvin Ang" w:date="2014-11-09T12:29:00Z">
        <w:r>
          <w:rPr>
            <w:rFonts w:ascii="Cambria" w:eastAsia="MS Mincho" w:hAnsi="Cambria" w:cs="Times New Roman"/>
          </w:rPr>
          <w:t xml:space="preserve">When searching for keywords, </w:t>
        </w:r>
      </w:ins>
      <w:ins w:id="1899" w:author="Lim Wei Jie" w:date="2014-11-09T00:56:00Z">
        <w:r w:rsidR="00336288">
          <w:rPr>
            <w:rFonts w:ascii="Cambria" w:eastAsia="MS Mincho" w:hAnsi="Cambria" w:cs="Consolas"/>
            <w:i/>
          </w:rPr>
          <w:t>ListProcessor</w:t>
        </w:r>
        <w:del w:id="1900"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01" w:author="Kelvin Ang" w:date="2014-11-09T12:11:00Z">
        <w:r w:rsidR="00EB7703">
          <w:rPr>
            <w:rFonts w:ascii="Cambria" w:eastAsia="MS Mincho" w:hAnsi="Cambria" w:cs="Consolas"/>
          </w:rPr>
          <w:t xml:space="preserve"> </w:t>
        </w:r>
      </w:ins>
      <w:ins w:id="1902" w:author="Lim Wei Jie" w:date="2014-11-09T00:56:00Z">
        <w:del w:id="1903" w:author="Kelvin Ang" w:date="2014-11-09T12:11:00Z">
          <w:r w:rsidR="00336288" w:rsidDel="00EB7703">
            <w:rPr>
              <w:rFonts w:ascii="Cambria" w:eastAsia="MS Mincho" w:hAnsi="Cambria" w:cs="Consolas"/>
            </w:rPr>
            <w:delText xml:space="preserve">will return </w:delText>
          </w:r>
        </w:del>
      </w:ins>
      <w:ins w:id="1904" w:author="Kelvin Ang" w:date="2014-11-09T12:29:00Z">
        <w:r>
          <w:rPr>
            <w:rFonts w:ascii="Cambria" w:eastAsia="MS Mincho" w:hAnsi="Cambria" w:cs="Consolas"/>
          </w:rPr>
          <w:t xml:space="preserve">is able to filter the </w:t>
        </w:r>
      </w:ins>
      <w:ins w:id="1905" w:author="Lim Wei Jie" w:date="2014-11-09T00:56:00Z">
        <w:del w:id="1906"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07" w:author="Kelvin Ang" w:date="2014-11-09T12:11:00Z">
              <w:rPr>
                <w:rFonts w:ascii="Cambria" w:eastAsia="MS Mincho" w:hAnsi="Cambria" w:cs="Consolas"/>
              </w:rPr>
            </w:rPrChange>
          </w:rPr>
          <w:t>Tasks</w:t>
        </w:r>
        <w:r w:rsidR="00336288">
          <w:rPr>
            <w:rFonts w:ascii="Cambria" w:eastAsia="MS Mincho" w:hAnsi="Cambria" w:cs="Consolas"/>
          </w:rPr>
          <w:t xml:space="preserve"> </w:t>
        </w:r>
        <w:del w:id="1908" w:author="Kelvin Ang" w:date="2014-11-09T12:29:00Z">
          <w:r w:rsidR="00336288" w:rsidDel="008D64B2">
            <w:rPr>
              <w:rFonts w:ascii="Cambria" w:eastAsia="MS Mincho" w:hAnsi="Cambria" w:cs="Consolas"/>
            </w:rPr>
            <w:delText xml:space="preserve">containing the </w:delText>
          </w:r>
        </w:del>
      </w:ins>
      <w:ins w:id="1909" w:author="Kelvin Ang" w:date="2014-11-09T12:29:00Z">
        <w:r>
          <w:rPr>
            <w:rFonts w:ascii="Cambria" w:eastAsia="MS Mincho" w:hAnsi="Cambria" w:cs="Consolas"/>
          </w:rPr>
          <w:t xml:space="preserve">based on the </w:t>
        </w:r>
      </w:ins>
      <w:ins w:id="1910" w:author="Lim Wei Jie" w:date="2014-11-09T00:56:00Z">
        <w:r w:rsidR="00336288">
          <w:rPr>
            <w:rFonts w:ascii="Cambria" w:eastAsia="MS Mincho" w:hAnsi="Cambria" w:cs="Consolas"/>
          </w:rPr>
          <w:t>specified keyword</w:t>
        </w:r>
      </w:ins>
      <w:ins w:id="1911" w:author="Kelvin Ang" w:date="2014-11-09T12:12:00Z">
        <w:r w:rsidR="00EB7703">
          <w:rPr>
            <w:rFonts w:ascii="Cambria" w:eastAsia="MS Mincho" w:hAnsi="Cambria" w:cs="Consolas"/>
          </w:rPr>
          <w:t>, dates or date ranges</w:t>
        </w:r>
      </w:ins>
      <w:ins w:id="1912" w:author="Lim Wei Jie" w:date="2014-11-09T00:56:00Z">
        <w:del w:id="1913"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14" w:author="Kelvin Ang" w:date="2014-11-09T12:12:00Z">
        <w:r w:rsidR="00EB7703">
          <w:rPr>
            <w:rFonts w:ascii="Cambria" w:eastAsia="MS Mincho" w:hAnsi="Cambria" w:cs="Consolas"/>
          </w:rPr>
          <w:t>.</w:t>
        </w:r>
      </w:ins>
    </w:p>
    <w:p w14:paraId="7F4F8677" w14:textId="22C81E8B" w:rsidR="00336288" w:rsidRDefault="00826542" w:rsidP="00336288">
      <w:pPr>
        <w:rPr>
          <w:ins w:id="1915" w:author="Lim Wei Jie" w:date="2014-11-09T00:56:00Z"/>
          <w:rFonts w:ascii="Cambria" w:eastAsia="MS Mincho" w:hAnsi="Cambria" w:cs="Consolas"/>
        </w:rPr>
      </w:pPr>
      <w:ins w:id="1916" w:author="Kelvin Ang" w:date="2014-11-09T12:38:00Z">
        <w:r>
          <w:rPr>
            <w:rFonts w:ascii="Cambria" w:eastAsia="MS Mincho" w:hAnsi="Cambria" w:cs="Consolas"/>
          </w:rPr>
          <w:t xml:space="preserve"> E</w:t>
        </w:r>
      </w:ins>
      <w:ins w:id="1917" w:author="Kelvin Ang" w:date="2014-11-09T12:30:00Z">
        <w:r w:rsidR="008D64B2" w:rsidRPr="008D64B2">
          <w:rPr>
            <w:rFonts w:ascii="Cambria" w:eastAsia="MS Mincho" w:hAnsi="Cambria" w:cs="Consolas"/>
            <w:rPrChange w:id="1918"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1919" w:author="Lim Wei Jie" w:date="2014-11-09T00:56:00Z">
        <w:del w:id="1920" w:author="Kelvin Ang" w:date="2014-11-09T12:12:00Z">
          <w:r w:rsidR="00336288" w:rsidRPr="00EB7703" w:rsidDel="00EB7703">
            <w:rPr>
              <w:rFonts w:ascii="Cambria" w:eastAsia="MS Mincho" w:hAnsi="Cambria" w:cs="Consolas"/>
              <w:b/>
              <w:rPrChange w:id="1921"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22" w:author="Kelvin Ang" w:date="2014-11-09T12:29:00Z">
          <w:r w:rsidR="00336288" w:rsidDel="008D64B2">
            <w:rPr>
              <w:rFonts w:ascii="Cambria" w:eastAsia="MS Mincho" w:hAnsi="Cambria" w:cs="Consolas"/>
            </w:rPr>
            <w:delText xml:space="preserve">lists </w:delText>
          </w:r>
        </w:del>
        <w:del w:id="1923" w:author="Kelvin Ang" w:date="2014-11-09T12:12:00Z">
          <w:r w:rsidR="00336288" w:rsidDel="00EB7703">
            <w:rPr>
              <w:rFonts w:ascii="Cambria" w:eastAsia="MS Mincho" w:hAnsi="Cambria" w:cs="Consolas"/>
            </w:rPr>
            <w:delText xml:space="preserve">the examples of searching by dates. </w:delText>
          </w:r>
        </w:del>
      </w:ins>
      <w:ins w:id="1924"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25" w:author="Kelvin Ang" w:date="2014-11-09T12:31:00Z">
          <w:tblPr>
            <w:tblStyle w:val="GridTable4-Accent51"/>
            <w:tblW w:w="0" w:type="auto"/>
            <w:tblLook w:val="04A0" w:firstRow="1" w:lastRow="0" w:firstColumn="1" w:lastColumn="0" w:noHBand="0" w:noVBand="1"/>
          </w:tblPr>
        </w:tblPrChange>
      </w:tblPr>
      <w:tblGrid>
        <w:gridCol w:w="1941"/>
        <w:gridCol w:w="7133"/>
        <w:tblGridChange w:id="1926">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27" w:author="Lim Wei Jie" w:date="2014-11-09T00:56:00Z"/>
          <w:trPrChange w:id="1928"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29"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30" w:author="Lim Wei Jie" w:date="2014-11-09T00:56:00Z"/>
                <w:rFonts w:ascii="Cambria" w:hAnsi="Cambria" w:cs="Times New Roman"/>
              </w:rPr>
            </w:pPr>
            <w:ins w:id="1931" w:author="Lim Wei Jie" w:date="2014-11-09T00:56:00Z">
              <w:del w:id="1932" w:author="Kelvin Ang" w:date="2014-11-09T12:30:00Z">
                <w:r w:rsidDel="008D64B2">
                  <w:rPr>
                    <w:rFonts w:ascii="Cambria" w:hAnsi="Cambria" w:cs="Times New Roman"/>
                  </w:rPr>
                  <w:delText>Search By Date</w:delText>
                </w:r>
              </w:del>
            </w:ins>
            <w:ins w:id="1933" w:author="Kelvin Ang" w:date="2014-11-09T12:30:00Z">
              <w:r w:rsidR="008D64B2">
                <w:rPr>
                  <w:rFonts w:ascii="Cambria" w:hAnsi="Cambria" w:cs="Times New Roman"/>
                </w:rPr>
                <w:t>Criteria</w:t>
              </w:r>
            </w:ins>
          </w:p>
        </w:tc>
        <w:tc>
          <w:tcPr>
            <w:tcW w:w="7133" w:type="dxa"/>
            <w:hideMark/>
            <w:tcPrChange w:id="1934"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35" w:author="Lim Wei Jie" w:date="2014-11-09T00:56:00Z"/>
                <w:rFonts w:ascii="Cambria" w:hAnsi="Cambria" w:cs="Times New Roman"/>
              </w:rPr>
            </w:pPr>
            <w:ins w:id="1936"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37" w:author="Kelvin Ang" w:date="2014-11-09T12:30:00Z"/>
          <w:trPrChange w:id="1938"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39"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40" w:author="Kelvin Ang" w:date="2014-11-09T12:30:00Z"/>
                <w:rFonts w:ascii="Cambria" w:hAnsi="Cambria" w:cs="Times New Roman"/>
                <w:b w:val="0"/>
                <w:rPrChange w:id="1941" w:author="Kelvin Ang" w:date="2014-11-09T12:31:00Z">
                  <w:rPr>
                    <w:ins w:id="1942" w:author="Kelvin Ang" w:date="2014-11-09T12:30:00Z"/>
                    <w:rFonts w:ascii="Cambria" w:hAnsi="Cambria" w:cs="Times New Roman"/>
                  </w:rPr>
                </w:rPrChange>
              </w:rPr>
            </w:pPr>
            <w:ins w:id="1943" w:author="Kelvin Ang" w:date="2014-11-09T12:30:00Z">
              <w:r w:rsidRPr="008D64B2">
                <w:rPr>
                  <w:rFonts w:ascii="Cambria" w:hAnsi="Cambria" w:cs="Times New Roman"/>
                </w:rPr>
                <w:t>Keyword</w:t>
              </w:r>
            </w:ins>
          </w:p>
        </w:tc>
        <w:tc>
          <w:tcPr>
            <w:tcW w:w="7133" w:type="dxa"/>
            <w:tcPrChange w:id="1944"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45" w:author="Kelvin Ang" w:date="2014-11-09T12:30:00Z"/>
                <w:rFonts w:ascii="Cambria" w:hAnsi="Cambria" w:cs="Times New Roman"/>
                <w:rPrChange w:id="1946" w:author="Kelvin Ang" w:date="2014-11-09T12:31:00Z">
                  <w:rPr>
                    <w:ins w:id="1947" w:author="Kelvin Ang" w:date="2014-11-09T12:30:00Z"/>
                  </w:rPr>
                </w:rPrChange>
              </w:rPr>
              <w:pPrChange w:id="1948"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49" w:author="Kelvin Ang" w:date="2014-11-09T12:30:00Z">
              <w:r w:rsidRPr="008D64B2">
                <w:rPr>
                  <w:rFonts w:ascii="Cambria" w:hAnsi="Cambria" w:cs="Times New Roman"/>
                  <w:rPrChange w:id="1950" w:author="Kelvin Ang" w:date="2014-11-09T12:31:00Z">
                    <w:rPr/>
                  </w:rPrChange>
                </w:rPr>
                <w:t>boss</w:t>
              </w:r>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51" w:author="Kelvin Ang" w:date="2014-11-09T12:30:00Z"/>
                <w:rFonts w:ascii="Cambria" w:hAnsi="Cambria" w:cs="Times New Roman"/>
                <w:rPrChange w:id="1952" w:author="Kelvin Ang" w:date="2014-11-09T12:31:00Z">
                  <w:rPr>
                    <w:ins w:id="1953" w:author="Kelvin Ang" w:date="2014-11-09T12:30:00Z"/>
                  </w:rPr>
                </w:rPrChange>
              </w:rPr>
              <w:pPrChange w:id="1954"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55" w:author="Kelvin Ang" w:date="2014-11-09T12:31:00Z">
              <w:r w:rsidRPr="008D64B2">
                <w:rPr>
                  <w:rFonts w:ascii="Cambria" w:hAnsi="Cambria" w:cs="Times New Roman"/>
                  <w:rPrChange w:id="1956" w:author="Kelvin Ang" w:date="2014-11-09T12:31:00Z">
                    <w:rPr/>
                  </w:rPrChange>
                </w:rPr>
                <w:t>marketing team</w:t>
              </w:r>
            </w:ins>
          </w:p>
        </w:tc>
      </w:tr>
      <w:tr w:rsidR="00336288" w14:paraId="5C7AD7E2" w14:textId="77777777" w:rsidTr="008D64B2">
        <w:trPr>
          <w:trHeight w:val="260"/>
          <w:ins w:id="1957" w:author="Lim Wei Jie" w:date="2014-11-09T00:56:00Z"/>
          <w:trPrChange w:id="1958"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59"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1960" w:author="Lim Wei Jie" w:date="2014-11-09T00:56:00Z"/>
                <w:rFonts w:ascii="Cambria" w:hAnsi="Cambria" w:cs="Times New Roman"/>
                <w:b w:val="0"/>
                <w:rPrChange w:id="1961" w:author="Kelvin Ang" w:date="2014-11-09T12:31:00Z">
                  <w:rPr>
                    <w:ins w:id="1962" w:author="Lim Wei Jie" w:date="2014-11-09T00:56:00Z"/>
                    <w:rFonts w:ascii="Cambria" w:hAnsi="Cambria" w:cs="Times New Roman"/>
                  </w:rPr>
                </w:rPrChange>
              </w:rPr>
            </w:pPr>
            <w:ins w:id="1963"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64"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65" w:author="Lim Wei Jie" w:date="2014-11-09T00:56:00Z"/>
                <w:rFonts w:ascii="Cambria" w:hAnsi="Cambria" w:cs="Times New Roman"/>
                <w:rPrChange w:id="1966" w:author="Kelvin Ang" w:date="2014-11-09T12:31:00Z">
                  <w:rPr>
                    <w:ins w:id="1967" w:author="Lim Wei Jie" w:date="2014-11-09T00:56:00Z"/>
                  </w:rPr>
                </w:rPrChange>
              </w:rPr>
              <w:pPrChange w:id="1968"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69" w:author="Lim Wei Jie" w:date="2014-11-09T00:56:00Z">
              <w:r w:rsidRPr="008D64B2">
                <w:rPr>
                  <w:rFonts w:ascii="Cambria" w:hAnsi="Cambria" w:cs="Times New Roman"/>
                  <w:rPrChange w:id="1970" w:author="Kelvin Ang" w:date="2014-11-09T12:31:00Z">
                    <w:rPr/>
                  </w:rPrChange>
                </w:rPr>
                <w:t>4 Nov</w:t>
              </w:r>
              <w:del w:id="1971" w:author="Kelvin Ang" w:date="2014-11-09T12:31:00Z">
                <w:r w:rsidRPr="008D64B2" w:rsidDel="008D64B2">
                  <w:rPr>
                    <w:rFonts w:ascii="Cambria" w:hAnsi="Cambria" w:cs="Times New Roman"/>
                    <w:rPrChange w:id="1972"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73" w:author="Lim Wei Jie" w:date="2014-11-09T00:56:00Z"/>
          <w:trPrChange w:id="1974"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5"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1976" w:author="Lim Wei Jie" w:date="2014-11-09T00:56:00Z"/>
                <w:rFonts w:ascii="Cambria" w:hAnsi="Cambria" w:cs="Times New Roman"/>
                <w:b w:val="0"/>
                <w:rPrChange w:id="1977" w:author="Kelvin Ang" w:date="2014-11-09T12:31:00Z">
                  <w:rPr>
                    <w:ins w:id="1978" w:author="Lim Wei Jie" w:date="2014-11-09T00:56:00Z"/>
                    <w:rFonts w:ascii="Cambria" w:hAnsi="Cambria" w:cs="Times New Roman"/>
                  </w:rPr>
                </w:rPrChange>
              </w:rPr>
            </w:pPr>
            <w:ins w:id="1979"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0"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81" w:author="Lim Wei Jie" w:date="2014-11-09T00:56:00Z"/>
                <w:rFonts w:ascii="Cambria" w:hAnsi="Cambria" w:cs="Times New Roman"/>
                <w:rPrChange w:id="1982" w:author="Kelvin Ang" w:date="2014-11-09T12:31:00Z">
                  <w:rPr>
                    <w:ins w:id="1983" w:author="Lim Wei Jie" w:date="2014-11-09T00:56:00Z"/>
                  </w:rPr>
                </w:rPrChange>
              </w:rPr>
              <w:pPrChange w:id="1984"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85" w:author="Lim Wei Jie" w:date="2014-11-09T00:56:00Z">
              <w:r w:rsidRPr="008D64B2">
                <w:rPr>
                  <w:rFonts w:ascii="Cambria" w:hAnsi="Cambria" w:cs="Times New Roman"/>
                  <w:rPrChange w:id="1986" w:author="Kelvin Ang" w:date="2014-11-09T12:31:00Z">
                    <w:rPr/>
                  </w:rPrChange>
                </w:rPr>
                <w:t>30 Oct, 1 Nov, 3 Nov</w:t>
              </w:r>
            </w:ins>
          </w:p>
        </w:tc>
      </w:tr>
      <w:tr w:rsidR="00336288" w14:paraId="4B186202" w14:textId="77777777" w:rsidTr="008D64B2">
        <w:trPr>
          <w:trHeight w:val="521"/>
          <w:ins w:id="1987" w:author="Lim Wei Jie" w:date="2014-11-09T00:56:00Z"/>
          <w:trPrChange w:id="1988"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9"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1990" w:author="Lim Wei Jie" w:date="2014-11-09T00:56:00Z"/>
                <w:rFonts w:ascii="Cambria" w:hAnsi="Cambria" w:cs="Times New Roman"/>
                <w:b w:val="0"/>
                <w:rPrChange w:id="1991" w:author="Kelvin Ang" w:date="2014-11-09T12:31:00Z">
                  <w:rPr>
                    <w:ins w:id="1992" w:author="Lim Wei Jie" w:date="2014-11-09T00:56:00Z"/>
                    <w:rFonts w:ascii="Cambria" w:hAnsi="Cambria" w:cs="Times New Roman"/>
                  </w:rPr>
                </w:rPrChange>
              </w:rPr>
            </w:pPr>
            <w:ins w:id="1993"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4"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95" w:author="Lim Wei Jie" w:date="2014-11-09T00:56:00Z"/>
                <w:rFonts w:ascii="Cambria" w:hAnsi="Cambria" w:cs="Times New Roman"/>
                <w:rPrChange w:id="1996" w:author="Kelvin Ang" w:date="2014-11-09T12:31:00Z">
                  <w:rPr>
                    <w:ins w:id="1997" w:author="Lim Wei Jie" w:date="2014-11-09T00:56:00Z"/>
                  </w:rPr>
                </w:rPrChange>
              </w:rPr>
              <w:pPrChange w:id="1998"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99" w:author="Lim Wei Jie" w:date="2014-11-09T00:56:00Z">
              <w:r w:rsidRPr="008D64B2">
                <w:rPr>
                  <w:rFonts w:ascii="Cambria" w:hAnsi="Cambria" w:cs="Times New Roman"/>
                  <w:rPrChange w:id="2000"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01" w:author="Lim Wei Jie" w:date="2014-11-09T00:56:00Z"/>
                <w:rFonts w:ascii="Cambria" w:hAnsi="Cambria" w:cs="Times New Roman"/>
                <w:rPrChange w:id="2002" w:author="Kelvin Ang" w:date="2014-11-09T12:31:00Z">
                  <w:rPr>
                    <w:ins w:id="2003" w:author="Lim Wei Jie" w:date="2014-11-09T00:56:00Z"/>
                  </w:rPr>
                </w:rPrChange>
              </w:rPr>
              <w:pPrChange w:id="2004"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05" w:author="Kelvin Ang" w:date="2014-11-09T12:32:00Z">
              <w:r>
                <w:rPr>
                  <w:rFonts w:ascii="Cambria" w:hAnsi="Cambria" w:cs="Times New Roman"/>
                </w:rPr>
                <w:t>b</w:t>
              </w:r>
            </w:ins>
            <w:ins w:id="2006" w:author="Lim Wei Jie" w:date="2014-11-09T00:56:00Z">
              <w:del w:id="2007" w:author="Kelvin Ang" w:date="2014-11-09T12:32:00Z">
                <w:r w:rsidR="00336288" w:rsidRPr="008D64B2" w:rsidDel="00717E48">
                  <w:rPr>
                    <w:rFonts w:ascii="Cambria" w:hAnsi="Cambria" w:cs="Times New Roman"/>
                    <w:rPrChange w:id="2008" w:author="Kelvin Ang" w:date="2014-11-09T12:31:00Z">
                      <w:rPr/>
                    </w:rPrChange>
                  </w:rPr>
                  <w:delText>B</w:delText>
                </w:r>
              </w:del>
              <w:r w:rsidR="00336288" w:rsidRPr="008D64B2">
                <w:rPr>
                  <w:rFonts w:ascii="Cambria" w:hAnsi="Cambria" w:cs="Times New Roman"/>
                  <w:rPrChange w:id="2009" w:author="Kelvin Ang" w:date="2014-11-09T12:31:00Z">
                    <w:rPr/>
                  </w:rPrChange>
                </w:rPr>
                <w:t>etween 3 Mar and 6 Mar</w:t>
              </w:r>
            </w:ins>
          </w:p>
        </w:tc>
      </w:tr>
    </w:tbl>
    <w:p w14:paraId="0174C763" w14:textId="388F6256" w:rsidR="00336288" w:rsidRDefault="00E948E8" w:rsidP="00336288">
      <w:pPr>
        <w:pStyle w:val="Caption"/>
        <w:jc w:val="center"/>
        <w:rPr>
          <w:ins w:id="2010" w:author="Lim Wei Jie" w:date="2014-11-09T00:56:00Z"/>
        </w:rPr>
      </w:pPr>
      <w:ins w:id="2011" w:author="Kelvin Ang" w:date="2014-11-09T12:14:00Z">
        <w:r>
          <w:br/>
        </w:r>
      </w:ins>
      <w:ins w:id="2012" w:author="Lim Wei Jie" w:date="2014-11-09T00:56:00Z">
        <w:r w:rsidR="00336288">
          <w:t xml:space="preserve">Table </w:t>
        </w:r>
      </w:ins>
      <w:ins w:id="2013" w:author="Kelvin Ang" w:date="2014-11-09T10:14:00Z">
        <w:r w:rsidR="00BC6930">
          <w:fldChar w:fldCharType="begin"/>
        </w:r>
        <w:r w:rsidR="00BC6930">
          <w:instrText xml:space="preserve"> SEQ Table \* ARABIC </w:instrText>
        </w:r>
      </w:ins>
      <w:r w:rsidR="00BC6930">
        <w:fldChar w:fldCharType="separate"/>
      </w:r>
      <w:ins w:id="2014" w:author="Kelvin Ang" w:date="2014-11-09T13:30:00Z">
        <w:r w:rsidR="006B4472">
          <w:rPr>
            <w:noProof/>
          </w:rPr>
          <w:t>3</w:t>
        </w:r>
      </w:ins>
      <w:ins w:id="2015" w:author="Kelvin Ang" w:date="2014-11-09T10:14:00Z">
        <w:r w:rsidR="00BC6930">
          <w:fldChar w:fldCharType="end"/>
        </w:r>
      </w:ins>
      <w:ins w:id="2016" w:author="Lim Wei Jie" w:date="2014-11-09T00:56:00Z">
        <w:del w:id="2017"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18" w:author="Kelvin Ang" w:date="2014-11-09T12:13:00Z">
          <w:r w:rsidR="00336288" w:rsidDel="00EB7703">
            <w:delText>Search By Date Examples</w:delText>
          </w:r>
        </w:del>
      </w:ins>
      <w:ins w:id="2019" w:author="Kelvin Ang" w:date="2014-11-09T12:13:00Z">
        <w:r w:rsidR="00984ED4">
          <w:t>Example Search Formats</w:t>
        </w:r>
      </w:ins>
    </w:p>
    <w:p w14:paraId="7811E093" w14:textId="77777777" w:rsidR="00336288" w:rsidRDefault="00336288" w:rsidP="00336288">
      <w:pPr>
        <w:rPr>
          <w:ins w:id="2020" w:author="Lim Wei Jie" w:date="2014-11-09T00:56:00Z"/>
          <w:rFonts w:ascii="Cambria" w:eastAsia="MS Mincho" w:hAnsi="Cambria" w:cs="Consolas"/>
          <w:i/>
        </w:rPr>
      </w:pPr>
      <w:ins w:id="2021" w:author="Lim Wei Jie" w:date="2014-11-09T00:56:00Z">
        <w:r>
          <w:rPr>
            <w:rFonts w:ascii="Cambria" w:eastAsia="MS Mincho" w:hAnsi="Cambria" w:cs="Consolas"/>
            <w:i/>
          </w:rPr>
          <w:br w:type="page"/>
        </w:r>
      </w:ins>
    </w:p>
    <w:p w14:paraId="60E16FC5" w14:textId="75245234" w:rsidR="00336288" w:rsidDel="00844D94" w:rsidRDefault="0040351F" w:rsidP="00336288">
      <w:pPr>
        <w:rPr>
          <w:del w:id="2022" w:author="Kelvin Ang" w:date="2014-11-09T13:31:00Z"/>
          <w:rFonts w:ascii="Cambria" w:eastAsia="MS Mincho" w:hAnsi="Cambria" w:cs="Consolas"/>
        </w:rPr>
      </w:pPr>
      <w:ins w:id="2023" w:author="Kelvin Ang" w:date="2014-11-09T12:15:00Z">
        <w:r w:rsidRPr="0040351F">
          <w:rPr>
            <w:rFonts w:ascii="Cambria" w:eastAsia="MS Mincho" w:hAnsi="Cambria" w:cs="Consolas"/>
            <w:rPrChange w:id="2024" w:author="Kelvin Ang" w:date="2014-11-09T12:15:00Z">
              <w:rPr>
                <w:rFonts w:ascii="Cambria" w:eastAsia="MS Mincho" w:hAnsi="Cambria" w:cs="Consolas"/>
                <w:i/>
              </w:rPr>
            </w:rPrChange>
          </w:rPr>
          <w:lastRenderedPageBreak/>
          <w:t xml:space="preserve">When the user requests to display a hashtag category, </w:t>
        </w:r>
      </w:ins>
      <w:ins w:id="2025" w:author="Lim Wei Jie" w:date="2014-11-09T00:56:00Z">
        <w:del w:id="2026" w:author="Kelvin Ang" w:date="2014-11-09T12:15:00Z">
          <w:r w:rsidR="00336288" w:rsidRPr="0040351F" w:rsidDel="0040351F">
            <w:rPr>
              <w:rFonts w:ascii="Cambria" w:eastAsia="MS Mincho" w:hAnsi="Cambria" w:cs="Consolas"/>
              <w:rPrChange w:id="2027" w:author="Kelvin Ang" w:date="2014-11-09T12:15:00Z">
                <w:rPr>
                  <w:rFonts w:ascii="Cambria" w:eastAsia="MS Mincho" w:hAnsi="Cambria" w:cs="Consolas"/>
                  <w:i/>
                </w:rPr>
              </w:rPrChange>
            </w:rPr>
            <w:delText>TaskManager</w:delText>
          </w:r>
        </w:del>
        <w:del w:id="2028" w:author="Kelvin Ang" w:date="2014-11-09T12:14:00Z">
          <w:r w:rsidR="00336288" w:rsidRPr="0040351F" w:rsidDel="0040351F">
            <w:rPr>
              <w:rFonts w:ascii="Cambria" w:eastAsia="MS Mincho" w:hAnsi="Cambria" w:cs="Consolas"/>
              <w:rPrChange w:id="2029" w:author="Kelvin Ang" w:date="2014-11-09T12:15:00Z">
                <w:rPr>
                  <w:rFonts w:ascii="Cambria" w:eastAsia="MS Mincho" w:hAnsi="Cambria" w:cs="Consolas"/>
                  <w:i/>
                </w:rPr>
              </w:rPrChange>
            </w:rPr>
            <w:delText xml:space="preserve">Actual </w:delText>
          </w:r>
        </w:del>
        <w:del w:id="2030"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031" w:author="Kelvin Ang" w:date="2014-11-09T12:15:00Z">
        <w:r w:rsidRPr="0040351F">
          <w:rPr>
            <w:rFonts w:ascii="Cambria" w:eastAsia="MS Mincho" w:hAnsi="Cambria" w:cs="Consolas"/>
            <w:rPrChange w:id="2032" w:author="Kelvin Ang" w:date="2014-11-09T12:15:00Z">
              <w:rPr>
                <w:rFonts w:ascii="Cambria" w:eastAsia="MS Mincho" w:hAnsi="Cambria" w:cs="Consolas"/>
                <w:i/>
              </w:rPr>
            </w:rPrChange>
          </w:rPr>
          <w:t>the</w:t>
        </w:r>
        <w:r>
          <w:rPr>
            <w:rFonts w:ascii="Cambria" w:eastAsia="MS Mincho" w:hAnsi="Cambria" w:cs="Consolas"/>
            <w:i/>
          </w:rPr>
          <w:t xml:space="preserve"> </w:t>
        </w:r>
      </w:ins>
      <w:ins w:id="2033" w:author="Lim Wei Jie" w:date="2014-11-09T00:56:00Z">
        <w:r w:rsidR="00336288">
          <w:rPr>
            <w:rFonts w:ascii="Consolas" w:eastAsia="MS Mincho" w:hAnsi="Consolas" w:cs="Consolas"/>
            <w:sz w:val="20"/>
            <w:szCs w:val="20"/>
          </w:rPr>
          <w:t>searchByHashtag(List&lt;Task&gt; list, String hashtag)</w:t>
        </w:r>
        <w:r w:rsidR="00336288">
          <w:rPr>
            <w:rFonts w:ascii="Cambria" w:eastAsia="MS Mincho" w:hAnsi="Cambria" w:cs="Consolas"/>
          </w:rPr>
          <w:t xml:space="preserve"> method </w:t>
        </w:r>
        <w:del w:id="2034" w:author="Kelvin Ang" w:date="2014-11-09T12:15:00Z">
          <w:r w:rsidR="00336288" w:rsidDel="0040351F">
            <w:rPr>
              <w:rFonts w:ascii="Cambria" w:eastAsia="MS Mincho" w:hAnsi="Cambria" w:cs="Times New Roman"/>
            </w:rPr>
            <w:delText>if the user keys in a hashtag category</w:delText>
          </w:r>
        </w:del>
      </w:ins>
      <w:ins w:id="2035" w:author="Kelvin Ang" w:date="2014-11-09T12:15:00Z">
        <w:r>
          <w:rPr>
            <w:rFonts w:ascii="Cambria" w:eastAsia="MS Mincho" w:hAnsi="Cambria" w:cs="Times New Roman"/>
          </w:rPr>
          <w:t xml:space="preserve">is </w:t>
        </w:r>
      </w:ins>
      <w:ins w:id="2036" w:author="Kelvin Ang" w:date="2014-11-09T12:16:00Z">
        <w:r>
          <w:rPr>
            <w:rFonts w:ascii="Cambria" w:eastAsia="MS Mincho" w:hAnsi="Cambria" w:cs="Times New Roman"/>
          </w:rPr>
          <w:t>used</w:t>
        </w:r>
      </w:ins>
      <w:ins w:id="2037" w:author="Lim Wei Jie" w:date="2014-11-09T00:56:00Z">
        <w:r w:rsidR="00336288">
          <w:rPr>
            <w:rFonts w:ascii="Cambria" w:eastAsia="MS Mincho" w:hAnsi="Cambria" w:cs="Consolas"/>
          </w:rPr>
          <w:t xml:space="preserve">. </w:t>
        </w:r>
        <w:r w:rsidR="00336288">
          <w:rPr>
            <w:rFonts w:ascii="Cambria" w:eastAsia="MS Mincho" w:hAnsi="Cambria" w:cs="Consolas"/>
            <w:i/>
          </w:rPr>
          <w:t>ListProcessor</w:t>
        </w:r>
      </w:ins>
      <w:ins w:id="2038" w:author="Kelvin Ang" w:date="2014-11-09T12:16:00Z">
        <w:r>
          <w:rPr>
            <w:rFonts w:ascii="Cambria" w:eastAsia="MS Mincho" w:hAnsi="Cambria" w:cs="Consolas"/>
            <w:i/>
          </w:rPr>
          <w:t xml:space="preserve"> </w:t>
        </w:r>
      </w:ins>
      <w:ins w:id="2039" w:author="Lim Wei Jie" w:date="2014-11-09T00:56:00Z">
        <w:del w:id="2040"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41" w:author="Kelvin Ang" w:date="2014-11-09T12:33:00Z">
          <w:r w:rsidR="00336288" w:rsidDel="00717E48">
            <w:rPr>
              <w:rFonts w:ascii="Cambria" w:eastAsia="MS Mincho" w:hAnsi="Cambria" w:cs="Consolas"/>
            </w:rPr>
            <w:delText xml:space="preserve">will </w:delText>
          </w:r>
        </w:del>
        <w:del w:id="2042"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43" w:author="Kelvin Ang" w:date="2014-11-09T12:33:00Z">
        <w:r w:rsidR="00717E48">
          <w:rPr>
            <w:rFonts w:ascii="Cambria" w:eastAsia="MS Mincho" w:hAnsi="Cambria" w:cs="Consolas"/>
          </w:rPr>
          <w:t>s</w:t>
        </w:r>
      </w:ins>
      <w:ins w:id="2044"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45"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046"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1CBA4007" w14:textId="77777777" w:rsidR="00844D94" w:rsidRDefault="00844D94" w:rsidP="00336288">
      <w:pPr>
        <w:rPr>
          <w:ins w:id="2047" w:author="Kelvin Ang" w:date="2014-11-09T13:31:00Z"/>
          <w:rFonts w:ascii="Cambria" w:eastAsia="MS Mincho" w:hAnsi="Cambria" w:cs="Times New Roman"/>
        </w:rPr>
      </w:pPr>
    </w:p>
    <w:p w14:paraId="4389D46C" w14:textId="24B2F58D" w:rsidR="00336288" w:rsidRDefault="00844D94" w:rsidP="00336288">
      <w:pPr>
        <w:rPr>
          <w:ins w:id="2048" w:author="Lim Wei Jie" w:date="2014-11-09T00:56:00Z"/>
          <w:rFonts w:ascii="Cambria" w:eastAsia="MS Mincho" w:hAnsi="Cambria" w:cs="Times New Roman"/>
        </w:rPr>
      </w:pPr>
      <w:ins w:id="2049" w:author="Kelvin Ang" w:date="2014-11-09T13:31:00Z">
        <w:r w:rsidRPr="00844D94">
          <w:rPr>
            <w:rFonts w:ascii="Cambria" w:eastAsia="MS Mincho" w:hAnsi="Cambria" w:cs="Times New Roman"/>
            <w:b/>
            <w:rPrChange w:id="2050"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051" w:author="Lim Wei Jie" w:date="2014-11-09T00:56:00Z">
        <w:del w:id="2052"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hashtags used in Task Catalyst. </w:t>
        </w:r>
      </w:ins>
    </w:p>
    <w:tbl>
      <w:tblPr>
        <w:tblStyle w:val="GridTable4-Accent51"/>
        <w:tblW w:w="0" w:type="auto"/>
        <w:tblLook w:val="04A0" w:firstRow="1" w:lastRow="0" w:firstColumn="1" w:lastColumn="0" w:noHBand="0" w:noVBand="1"/>
        <w:tblPrChange w:id="2053" w:author="Kelvin Ang" w:date="2014-11-09T12:16:00Z">
          <w:tblPr>
            <w:tblStyle w:val="GridTable4-Accent51"/>
            <w:tblW w:w="0" w:type="auto"/>
            <w:tblLook w:val="04A0" w:firstRow="1" w:lastRow="0" w:firstColumn="1" w:lastColumn="0" w:noHBand="0" w:noVBand="1"/>
          </w:tblPr>
        </w:tblPrChange>
      </w:tblPr>
      <w:tblGrid>
        <w:gridCol w:w="2178"/>
        <w:gridCol w:w="7172"/>
        <w:tblGridChange w:id="2054">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5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56"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57" w:author="Lim Wei Jie" w:date="2014-11-09T00:56:00Z"/>
                <w:rFonts w:ascii="Cambria" w:hAnsi="Cambria" w:cs="Times New Roman"/>
              </w:rPr>
            </w:pPr>
            <w:ins w:id="2058" w:author="Lim Wei Jie" w:date="2014-11-09T00:56:00Z">
              <w:r>
                <w:rPr>
                  <w:rFonts w:ascii="Cambria" w:hAnsi="Cambria" w:cs="Times New Roman"/>
                </w:rPr>
                <w:t>Default Hashtag</w:t>
              </w:r>
            </w:ins>
          </w:p>
        </w:tc>
        <w:tc>
          <w:tcPr>
            <w:tcW w:w="7172" w:type="dxa"/>
            <w:hideMark/>
            <w:tcPrChange w:id="2059"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60" w:author="Lim Wei Jie" w:date="2014-11-09T00:56:00Z"/>
                <w:rFonts w:ascii="Cambria" w:hAnsi="Cambria" w:cs="Times New Roman"/>
              </w:rPr>
            </w:pPr>
            <w:ins w:id="2061"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6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6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64" w:author="Lim Wei Jie" w:date="2014-11-09T00:56:00Z"/>
                <w:rFonts w:ascii="Cambria" w:hAnsi="Cambria" w:cs="Times New Roman"/>
              </w:rPr>
            </w:pPr>
            <w:ins w:id="2065"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6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067" w:author="Lim Wei Jie" w:date="2014-11-09T00:56:00Z"/>
                <w:rFonts w:ascii="Cambria" w:hAnsi="Cambria" w:cs="Times New Roman"/>
              </w:rPr>
            </w:pPr>
            <w:ins w:id="2068" w:author="Lim Wei Jie" w:date="2014-11-09T00:56:00Z">
              <w:r>
                <w:rPr>
                  <w:rFonts w:ascii="Cambria" w:hAnsi="Cambria" w:cs="Times New Roman"/>
                </w:rPr>
                <w:t xml:space="preserve">Returns a list of </w:t>
              </w:r>
              <w:del w:id="2069" w:author="Kelvin Ang" w:date="2014-11-09T12:39:00Z">
                <w:r w:rsidRPr="008A2959" w:rsidDel="008A2959">
                  <w:rPr>
                    <w:rFonts w:ascii="Cambria" w:hAnsi="Cambria" w:cs="Times New Roman"/>
                    <w:i/>
                    <w:rPrChange w:id="2070" w:author="Kelvin Ang" w:date="2014-11-09T12:39:00Z">
                      <w:rPr>
                        <w:rFonts w:ascii="Cambria" w:hAnsi="Cambria" w:cs="Times New Roman"/>
                      </w:rPr>
                    </w:rPrChange>
                  </w:rPr>
                  <w:delText>t</w:delText>
                </w:r>
              </w:del>
            </w:ins>
            <w:ins w:id="2071" w:author="Kelvin Ang" w:date="2014-11-09T12:39:00Z">
              <w:r w:rsidR="008A2959" w:rsidRPr="008A2959">
                <w:rPr>
                  <w:rFonts w:ascii="Cambria" w:hAnsi="Cambria" w:cs="Times New Roman"/>
                  <w:i/>
                  <w:rPrChange w:id="2072" w:author="Kelvin Ang" w:date="2014-11-09T12:39:00Z">
                    <w:rPr>
                      <w:rFonts w:ascii="Cambria" w:hAnsi="Cambria" w:cs="Times New Roman"/>
                    </w:rPr>
                  </w:rPrChange>
                </w:rPr>
                <w:t>T</w:t>
              </w:r>
            </w:ins>
            <w:ins w:id="2073" w:author="Lim Wei Jie" w:date="2014-11-09T00:56:00Z">
              <w:r w:rsidRPr="008A2959">
                <w:rPr>
                  <w:rFonts w:ascii="Cambria" w:hAnsi="Cambria" w:cs="Times New Roman"/>
                  <w:i/>
                  <w:rPrChange w:id="2074" w:author="Kelvin Ang" w:date="2014-11-09T12:39:00Z">
                    <w:rPr>
                      <w:rFonts w:ascii="Cambria" w:hAnsi="Cambria" w:cs="Times New Roman"/>
                    </w:rPr>
                  </w:rPrChange>
                </w:rPr>
                <w:t>asks</w:t>
              </w:r>
              <w:r>
                <w:rPr>
                  <w:rFonts w:ascii="Cambria" w:hAnsi="Cambria" w:cs="Times New Roman"/>
                </w:rPr>
                <w:t xml:space="preserve"> which are not completed. </w:t>
              </w:r>
            </w:ins>
          </w:p>
        </w:tc>
      </w:tr>
      <w:tr w:rsidR="00336288" w14:paraId="1BCEB7F8" w14:textId="77777777" w:rsidTr="00CD0B80">
        <w:trPr>
          <w:ins w:id="207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77" w:author="Lim Wei Jie" w:date="2014-11-09T00:56:00Z"/>
                <w:rFonts w:ascii="Cambria" w:hAnsi="Cambria" w:cs="Times New Roman"/>
              </w:rPr>
            </w:pPr>
            <w:ins w:id="2078" w:author="Lim Wei Jie" w:date="2014-11-09T00:56:00Z">
              <w:r>
                <w:rPr>
                  <w:rFonts w:ascii="Cambria" w:hAnsi="Cambria" w:cs="Times New Roman"/>
                </w:rPr>
                <w:t>#pri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80" w:author="Lim Wei Jie" w:date="2014-11-09T00:56:00Z"/>
                <w:rFonts w:ascii="Cambria" w:hAnsi="Cambria" w:cs="Times New Roman"/>
              </w:rPr>
            </w:pPr>
            <w:ins w:id="2081" w:author="Lim Wei Jie" w:date="2014-11-09T00:56:00Z">
              <w:r>
                <w:rPr>
                  <w:rFonts w:ascii="Cambria" w:hAnsi="Cambria" w:cs="Times New Roman"/>
                </w:rPr>
                <w:t xml:space="preserve">Returns a list of </w:t>
              </w:r>
            </w:ins>
            <w:ins w:id="2082" w:author="Kelvin Ang" w:date="2014-11-09T12:39:00Z">
              <w:r w:rsidR="008A2959" w:rsidRPr="008A2959">
                <w:rPr>
                  <w:rFonts w:ascii="Cambria" w:hAnsi="Cambria" w:cs="Times New Roman"/>
                  <w:i/>
                  <w:rPrChange w:id="2083" w:author="Kelvin Ang" w:date="2014-11-09T12:39:00Z">
                    <w:rPr>
                      <w:rFonts w:ascii="Cambria" w:hAnsi="Cambria" w:cs="Times New Roman"/>
                    </w:rPr>
                  </w:rPrChange>
                </w:rPr>
                <w:t>T</w:t>
              </w:r>
            </w:ins>
            <w:ins w:id="2084" w:author="Lim Wei Jie" w:date="2014-11-09T00:56:00Z">
              <w:del w:id="2085" w:author="Kelvin Ang" w:date="2014-11-09T12:39:00Z">
                <w:r w:rsidRPr="008A2959" w:rsidDel="008A2959">
                  <w:rPr>
                    <w:rFonts w:ascii="Cambria" w:hAnsi="Cambria" w:cs="Times New Roman"/>
                    <w:i/>
                    <w:rPrChange w:id="2086" w:author="Kelvin Ang" w:date="2014-11-09T12:39:00Z">
                      <w:rPr>
                        <w:rFonts w:ascii="Cambria" w:hAnsi="Cambria" w:cs="Times New Roman"/>
                      </w:rPr>
                    </w:rPrChange>
                  </w:rPr>
                  <w:delText>t</w:delText>
                </w:r>
              </w:del>
              <w:r w:rsidRPr="008A2959">
                <w:rPr>
                  <w:rFonts w:ascii="Cambria" w:hAnsi="Cambria" w:cs="Times New Roman"/>
                  <w:i/>
                  <w:rPrChange w:id="2087"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08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8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90" w:author="Lim Wei Jie" w:date="2014-11-09T00:56:00Z"/>
                <w:rFonts w:ascii="Cambria" w:hAnsi="Cambria" w:cs="Times New Roman"/>
              </w:rPr>
            </w:pPr>
            <w:ins w:id="2091" w:author="Lim Wei Jie" w:date="2014-11-09T00:56:00Z">
              <w:r>
                <w:rPr>
                  <w:rFonts w:ascii="Cambria" w:hAnsi="Cambria" w:cs="Times New Roman"/>
                </w:rPr>
                <w:t>#ovd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093" w:author="Lim Wei Jie" w:date="2014-11-09T00:56:00Z"/>
                <w:rFonts w:ascii="Cambria" w:hAnsi="Cambria" w:cs="Times New Roman"/>
              </w:rPr>
            </w:pPr>
            <w:ins w:id="2094" w:author="Lim Wei Jie" w:date="2014-11-09T00:56:00Z">
              <w:r>
                <w:rPr>
                  <w:rFonts w:ascii="Cambria" w:hAnsi="Cambria" w:cs="Times New Roman"/>
                </w:rPr>
                <w:t xml:space="preserve">Returns a list of </w:t>
              </w:r>
            </w:ins>
            <w:ins w:id="2095" w:author="Kelvin Ang" w:date="2014-11-09T12:39:00Z">
              <w:r w:rsidR="008A2959" w:rsidRPr="008A2959">
                <w:rPr>
                  <w:rFonts w:ascii="Cambria" w:hAnsi="Cambria" w:cs="Times New Roman"/>
                  <w:i/>
                  <w:rPrChange w:id="2096" w:author="Kelvin Ang" w:date="2014-11-09T12:39:00Z">
                    <w:rPr>
                      <w:rFonts w:ascii="Cambria" w:hAnsi="Cambria" w:cs="Times New Roman"/>
                    </w:rPr>
                  </w:rPrChange>
                </w:rPr>
                <w:t>T</w:t>
              </w:r>
            </w:ins>
            <w:ins w:id="2097" w:author="Lim Wei Jie" w:date="2014-11-09T00:56:00Z">
              <w:del w:id="2098" w:author="Kelvin Ang" w:date="2014-11-09T12:39:00Z">
                <w:r w:rsidRPr="008A2959" w:rsidDel="008A2959">
                  <w:rPr>
                    <w:rFonts w:ascii="Cambria" w:hAnsi="Cambria" w:cs="Times New Roman"/>
                    <w:i/>
                    <w:rPrChange w:id="2099" w:author="Kelvin Ang" w:date="2014-11-09T12:39:00Z">
                      <w:rPr>
                        <w:rFonts w:ascii="Cambria" w:hAnsi="Cambria" w:cs="Times New Roman"/>
                      </w:rPr>
                    </w:rPrChange>
                  </w:rPr>
                  <w:delText>t</w:delText>
                </w:r>
              </w:del>
              <w:r w:rsidRPr="008A2959">
                <w:rPr>
                  <w:rFonts w:ascii="Cambria" w:hAnsi="Cambria" w:cs="Times New Roman"/>
                  <w:i/>
                  <w:rPrChange w:id="2100"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0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03" w:author="Lim Wei Jie" w:date="2014-11-09T00:56:00Z"/>
                <w:rFonts w:ascii="Cambria" w:hAnsi="Cambria" w:cs="Times New Roman"/>
              </w:rPr>
            </w:pPr>
            <w:ins w:id="2104" w:author="Lim Wei Jie" w:date="2014-11-09T00:56:00Z">
              <w:r>
                <w:rPr>
                  <w:rFonts w:ascii="Cambria" w:hAnsi="Cambria" w:cs="Times New Roman"/>
                </w:rPr>
                <w:t>#tdy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06" w:author="Lim Wei Jie" w:date="2014-11-09T00:56:00Z"/>
                <w:rFonts w:ascii="Cambria" w:hAnsi="Cambria" w:cs="Times New Roman"/>
              </w:rPr>
            </w:pPr>
            <w:ins w:id="2107" w:author="Lim Wei Jie" w:date="2014-11-09T00:56:00Z">
              <w:r>
                <w:rPr>
                  <w:rFonts w:ascii="Cambria" w:hAnsi="Cambria" w:cs="Times New Roman"/>
                </w:rPr>
                <w:t xml:space="preserve">Returns a list of </w:t>
              </w:r>
            </w:ins>
            <w:ins w:id="2108" w:author="Kelvin Ang" w:date="2014-11-09T12:39:00Z">
              <w:r w:rsidR="008A2959" w:rsidRPr="008A2959">
                <w:rPr>
                  <w:rFonts w:ascii="Cambria" w:hAnsi="Cambria" w:cs="Times New Roman"/>
                  <w:i/>
                  <w:rPrChange w:id="2109" w:author="Kelvin Ang" w:date="2014-11-09T12:39:00Z">
                    <w:rPr>
                      <w:rFonts w:ascii="Cambria" w:hAnsi="Cambria" w:cs="Times New Roman"/>
                    </w:rPr>
                  </w:rPrChange>
                </w:rPr>
                <w:t>T</w:t>
              </w:r>
            </w:ins>
            <w:ins w:id="2110" w:author="Lim Wei Jie" w:date="2014-11-09T00:56:00Z">
              <w:del w:id="2111" w:author="Kelvin Ang" w:date="2014-11-09T12:39:00Z">
                <w:r w:rsidRPr="008A2959" w:rsidDel="008A2959">
                  <w:rPr>
                    <w:rFonts w:ascii="Cambria" w:hAnsi="Cambria" w:cs="Times New Roman"/>
                    <w:i/>
                    <w:rPrChange w:id="2112" w:author="Kelvin Ang" w:date="2014-11-09T12:39:00Z">
                      <w:rPr>
                        <w:rFonts w:ascii="Cambria" w:hAnsi="Cambria" w:cs="Times New Roman"/>
                      </w:rPr>
                    </w:rPrChange>
                  </w:rPr>
                  <w:delText>t</w:delText>
                </w:r>
              </w:del>
              <w:r w:rsidRPr="008A2959">
                <w:rPr>
                  <w:rFonts w:ascii="Cambria" w:hAnsi="Cambria" w:cs="Times New Roman"/>
                  <w:i/>
                  <w:rPrChange w:id="2113"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16" w:author="Lim Wei Jie" w:date="2014-11-09T00:56:00Z"/>
                <w:rFonts w:ascii="Cambria" w:hAnsi="Cambria" w:cs="Times New Roman"/>
              </w:rPr>
            </w:pPr>
            <w:ins w:id="2117" w:author="Lim Wei Jie" w:date="2014-11-09T00:56:00Z">
              <w:r>
                <w:rPr>
                  <w:rFonts w:ascii="Cambria" w:hAnsi="Cambria" w:cs="Times New Roman"/>
                </w:rPr>
                <w:t>#tmr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 xml:space="preserve">Returns a list of </w:t>
              </w:r>
            </w:ins>
            <w:ins w:id="2121" w:author="Kelvin Ang" w:date="2014-11-09T12:39:00Z">
              <w:r w:rsidR="008A2959" w:rsidRPr="008A2959">
                <w:rPr>
                  <w:rFonts w:ascii="Cambria" w:hAnsi="Cambria" w:cs="Times New Roman"/>
                  <w:i/>
                  <w:rPrChange w:id="2122" w:author="Kelvin Ang" w:date="2014-11-09T12:39:00Z">
                    <w:rPr>
                      <w:rFonts w:ascii="Cambria" w:hAnsi="Cambria" w:cs="Times New Roman"/>
                    </w:rPr>
                  </w:rPrChange>
                </w:rPr>
                <w:t>T</w:t>
              </w:r>
            </w:ins>
            <w:ins w:id="2123" w:author="Lim Wei Jie" w:date="2014-11-09T00:56:00Z">
              <w:del w:id="2124" w:author="Kelvin Ang" w:date="2014-11-09T12:39:00Z">
                <w:r w:rsidRPr="008A2959" w:rsidDel="008A2959">
                  <w:rPr>
                    <w:rFonts w:ascii="Cambria" w:hAnsi="Cambria" w:cs="Times New Roman"/>
                    <w:i/>
                    <w:rPrChange w:id="2125" w:author="Kelvin Ang" w:date="2014-11-09T12:39:00Z">
                      <w:rPr>
                        <w:rFonts w:ascii="Cambria" w:hAnsi="Cambria" w:cs="Times New Roman"/>
                      </w:rPr>
                    </w:rPrChange>
                  </w:rPr>
                  <w:delText>t</w:delText>
                </w:r>
              </w:del>
              <w:r w:rsidRPr="008A2959">
                <w:rPr>
                  <w:rFonts w:ascii="Cambria" w:hAnsi="Cambria" w:cs="Times New Roman"/>
                  <w:i/>
                  <w:rPrChange w:id="2126"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2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29" w:author="Lim Wei Jie" w:date="2014-11-09T00:56:00Z"/>
                <w:rFonts w:ascii="Cambria" w:hAnsi="Cambria" w:cs="Times New Roman"/>
              </w:rPr>
            </w:pPr>
            <w:ins w:id="2130" w:author="Lim Wei Jie" w:date="2014-11-09T00:56:00Z">
              <w:r>
                <w:rPr>
                  <w:rFonts w:ascii="Cambria" w:hAnsi="Cambria" w:cs="Times New Roman"/>
                </w:rPr>
                <w:t>#upc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32" w:author="Lim Wei Jie" w:date="2014-11-09T00:56:00Z"/>
                <w:rFonts w:ascii="Cambria" w:hAnsi="Cambria" w:cs="Times New Roman"/>
              </w:rPr>
            </w:pPr>
            <w:ins w:id="2133" w:author="Lim Wei Jie" w:date="2014-11-09T00:56:00Z">
              <w:r>
                <w:rPr>
                  <w:rFonts w:ascii="Cambria" w:hAnsi="Cambria" w:cs="Times New Roman"/>
                </w:rPr>
                <w:t xml:space="preserve">Returns a list of </w:t>
              </w:r>
            </w:ins>
            <w:ins w:id="2134" w:author="Kelvin Ang" w:date="2014-11-09T12:39:00Z">
              <w:r w:rsidR="008A2959" w:rsidRPr="008A2959">
                <w:rPr>
                  <w:rFonts w:ascii="Cambria" w:hAnsi="Cambria" w:cs="Times New Roman"/>
                  <w:i/>
                  <w:rPrChange w:id="2135" w:author="Kelvin Ang" w:date="2014-11-09T12:39:00Z">
                    <w:rPr>
                      <w:rFonts w:ascii="Cambria" w:hAnsi="Cambria" w:cs="Times New Roman"/>
                    </w:rPr>
                  </w:rPrChange>
                </w:rPr>
                <w:t>T</w:t>
              </w:r>
            </w:ins>
            <w:ins w:id="2136" w:author="Lim Wei Jie" w:date="2014-11-09T00:56:00Z">
              <w:del w:id="2137" w:author="Kelvin Ang" w:date="2014-11-09T12:39:00Z">
                <w:r w:rsidRPr="008A2959" w:rsidDel="008A2959">
                  <w:rPr>
                    <w:rFonts w:ascii="Cambria" w:hAnsi="Cambria" w:cs="Times New Roman"/>
                    <w:i/>
                    <w:rPrChange w:id="2138" w:author="Kelvin Ang" w:date="2014-11-09T12:39:00Z">
                      <w:rPr>
                        <w:rFonts w:ascii="Cambria" w:hAnsi="Cambria" w:cs="Times New Roman"/>
                      </w:rPr>
                    </w:rPrChange>
                  </w:rPr>
                  <w:delText>t</w:delText>
                </w:r>
              </w:del>
              <w:r w:rsidRPr="008A2959">
                <w:rPr>
                  <w:rFonts w:ascii="Cambria" w:hAnsi="Cambria" w:cs="Times New Roman"/>
                  <w:i/>
                  <w:rPrChange w:id="2139"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4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42" w:author="Lim Wei Jie" w:date="2014-11-09T00:56:00Z"/>
                <w:rFonts w:ascii="Cambria" w:hAnsi="Cambria" w:cs="Times New Roman"/>
              </w:rPr>
            </w:pPr>
            <w:ins w:id="2143" w:author="Lim Wei Jie" w:date="2014-11-09T00:56:00Z">
              <w:r>
                <w:rPr>
                  <w:rFonts w:ascii="Cambria" w:hAnsi="Cambria" w:cs="Times New Roman"/>
                </w:rPr>
                <w:t>#smd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45" w:author="Lim Wei Jie" w:date="2014-11-09T00:56:00Z"/>
                <w:rFonts w:ascii="Cambria" w:hAnsi="Cambria" w:cs="Times New Roman"/>
              </w:rPr>
            </w:pPr>
            <w:ins w:id="2146" w:author="Lim Wei Jie" w:date="2014-11-09T00:56:00Z">
              <w:r>
                <w:rPr>
                  <w:rFonts w:ascii="Cambria" w:hAnsi="Cambria" w:cs="Times New Roman"/>
                </w:rPr>
                <w:t xml:space="preserve">Returns a list of </w:t>
              </w:r>
            </w:ins>
            <w:ins w:id="2147" w:author="Kelvin Ang" w:date="2014-11-09T12:39:00Z">
              <w:r w:rsidR="008A2959" w:rsidRPr="008A2959">
                <w:rPr>
                  <w:rFonts w:ascii="Cambria" w:hAnsi="Cambria" w:cs="Times New Roman"/>
                  <w:i/>
                  <w:rPrChange w:id="2148" w:author="Kelvin Ang" w:date="2014-11-09T12:39:00Z">
                    <w:rPr>
                      <w:rFonts w:ascii="Cambria" w:hAnsi="Cambria" w:cs="Times New Roman"/>
                    </w:rPr>
                  </w:rPrChange>
                </w:rPr>
                <w:t>T</w:t>
              </w:r>
            </w:ins>
            <w:ins w:id="2149" w:author="Lim Wei Jie" w:date="2014-11-09T00:56:00Z">
              <w:del w:id="2150" w:author="Kelvin Ang" w:date="2014-11-09T12:39:00Z">
                <w:r w:rsidRPr="008A2959" w:rsidDel="008A2959">
                  <w:rPr>
                    <w:rFonts w:ascii="Cambria" w:hAnsi="Cambria" w:cs="Times New Roman"/>
                    <w:i/>
                    <w:rPrChange w:id="2151" w:author="Kelvin Ang" w:date="2014-11-09T12:39:00Z">
                      <w:rPr>
                        <w:rFonts w:ascii="Cambria" w:hAnsi="Cambria" w:cs="Times New Roman"/>
                      </w:rPr>
                    </w:rPrChange>
                  </w:rPr>
                  <w:delText>t</w:delText>
                </w:r>
              </w:del>
              <w:r w:rsidRPr="008A2959">
                <w:rPr>
                  <w:rFonts w:ascii="Cambria" w:hAnsi="Cambria" w:cs="Times New Roman"/>
                  <w:i/>
                  <w:rPrChange w:id="2152"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5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55" w:author="Lim Wei Jie" w:date="2014-11-09T00:56:00Z"/>
                <w:rFonts w:ascii="Cambria" w:hAnsi="Cambria" w:cs="Times New Roman"/>
              </w:rPr>
            </w:pPr>
            <w:ins w:id="2156" w:author="Lim Wei Jie" w:date="2014-11-09T00:56:00Z">
              <w:r>
                <w:rPr>
                  <w:rFonts w:ascii="Cambria" w:hAnsi="Cambria" w:cs="Times New Roman"/>
                </w:rPr>
                <w:t>#olp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58" w:author="Lim Wei Jie" w:date="2014-11-09T00:56:00Z"/>
                <w:rFonts w:ascii="Cambria" w:hAnsi="Cambria" w:cs="Times New Roman"/>
              </w:rPr>
            </w:pPr>
            <w:ins w:id="2159" w:author="Lim Wei Jie" w:date="2014-11-09T00:56:00Z">
              <w:r>
                <w:rPr>
                  <w:rFonts w:ascii="Cambria" w:hAnsi="Cambria" w:cs="Times New Roman"/>
                </w:rPr>
                <w:t xml:space="preserve">Returns a list of </w:t>
              </w:r>
            </w:ins>
            <w:ins w:id="2160" w:author="Kelvin Ang" w:date="2014-11-09T12:39:00Z">
              <w:r w:rsidR="008A2959" w:rsidRPr="008A2959">
                <w:rPr>
                  <w:rFonts w:ascii="Cambria" w:hAnsi="Cambria" w:cs="Times New Roman"/>
                  <w:i/>
                  <w:rPrChange w:id="2161" w:author="Kelvin Ang" w:date="2014-11-09T12:39:00Z">
                    <w:rPr>
                      <w:rFonts w:ascii="Cambria" w:hAnsi="Cambria" w:cs="Times New Roman"/>
                    </w:rPr>
                  </w:rPrChange>
                </w:rPr>
                <w:t>T</w:t>
              </w:r>
            </w:ins>
            <w:ins w:id="2162" w:author="Lim Wei Jie" w:date="2014-11-09T00:56:00Z">
              <w:del w:id="2163" w:author="Kelvin Ang" w:date="2014-11-09T12:39:00Z">
                <w:r w:rsidRPr="008A2959" w:rsidDel="008A2959">
                  <w:rPr>
                    <w:rFonts w:ascii="Cambria" w:hAnsi="Cambria" w:cs="Times New Roman"/>
                    <w:i/>
                    <w:rPrChange w:id="2164" w:author="Kelvin Ang" w:date="2014-11-09T12:39:00Z">
                      <w:rPr>
                        <w:rFonts w:ascii="Cambria" w:hAnsi="Cambria" w:cs="Times New Roman"/>
                      </w:rPr>
                    </w:rPrChange>
                  </w:rPr>
                  <w:delText>t</w:delText>
                </w:r>
              </w:del>
              <w:r w:rsidRPr="008A2959">
                <w:rPr>
                  <w:rFonts w:ascii="Cambria" w:hAnsi="Cambria" w:cs="Times New Roman"/>
                  <w:i/>
                  <w:rPrChange w:id="2165"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6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68" w:author="Lim Wei Jie" w:date="2014-11-09T00:56:00Z"/>
                <w:rFonts w:ascii="Cambria" w:hAnsi="Cambria" w:cs="Times New Roman"/>
              </w:rPr>
            </w:pPr>
            <w:ins w:id="2169" w:author="Lim Wei Jie" w:date="2014-11-09T00:56:00Z">
              <w:r>
                <w:rPr>
                  <w:rFonts w:ascii="Cambria" w:hAnsi="Cambria" w:cs="Times New Roman"/>
                </w:rPr>
                <w:t>#dne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71" w:author="Lim Wei Jie" w:date="2014-11-09T00:56:00Z"/>
                <w:rFonts w:ascii="Cambria" w:hAnsi="Cambria" w:cs="Times New Roman"/>
              </w:rPr>
            </w:pPr>
            <w:ins w:id="2172" w:author="Lim Wei Jie" w:date="2014-11-09T00:56:00Z">
              <w:r>
                <w:rPr>
                  <w:rFonts w:ascii="Cambria" w:hAnsi="Cambria" w:cs="Times New Roman"/>
                </w:rPr>
                <w:t xml:space="preserve">Returns a list of </w:t>
              </w:r>
            </w:ins>
            <w:ins w:id="2173" w:author="Kelvin Ang" w:date="2014-11-09T12:39:00Z">
              <w:r w:rsidR="008A2959" w:rsidRPr="008A2959">
                <w:rPr>
                  <w:rFonts w:ascii="Cambria" w:hAnsi="Cambria" w:cs="Times New Roman"/>
                  <w:i/>
                  <w:rPrChange w:id="2174" w:author="Kelvin Ang" w:date="2014-11-09T12:39:00Z">
                    <w:rPr>
                      <w:rFonts w:ascii="Cambria" w:hAnsi="Cambria" w:cs="Times New Roman"/>
                    </w:rPr>
                  </w:rPrChange>
                </w:rPr>
                <w:t>T</w:t>
              </w:r>
            </w:ins>
            <w:ins w:id="2175" w:author="Lim Wei Jie" w:date="2014-11-09T00:56:00Z">
              <w:del w:id="2176" w:author="Kelvin Ang" w:date="2014-11-09T12:39:00Z">
                <w:r w:rsidRPr="008A2959" w:rsidDel="008A2959">
                  <w:rPr>
                    <w:rFonts w:ascii="Cambria" w:hAnsi="Cambria" w:cs="Times New Roman"/>
                    <w:i/>
                    <w:rPrChange w:id="2177" w:author="Kelvin Ang" w:date="2014-11-09T12:39:00Z">
                      <w:rPr>
                        <w:rFonts w:ascii="Cambria" w:hAnsi="Cambria" w:cs="Times New Roman"/>
                      </w:rPr>
                    </w:rPrChange>
                  </w:rPr>
                  <w:delText>t</w:delText>
                </w:r>
              </w:del>
              <w:r w:rsidRPr="008A2959">
                <w:rPr>
                  <w:rFonts w:ascii="Cambria" w:hAnsi="Cambria" w:cs="Times New Roman"/>
                  <w:i/>
                  <w:rPrChange w:id="2178"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79" w:author="Lim Wei Jie" w:date="2014-11-09T00:56:00Z"/>
          <w:rFonts w:ascii="Cambria" w:eastAsia="MS Mincho" w:hAnsi="Cambria" w:cs="Times New Roman"/>
          <w:b/>
          <w:bCs/>
          <w:color w:val="1F497D"/>
        </w:rPr>
      </w:pPr>
      <w:ins w:id="2180" w:author="Kelvin Ang" w:date="2014-11-09T12:16:00Z">
        <w:r>
          <w:rPr>
            <w:rFonts w:ascii="Cambria" w:eastAsia="MS Mincho" w:hAnsi="Cambria" w:cs="Times New Roman"/>
            <w:b/>
            <w:bCs/>
            <w:color w:val="1F497D"/>
          </w:rPr>
          <w:br/>
        </w:r>
      </w:ins>
      <w:ins w:id="2181" w:author="Lim Wei Jie" w:date="2014-11-09T00:56:00Z">
        <w:r w:rsidR="00336288">
          <w:rPr>
            <w:rFonts w:ascii="Cambria" w:eastAsia="MS Mincho" w:hAnsi="Cambria" w:cs="Times New Roman"/>
            <w:b/>
            <w:bCs/>
            <w:color w:val="1F497D"/>
          </w:rPr>
          <w:t xml:space="preserve">Table </w:t>
        </w:r>
      </w:ins>
      <w:ins w:id="2182"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83" w:author="Kelvin Ang" w:date="2014-11-09T13:31:00Z">
        <w:r w:rsidR="00844D94">
          <w:rPr>
            <w:rFonts w:ascii="Cambria" w:eastAsia="MS Mincho" w:hAnsi="Cambria" w:cs="Times New Roman"/>
            <w:b/>
            <w:bCs/>
            <w:noProof/>
            <w:color w:val="1F497D"/>
          </w:rPr>
          <w:t>4</w:t>
        </w:r>
      </w:ins>
      <w:ins w:id="2184" w:author="Kelvin Ang" w:date="2014-11-09T10:14:00Z">
        <w:r w:rsidR="00BC6930">
          <w:rPr>
            <w:rFonts w:ascii="Cambria" w:eastAsia="MS Mincho" w:hAnsi="Cambria" w:cs="Times New Roman"/>
            <w:b/>
            <w:bCs/>
            <w:color w:val="1F497D"/>
          </w:rPr>
          <w:fldChar w:fldCharType="end"/>
        </w:r>
      </w:ins>
      <w:ins w:id="2185" w:author="Lim Wei Jie" w:date="2014-11-09T00:56:00Z">
        <w:del w:id="2186"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187" w:author="Lim Wei Jie" w:date="2014-11-09T00:56:00Z"/>
          <w:del w:id="2188" w:author="Kelvin Ang" w:date="2014-11-09T12:36:00Z"/>
          <w:rFonts w:ascii="Cambria" w:eastAsia="MS Mincho" w:hAnsi="Cambria" w:cs="Times New Roman"/>
        </w:rPr>
      </w:pPr>
      <w:ins w:id="2189" w:author="Lim Wei Jie" w:date="2014-11-09T00:56:00Z">
        <w:del w:id="2190"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191"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192"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193" w:author="Lim Wei Jie" w:date="2014-11-09T00:56:00Z"/>
          <w:del w:id="2194" w:author="Kelvin Ang" w:date="2014-11-09T12:36:00Z"/>
          <w:rFonts w:ascii="Cambria" w:eastAsia="MS Mincho" w:hAnsi="Cambria" w:cs="Times New Roman"/>
        </w:rPr>
      </w:pPr>
      <w:ins w:id="2195" w:author="Lim Wei Jie" w:date="2014-11-09T00:56:00Z">
        <w:del w:id="2196"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197" w:author="Lim Wei Jie" w:date="2014-11-09T00:56:00Z"/>
          <w:del w:id="2198"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199" w:author="Lim Wei Jie" w:date="2014-11-09T00:56:00Z"/>
                <w:del w:id="2200" w:author="Kelvin Ang" w:date="2014-11-09T12:36:00Z"/>
                <w:rFonts w:ascii="Cambria" w:hAnsi="Cambria" w:cs="Times New Roman"/>
              </w:rPr>
            </w:pPr>
            <w:ins w:id="2201" w:author="Lim Wei Jie" w:date="2014-11-09T00:56:00Z">
              <w:del w:id="2202"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203" w:author="Lim Wei Jie" w:date="2014-11-09T00:56:00Z"/>
                <w:del w:id="2204" w:author="Kelvin Ang" w:date="2014-11-09T12:36:00Z"/>
                <w:rFonts w:ascii="Cambria" w:hAnsi="Cambria" w:cs="Times New Roman"/>
              </w:rPr>
            </w:pPr>
            <w:ins w:id="2205" w:author="Lim Wei Jie" w:date="2014-11-09T00:56:00Z">
              <w:del w:id="2206"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07" w:author="Lim Wei Jie" w:date="2014-11-09T00:56:00Z"/>
          <w:del w:id="2208"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rPr>
                <w:ins w:id="2209" w:author="Lim Wei Jie" w:date="2014-11-09T00:56:00Z"/>
                <w:del w:id="2210" w:author="Kelvin Ang" w:date="2014-11-09T12:36:00Z"/>
                <w:rFonts w:ascii="Consolas" w:hAnsi="Consolas" w:cs="Consolas"/>
                <w:b w:val="0"/>
                <w:sz w:val="20"/>
                <w:szCs w:val="20"/>
                <w:rPrChange w:id="2211" w:author="Kelvin Ang" w:date="2014-11-09T12:21:00Z">
                  <w:rPr>
                    <w:ins w:id="2212" w:author="Lim Wei Jie" w:date="2014-11-09T00:56:00Z"/>
                    <w:del w:id="2213" w:author="Kelvin Ang" w:date="2014-11-09T12:36:00Z"/>
                    <w:rFonts w:ascii="Consolas" w:hAnsi="Consolas" w:cs="Consolas"/>
                    <w:sz w:val="20"/>
                    <w:szCs w:val="20"/>
                  </w:rPr>
                </w:rPrChange>
              </w:rPr>
            </w:pPr>
            <w:ins w:id="2214" w:author="Lim Wei Jie" w:date="2014-11-09T00:56:00Z">
              <w:del w:id="2215"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216" w:author="Lim Wei Jie" w:date="2014-11-09T00:56:00Z"/>
                <w:del w:id="2217" w:author="Kelvin Ang" w:date="2014-11-09T12:36:00Z"/>
                <w:rFonts w:ascii="Cambria" w:hAnsi="Cambria" w:cs="Times New Roman"/>
              </w:rPr>
            </w:pPr>
            <w:ins w:id="2218" w:author="Lim Wei Jie" w:date="2014-11-09T00:56:00Z">
              <w:del w:id="2219"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20" w:author="Lim Wei Jie" w:date="2014-11-09T00:56:00Z"/>
          <w:del w:id="222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rPr>
                <w:ins w:id="2222" w:author="Lim Wei Jie" w:date="2014-11-09T00:56:00Z"/>
                <w:del w:id="2223" w:author="Kelvin Ang" w:date="2014-11-09T12:36:00Z"/>
                <w:rFonts w:ascii="Consolas" w:hAnsi="Consolas" w:cs="Consolas"/>
                <w:b w:val="0"/>
                <w:sz w:val="20"/>
                <w:szCs w:val="20"/>
                <w:rPrChange w:id="2224" w:author="Kelvin Ang" w:date="2014-11-09T12:21:00Z">
                  <w:rPr>
                    <w:ins w:id="2225" w:author="Lim Wei Jie" w:date="2014-11-09T00:56:00Z"/>
                    <w:del w:id="2226" w:author="Kelvin Ang" w:date="2014-11-09T12:36:00Z"/>
                    <w:rFonts w:ascii="Consolas" w:hAnsi="Consolas" w:cs="Consolas"/>
                    <w:sz w:val="20"/>
                    <w:szCs w:val="20"/>
                  </w:rPr>
                </w:rPrChange>
              </w:rPr>
            </w:pPr>
            <w:ins w:id="2227" w:author="Lim Wei Jie" w:date="2014-11-09T00:56:00Z">
              <w:del w:id="2228"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229" w:author="Lim Wei Jie" w:date="2014-11-09T00:56:00Z"/>
                <w:del w:id="2230" w:author="Kelvin Ang" w:date="2014-11-09T12:36:00Z"/>
                <w:rFonts w:ascii="Cambria" w:hAnsi="Cambria" w:cs="Times New Roman"/>
              </w:rPr>
            </w:pPr>
            <w:ins w:id="2231" w:author="Lim Wei Jie" w:date="2014-11-09T00:56:00Z">
              <w:del w:id="2232"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233" w:author="Kelvin Ang" w:date="2014-11-09T12:39:00Z"/>
        </w:rPr>
      </w:pPr>
      <w:ins w:id="2234" w:author="Kelvin Ang" w:date="2014-11-09T12:39:00Z">
        <w:r>
          <w:t xml:space="preserve">The sorting function uses the built-in comparator of </w:t>
        </w:r>
        <w:r w:rsidR="001B3006">
          <w:t xml:space="preserve">the </w:t>
        </w:r>
        <w:r w:rsidRPr="008A2959">
          <w:rPr>
            <w:i/>
            <w:rPrChange w:id="2235" w:author="Kelvin Ang" w:date="2014-11-09T12:39:00Z">
              <w:rPr/>
            </w:rPrChange>
          </w:rPr>
          <w:t>Task</w:t>
        </w:r>
        <w:r>
          <w:t xml:space="preserve"> </w:t>
        </w:r>
        <w:r w:rsidR="001B3006">
          <w:t xml:space="preserve">class </w:t>
        </w:r>
        <w:r>
          <w:t>to perform sorting.</w:t>
        </w:r>
        <w:r w:rsidR="001B3006">
          <w:t xml:space="preserve"> The </w:t>
        </w:r>
      </w:ins>
      <w:ins w:id="2236" w:author="Kelvin Ang" w:date="2014-11-09T13:31:00Z">
        <w:r w:rsidR="00AA5ED6">
          <w:t xml:space="preserve">comparator in </w:t>
        </w:r>
        <w:r w:rsidR="00AA5ED6" w:rsidRPr="00AA5ED6">
          <w:rPr>
            <w:i/>
            <w:rPrChange w:id="2237" w:author="Kelvin Ang" w:date="2014-11-09T13:31:00Z">
              <w:rPr/>
            </w:rPrChange>
          </w:rPr>
          <w:t>Task</w:t>
        </w:r>
        <w:r w:rsidR="00AA5ED6">
          <w:t xml:space="preserve"> </w:t>
        </w:r>
      </w:ins>
      <w:ins w:id="2238" w:author="Kelvin Ang" w:date="2014-11-09T12:39:00Z">
        <w:r w:rsidR="001B3006">
          <w:t xml:space="preserve">is summarized in </w:t>
        </w:r>
      </w:ins>
      <w:ins w:id="2239" w:author="Kelvin Ang" w:date="2014-11-09T13:31:00Z">
        <w:r w:rsidR="00440AB7" w:rsidRPr="00440AB7">
          <w:rPr>
            <w:b/>
            <w:rPrChange w:id="2240" w:author="Kelvin Ang" w:date="2014-11-09T13:31:00Z">
              <w:rPr/>
            </w:rPrChange>
          </w:rPr>
          <w:t>Figure 15</w:t>
        </w:r>
      </w:ins>
      <w:ins w:id="2241"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42"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43" w:author="Kelvin Ang" w:date="2014-11-09T12:41:00Z"/>
                <w:rFonts w:ascii="Consolas" w:hAnsi="Consolas" w:cs="Consolas"/>
                <w:color w:val="000000"/>
                <w:sz w:val="20"/>
                <w:szCs w:val="20"/>
              </w:rPr>
            </w:pPr>
            <w:ins w:id="2244"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45" w:author="Kelvin Ang" w:date="2014-11-09T12:40:00Z"/>
                <w:rFonts w:ascii="Consolas" w:hAnsi="Consolas" w:cs="Consolas"/>
                <w:sz w:val="20"/>
                <w:szCs w:val="20"/>
              </w:rPr>
            </w:pPr>
            <w:ins w:id="2246"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247" w:author="Kelvin Ang" w:date="2014-11-09T12:40:00Z"/>
                <w:rFonts w:ascii="Consolas" w:hAnsi="Consolas" w:cs="Consolas"/>
                <w:sz w:val="20"/>
                <w:szCs w:val="20"/>
              </w:rPr>
            </w:pPr>
            <w:ins w:id="2248"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249" w:author="Kelvin Ang" w:date="2014-11-09T12:40:00Z"/>
                <w:rFonts w:ascii="Consolas" w:hAnsi="Consolas" w:cs="Consolas"/>
                <w:sz w:val="20"/>
                <w:szCs w:val="20"/>
              </w:rPr>
            </w:pPr>
            <w:ins w:id="2250"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251" w:author="Kelvin Ang" w:date="2014-11-09T12:40:00Z"/>
                <w:rFonts w:ascii="Consolas" w:hAnsi="Consolas" w:cs="Consolas"/>
                <w:sz w:val="20"/>
                <w:szCs w:val="20"/>
              </w:rPr>
            </w:pPr>
            <w:ins w:id="2252"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isOtherDateNull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isThisDateNull</w:t>
              </w:r>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253" w:author="Kelvin Ang" w:date="2014-11-09T12:40:00Z"/>
                <w:rFonts w:ascii="Consolas" w:hAnsi="Consolas" w:cs="Consolas"/>
                <w:sz w:val="20"/>
                <w:szCs w:val="20"/>
              </w:rPr>
            </w:pPr>
            <w:ins w:id="2254"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255" w:author="Kelvin Ang" w:date="2014-11-09T12:40:00Z"/>
                <w:rFonts w:ascii="Consolas" w:hAnsi="Consolas" w:cs="Consolas"/>
                <w:sz w:val="20"/>
                <w:szCs w:val="20"/>
              </w:rPr>
            </w:pPr>
            <w:ins w:id="2256"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257" w:author="Kelvin Ang" w:date="2014-11-09T12:40:00Z"/>
                <w:rFonts w:ascii="Consolas" w:hAnsi="Consolas" w:cs="Consolas"/>
                <w:sz w:val="20"/>
                <w:szCs w:val="20"/>
              </w:rPr>
            </w:pPr>
            <w:ins w:id="2258"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259" w:author="Kelvin Ang" w:date="2014-11-09T12:40:00Z"/>
                <w:rFonts w:ascii="Consolas" w:hAnsi="Consolas" w:cs="Consolas"/>
                <w:sz w:val="20"/>
                <w:szCs w:val="20"/>
              </w:rPr>
            </w:pPr>
            <w:ins w:id="2260"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261" w:author="Kelvin Ang" w:date="2014-11-09T12:40:00Z"/>
                <w:rFonts w:ascii="Consolas" w:hAnsi="Consolas" w:cs="Consolas"/>
                <w:sz w:val="20"/>
                <w:szCs w:val="20"/>
              </w:rPr>
            </w:pPr>
            <w:ins w:id="2262"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263"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264" w:author="Kelvin Ang" w:date="2014-11-09T12:40:00Z"/>
                <w:rFonts w:ascii="Consolas" w:hAnsi="Consolas" w:cs="Consolas"/>
                <w:sz w:val="20"/>
                <w:szCs w:val="20"/>
              </w:rPr>
            </w:pPr>
            <w:ins w:id="2265"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isSameDate</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isThisAllDay</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isOtherAllDay</w:t>
              </w:r>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266" w:author="Kelvin Ang" w:date="2014-11-09T12:40:00Z"/>
                <w:rFonts w:ascii="Consolas" w:hAnsi="Consolas" w:cs="Consolas"/>
                <w:sz w:val="20"/>
                <w:szCs w:val="20"/>
              </w:rPr>
            </w:pPr>
            <w:ins w:id="2267"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268" w:author="Kelvin Ang" w:date="2014-11-09T12:40:00Z"/>
                <w:rFonts w:ascii="Consolas" w:hAnsi="Consolas" w:cs="Consolas"/>
                <w:sz w:val="20"/>
                <w:szCs w:val="20"/>
              </w:rPr>
            </w:pPr>
            <w:ins w:id="2269"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270"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271" w:author="Kelvin Ang" w:date="2014-11-09T12:43:00Z"/>
                <w:rFonts w:ascii="Consolas" w:hAnsi="Consolas" w:cs="Consolas"/>
                <w:sz w:val="20"/>
                <w:szCs w:val="20"/>
              </w:rPr>
              <w:pPrChange w:id="2272" w:author="Kelvin Ang" w:date="2014-11-09T12:43:00Z">
                <w:pPr/>
              </w:pPrChange>
            </w:pPr>
            <w:ins w:id="2273" w:author="Kelvin Ang" w:date="2014-11-09T12:40:00Z">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w:t>
              </w:r>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r w:rsidRPr="00C13C4D">
                <w:rPr>
                  <w:rFonts w:ascii="Consolas" w:hAnsi="Consolas" w:cs="Consolas"/>
                  <w:color w:val="6A3E3E"/>
                  <w:sz w:val="20"/>
                  <w:szCs w:val="20"/>
                </w:rPr>
                <w:t>otherDateTime</w:t>
              </w:r>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274" w:author="Kelvin Ang" w:date="2014-11-09T12:40:00Z"/>
                <w:rFonts w:ascii="Consolas" w:hAnsi="Consolas" w:cs="Consolas"/>
                <w:sz w:val="20"/>
                <w:szCs w:val="20"/>
                <w:rPrChange w:id="2275" w:author="Kelvin Ang" w:date="2014-11-09T12:43:00Z">
                  <w:rPr>
                    <w:ins w:id="2276" w:author="Kelvin Ang" w:date="2014-11-09T12:40:00Z"/>
                  </w:rPr>
                </w:rPrChange>
              </w:rPr>
              <w:pPrChange w:id="2277" w:author="Kelvin Ang" w:date="2014-11-09T13:02:00Z">
                <w:pPr/>
              </w:pPrChange>
            </w:pPr>
            <w:ins w:id="2278"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279" w:author="Kelvin Ang" w:date="2014-11-09T13:02:00Z"/>
        </w:rPr>
        <w:pPrChange w:id="2280" w:author="Kelvin Ang" w:date="2014-11-09T13:02:00Z">
          <w:pPr>
            <w:pStyle w:val="Caption"/>
          </w:pPr>
        </w:pPrChange>
      </w:pPr>
      <w:ins w:id="2281" w:author="Kelvin Ang" w:date="2014-11-09T13:02:00Z">
        <w:r>
          <w:br/>
          <w:t xml:space="preserve">Figure </w:t>
        </w:r>
        <w:r>
          <w:fldChar w:fldCharType="begin"/>
        </w:r>
        <w:r>
          <w:instrText xml:space="preserve"> SEQ Figure \* ARABIC </w:instrText>
        </w:r>
      </w:ins>
      <w:r>
        <w:fldChar w:fldCharType="separate"/>
      </w:r>
      <w:ins w:id="2282" w:author="Kelvin Ang" w:date="2014-11-09T13:31:00Z">
        <w:r w:rsidR="00440AB7">
          <w:rPr>
            <w:noProof/>
          </w:rPr>
          <w:t>15</w:t>
        </w:r>
      </w:ins>
      <w:ins w:id="2283"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284" w:author="Lim Wei Jie" w:date="2014-11-09T00:56:00Z"/>
          <w:del w:id="2285" w:author="Kelvin Ang" w:date="2014-11-09T12:36:00Z"/>
          <w:rFonts w:ascii="Cambria" w:eastAsia="MS Mincho" w:hAnsi="Cambria" w:cs="Times New Roman"/>
        </w:rPr>
      </w:pPr>
      <w:ins w:id="2286" w:author="Lim Wei Jie" w:date="2014-11-09T00:56:00Z">
        <w:del w:id="2287" w:author="Kelvin Ang" w:date="2014-11-09T12:36:00Z">
          <w:r w:rsidDel="00826542">
            <w:delText xml:space="preserve">Table </w:delText>
          </w:r>
        </w:del>
        <w:del w:id="2288" w:author="Kelvin Ang" w:date="2014-11-09T10:14:00Z">
          <w:r w:rsidDel="00BC6930">
            <w:rPr>
              <w:b w:val="0"/>
              <w:bCs w:val="0"/>
            </w:rPr>
            <w:fldChar w:fldCharType="begin"/>
          </w:r>
          <w:r w:rsidDel="00BC6930">
            <w:delInstrText xml:space="preserve"> SEQ Table \* ARABIC </w:delInstrText>
          </w:r>
          <w:r w:rsidDel="00BC6930">
            <w:rPr>
              <w:b w:val="0"/>
              <w:bCs w:val="0"/>
            </w:rPr>
            <w:fldChar w:fldCharType="separate"/>
          </w:r>
          <w:r w:rsidDel="00BC6930">
            <w:rPr>
              <w:noProof/>
            </w:rPr>
            <w:delText>5</w:delText>
          </w:r>
          <w:r w:rsidDel="00BC6930">
            <w:rPr>
              <w:b w:val="0"/>
              <w:bCs w:val="0"/>
            </w:rPr>
            <w:fldChar w:fldCharType="end"/>
          </w:r>
        </w:del>
        <w:del w:id="2289"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290" w:author="Lim Wei Jie" w:date="2014-11-09T00:56:00Z"/>
          <w:del w:id="2291" w:author="Kelvin Ang" w:date="2014-11-09T12:37:00Z"/>
          <w:rFonts w:ascii="Cambria" w:eastAsia="MS Mincho" w:hAnsi="Cambria" w:cs="Times New Roman"/>
        </w:rPr>
        <w:pPrChange w:id="2292" w:author="Kelvin Ang" w:date="2014-11-09T12:45:00Z">
          <w:pPr/>
        </w:pPrChange>
      </w:pPr>
      <w:ins w:id="2293" w:author="Lim Wei Jie" w:date="2014-11-09T00:56:00Z">
        <w:del w:id="2294"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295" w:author="Lim Wei Jie" w:date="2014-11-09T00:56:00Z"/>
          <w:del w:id="2296" w:author="Kelvin Ang" w:date="2014-11-09T12:37:00Z"/>
        </w:rPr>
        <w:pPrChange w:id="2297" w:author="Kelvin Ang" w:date="2014-11-09T12:45:00Z">
          <w:pPr/>
        </w:pPrChange>
      </w:pPr>
    </w:p>
    <w:p w14:paraId="354F4502" w14:textId="5FFD7A66" w:rsidR="00336288" w:rsidDel="00C13C4D" w:rsidRDefault="00336288">
      <w:pPr>
        <w:pStyle w:val="Caption"/>
        <w:jc w:val="center"/>
        <w:rPr>
          <w:ins w:id="2298" w:author="Lim Wei Jie" w:date="2014-11-09T00:56:00Z"/>
          <w:del w:id="2299" w:author="Kelvin Ang" w:date="2014-11-09T12:42:00Z"/>
          <w:rFonts w:asciiTheme="majorHAnsi" w:eastAsiaTheme="majorEastAsia" w:hAnsiTheme="majorHAnsi" w:cstheme="majorBidi"/>
          <w:color w:val="365F91" w:themeColor="accent1" w:themeShade="BF"/>
          <w:sz w:val="48"/>
          <w:szCs w:val="32"/>
        </w:rPr>
        <w:pPrChange w:id="2300" w:author="Kelvin Ang" w:date="2014-11-09T12:45:00Z">
          <w:pPr/>
        </w:pPrChange>
      </w:pPr>
      <w:ins w:id="2301" w:author="Lim Wei Jie" w:date="2014-11-09T00:56:00Z">
        <w:del w:id="2302" w:author="Kelvin Ang" w:date="2014-11-09T12:37:00Z">
          <w:r w:rsidDel="00826542">
            <w:br w:type="page"/>
          </w:r>
        </w:del>
      </w:ins>
    </w:p>
    <w:p w14:paraId="2F46A071" w14:textId="2F4DB3A8" w:rsidR="0092526E" w:rsidDel="00C013BD" w:rsidRDefault="0092526E">
      <w:pPr>
        <w:pStyle w:val="Caption"/>
        <w:jc w:val="center"/>
        <w:rPr>
          <w:del w:id="2303" w:author="Kelvin Ang" w:date="2014-11-09T12:46:00Z"/>
        </w:rPr>
        <w:pPrChange w:id="2304" w:author="Kelvin Ang" w:date="2014-11-09T12:45:00Z">
          <w:pPr>
            <w:keepNext/>
          </w:pPr>
        </w:pPrChange>
      </w:pPr>
      <w:del w:id="2305" w:author="Kelvin Ang" w:date="2014-11-09T12:46:00Z">
        <w:r w:rsidDel="00C013BD">
          <w:object w:dxaOrig="13246" w:dyaOrig="4230" w14:anchorId="4F4AC1BC">
            <v:shape id="_x0000_i1040" type="#_x0000_t75" style="width:466.65pt;height:149.45pt" o:ole="">
              <v:imagedata r:id="rId74" o:title=""/>
            </v:shape>
            <o:OLEObject Type="Embed" ProgID="Visio.Drawing.15" ShapeID="_x0000_i1040" DrawAspect="Content" ObjectID="_1477045915" r:id="rId75"/>
          </w:object>
        </w:r>
      </w:del>
    </w:p>
    <w:p w14:paraId="4385D58F" w14:textId="21F65012" w:rsidR="0092526E" w:rsidRPr="00F11EBF" w:rsidDel="00C013BD" w:rsidRDefault="0092526E">
      <w:pPr>
        <w:pStyle w:val="Caption"/>
        <w:jc w:val="center"/>
        <w:rPr>
          <w:del w:id="2306" w:author="Kelvin Ang" w:date="2014-11-09T12:46:00Z"/>
        </w:rPr>
      </w:pPr>
      <w:del w:id="2307" w:author="Kelvin Ang" w:date="2014-11-09T12:46:00Z">
        <w:r w:rsidDel="00C013BD">
          <w:delText xml:space="preserve">Figure </w:delText>
        </w:r>
        <w:r w:rsidR="00FD4795" w:rsidDel="00C013BD">
          <w:rPr>
            <w:b w:val="0"/>
            <w:bCs w:val="0"/>
          </w:rPr>
          <w:fldChar w:fldCharType="begin"/>
        </w:r>
        <w:r w:rsidR="00FD4795" w:rsidDel="00C013BD">
          <w:delInstrText xml:space="preserve"> SEQ Figure \* ARABIC </w:delInstrText>
        </w:r>
        <w:r w:rsidR="00FD4795" w:rsidDel="00C013BD">
          <w:rPr>
            <w:b w:val="0"/>
            <w:bCs w:val="0"/>
          </w:rPr>
          <w:fldChar w:fldCharType="separate"/>
        </w:r>
        <w:r w:rsidDel="00C013BD">
          <w:rPr>
            <w:noProof/>
          </w:rPr>
          <w:delText>17</w:delText>
        </w:r>
        <w:r w:rsidR="00FD4795" w:rsidDel="00C013BD">
          <w:rPr>
            <w:b w:val="0"/>
            <w:bCs w:val="0"/>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308" w:author="Kelvin Ang" w:date="2014-11-09T12:46:00Z"/>
        </w:rPr>
        <w:pPrChange w:id="2309" w:author="Kelvin Ang" w:date="2014-11-09T12:45:00Z">
          <w:pPr/>
        </w:pPrChange>
      </w:pPr>
      <w:del w:id="2310"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311" w:author="Kelvin Ang" w:date="2014-11-09T12:46:00Z"/>
        </w:rPr>
        <w:pPrChange w:id="2312" w:author="Kelvin Ang" w:date="2014-11-09T12:45:00Z">
          <w:pPr/>
        </w:pPrChange>
      </w:pPr>
      <w:del w:id="2313"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314" w:author="Kelvin Ang" w:date="2014-11-09T12:46:00Z"/>
        </w:rPr>
        <w:pPrChange w:id="2315" w:author="Kelvin Ang" w:date="2014-11-09T12:45:00Z">
          <w:pPr/>
        </w:pPrChange>
      </w:pPr>
      <w:del w:id="2316"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317" w:author="Kelvin Ang" w:date="2014-11-09T12:46:00Z"/>
        </w:rPr>
        <w:pPrChange w:id="2318" w:author="Kelvin Ang" w:date="2014-11-09T12:45:00Z">
          <w:pPr/>
        </w:pPrChange>
      </w:pPr>
      <w:del w:id="2319"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32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321" w:author="Kelvin Ang" w:date="2014-11-09T12:44:00Z"/>
              </w:rPr>
              <w:pPrChange w:id="2322" w:author="Kelvin Ang" w:date="2014-11-09T12:45:00Z">
                <w:pPr/>
              </w:pPrChange>
            </w:pPr>
            <w:del w:id="2323"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324" w:author="Kelvin Ang" w:date="2014-11-09T12:44:00Z"/>
              </w:rPr>
              <w:pPrChange w:id="2325"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326"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32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328" w:author="Kelvin Ang" w:date="2014-11-09T12:44:00Z"/>
              </w:rPr>
              <w:pPrChange w:id="2329" w:author="Kelvin Ang" w:date="2014-11-09T12:45:00Z">
                <w:pPr/>
              </w:pPrChange>
            </w:pPr>
            <w:del w:id="2330"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31" w:author="Kelvin Ang" w:date="2014-11-09T12:44:00Z"/>
              </w:rPr>
              <w:pPrChange w:id="2332"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333" w:author="Kelvin Ang" w:date="2014-11-09T12:44:00Z">
              <w:r w:rsidDel="00F12EDF">
                <w:delText xml:space="preserve">Returns a list of tasks which are not completed. </w:delText>
              </w:r>
            </w:del>
          </w:p>
        </w:tc>
      </w:tr>
      <w:tr w:rsidR="0092526E" w:rsidDel="00F12EDF" w14:paraId="2637818F" w14:textId="3E216466" w:rsidTr="000F5FA9">
        <w:trPr>
          <w:del w:id="233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335" w:author="Kelvin Ang" w:date="2014-11-09T12:44:00Z"/>
              </w:rPr>
              <w:pPrChange w:id="2336" w:author="Kelvin Ang" w:date="2014-11-09T12:45:00Z">
                <w:pPr/>
              </w:pPrChange>
            </w:pPr>
            <w:del w:id="2337"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38" w:author="Kelvin Ang" w:date="2014-11-09T12:44:00Z"/>
              </w:rPr>
              <w:pPrChange w:id="2339"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340"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34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342" w:author="Kelvin Ang" w:date="2014-11-09T12:44:00Z"/>
              </w:rPr>
              <w:pPrChange w:id="2343" w:author="Kelvin Ang" w:date="2014-11-09T12:45:00Z">
                <w:pPr/>
              </w:pPrChange>
            </w:pPr>
            <w:del w:id="2344"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45" w:author="Kelvin Ang" w:date="2014-11-09T12:44:00Z"/>
              </w:rPr>
              <w:pPrChange w:id="2346"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347" w:author="Kelvin Ang" w:date="2014-11-09T12:44:00Z">
              <w:r w:rsidDel="00F12EDF">
                <w:delText>Returns a list of tasks which are overdue.</w:delText>
              </w:r>
            </w:del>
          </w:p>
        </w:tc>
      </w:tr>
      <w:tr w:rsidR="0092526E" w:rsidDel="00F12EDF" w14:paraId="3CB0ADFE" w14:textId="5342FE7A" w:rsidTr="000F5FA9">
        <w:trPr>
          <w:del w:id="234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349" w:author="Kelvin Ang" w:date="2014-11-09T12:44:00Z"/>
              </w:rPr>
              <w:pPrChange w:id="2350" w:author="Kelvin Ang" w:date="2014-11-09T12:45:00Z">
                <w:pPr/>
              </w:pPrChange>
            </w:pPr>
            <w:del w:id="2351"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52" w:author="Kelvin Ang" w:date="2014-11-09T12:44:00Z"/>
              </w:rPr>
              <w:pPrChange w:id="2353"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354"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35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356" w:author="Kelvin Ang" w:date="2014-11-09T12:44:00Z"/>
              </w:rPr>
              <w:pPrChange w:id="2357" w:author="Kelvin Ang" w:date="2014-11-09T12:45:00Z">
                <w:pPr/>
              </w:pPrChange>
            </w:pPr>
            <w:del w:id="2358"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59" w:author="Kelvin Ang" w:date="2014-11-09T12:44:00Z"/>
              </w:rPr>
              <w:pPrChange w:id="2360"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361" w:author="Kelvin Ang" w:date="2014-11-09T12:44:00Z">
              <w:r w:rsidDel="00F12EDF">
                <w:delText xml:space="preserve">Returns a list of tasks which are due tomorrow. </w:delText>
              </w:r>
            </w:del>
          </w:p>
        </w:tc>
      </w:tr>
      <w:tr w:rsidR="0092526E" w:rsidDel="00F12EDF" w14:paraId="0A24FA1C" w14:textId="0439F8E8" w:rsidTr="000F5FA9">
        <w:trPr>
          <w:del w:id="236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363" w:author="Kelvin Ang" w:date="2014-11-09T12:44:00Z"/>
              </w:rPr>
              <w:pPrChange w:id="2364" w:author="Kelvin Ang" w:date="2014-11-09T12:45:00Z">
                <w:pPr/>
              </w:pPrChange>
            </w:pPr>
            <w:del w:id="2365"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66" w:author="Kelvin Ang" w:date="2014-11-09T12:44:00Z"/>
              </w:rPr>
              <w:pPrChange w:id="2367"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368"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36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370" w:author="Kelvin Ang" w:date="2014-11-09T12:44:00Z"/>
              </w:rPr>
              <w:pPrChange w:id="2371" w:author="Kelvin Ang" w:date="2014-11-09T12:45:00Z">
                <w:pPr/>
              </w:pPrChange>
            </w:pPr>
            <w:del w:id="2372"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73" w:author="Kelvin Ang" w:date="2014-11-09T12:44:00Z"/>
              </w:rPr>
              <w:pPrChange w:id="2374"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375" w:author="Kelvin Ang" w:date="2014-11-09T12:44:00Z">
              <w:r w:rsidDel="00F12EDF">
                <w:delText xml:space="preserve">Returns a list of tasks which do not have due dates. </w:delText>
              </w:r>
            </w:del>
          </w:p>
        </w:tc>
      </w:tr>
      <w:tr w:rsidR="0092526E" w:rsidDel="00F12EDF" w14:paraId="5521E814" w14:textId="057E35AA" w:rsidTr="000F5FA9">
        <w:trPr>
          <w:del w:id="237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377" w:author="Kelvin Ang" w:date="2014-11-09T12:44:00Z"/>
              </w:rPr>
              <w:pPrChange w:id="2378" w:author="Kelvin Ang" w:date="2014-11-09T12:45:00Z">
                <w:pPr/>
              </w:pPrChange>
            </w:pPr>
            <w:del w:id="2379"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380" w:author="Kelvin Ang" w:date="2014-11-09T12:44:00Z"/>
              </w:rPr>
              <w:pPrChange w:id="2381"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382"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38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384" w:author="Kelvin Ang" w:date="2014-11-09T12:44:00Z"/>
              </w:rPr>
              <w:pPrChange w:id="2385" w:author="Kelvin Ang" w:date="2014-11-09T12:45:00Z">
                <w:pPr/>
              </w:pPrChange>
            </w:pPr>
            <w:del w:id="2386"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387" w:author="Kelvin Ang" w:date="2014-11-09T12:44:00Z"/>
              </w:rPr>
              <w:pPrChange w:id="2388"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389"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390" w:author="Kelvin Ang" w:date="2014-11-09T12:46:00Z"/>
        </w:rPr>
      </w:pPr>
    </w:p>
    <w:p w14:paraId="51B2C337" w14:textId="77777777" w:rsidR="00F408C7" w:rsidRDefault="00F408C7">
      <w:pPr>
        <w:rPr>
          <w:ins w:id="2391" w:author="Kelvin Ang" w:date="2014-11-09T12:46:00Z"/>
          <w:rFonts w:asciiTheme="majorHAnsi" w:eastAsiaTheme="majorEastAsia" w:hAnsiTheme="majorHAnsi" w:cstheme="majorBidi"/>
          <w:color w:val="365F91" w:themeColor="accent1" w:themeShade="BF"/>
          <w:sz w:val="48"/>
          <w:szCs w:val="32"/>
        </w:rPr>
      </w:pPr>
      <w:ins w:id="2392" w:author="Kelvin Ang" w:date="2014-11-09T12:46:00Z">
        <w:r>
          <w:br w:type="page"/>
        </w:r>
      </w:ins>
    </w:p>
    <w:p w14:paraId="27A77118" w14:textId="4CC23687" w:rsidR="0092526E" w:rsidDel="00336288" w:rsidRDefault="007958DE" w:rsidP="0092526E">
      <w:pPr>
        <w:pStyle w:val="Caption"/>
        <w:jc w:val="center"/>
        <w:rPr>
          <w:del w:id="2393" w:author="Lim Wei Jie" w:date="2014-11-09T00:56:00Z"/>
        </w:rPr>
      </w:pPr>
      <w:del w:id="2394" w:author="Lim Wei Jie" w:date="2014-11-09T00:56:00Z">
        <w:r w:rsidDel="00336288">
          <w:lastRenderedPageBreak/>
          <w:br/>
        </w:r>
        <w:r w:rsidR="0092526E" w:rsidDel="00336288">
          <w:delText xml:space="preserve">Table </w:delText>
        </w:r>
        <w:r w:rsidR="00FD4795" w:rsidDel="00336288">
          <w:fldChar w:fldCharType="begin"/>
        </w:r>
        <w:r w:rsidR="00FD4795" w:rsidDel="00336288">
          <w:delInstrText xml:space="preserve"> SEQ Table \* ARABIC </w:delInstrText>
        </w:r>
        <w:r w:rsidR="00FD4795" w:rsidDel="00336288">
          <w:fldChar w:fldCharType="separate"/>
        </w:r>
        <w:r w:rsidR="0092526E" w:rsidDel="00336288">
          <w:rPr>
            <w:noProof/>
          </w:rPr>
          <w:delText>4</w:delText>
        </w:r>
        <w:r w:rsidR="00FD4795" w:rsidDel="00336288">
          <w:rPr>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395" w:author="Lim Wei Jie" w:date="2014-11-09T00:56:00Z"/>
        </w:rPr>
      </w:pPr>
      <w:del w:id="2396"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397" w:author="Lim Wei Jie" w:date="2014-11-09T00:56:00Z"/>
        </w:rPr>
      </w:pPr>
      <w:del w:id="2398" w:author="Lim Wei Jie" w:date="2014-11-09T00:56:00Z">
        <w:r w:rsidRPr="00667E20" w:rsidDel="00336288">
          <w:br w:type="page"/>
        </w:r>
      </w:del>
    </w:p>
    <w:p w14:paraId="248B5E84" w14:textId="5A861CF7" w:rsidR="0092526E" w:rsidRPr="007958DE" w:rsidRDefault="007958DE" w:rsidP="007958DE">
      <w:pPr>
        <w:pStyle w:val="Heading2"/>
      </w:pPr>
      <w:bookmarkStart w:id="2399" w:name="_Toc403221040"/>
      <w:bookmarkStart w:id="2400" w:name="_Toc403300493"/>
      <w:r w:rsidRPr="007958DE">
        <w:t>4</w:t>
      </w:r>
      <w:r w:rsidR="0092526E" w:rsidRPr="007958DE">
        <w:t>.3 Storage</w:t>
      </w:r>
      <w:bookmarkEnd w:id="2399"/>
      <w:bookmarkEnd w:id="2400"/>
    </w:p>
    <w:p w14:paraId="66395247" w14:textId="77777777" w:rsidR="00211AFD" w:rsidRPr="00667E20" w:rsidRDefault="00211AFD" w:rsidP="00211AFD">
      <w:pPr>
        <w:keepNext/>
        <w:rPr>
          <w:ins w:id="2401" w:author="Kelvin Ang" w:date="2014-11-09T13:32:00Z"/>
          <w:sz w:val="32"/>
          <w:szCs w:val="32"/>
        </w:rPr>
      </w:pPr>
      <w:ins w:id="2402" w:author="Kelvin Ang" w:date="2014-11-09T13:32:00Z">
        <w:r>
          <w:object w:dxaOrig="12796" w:dyaOrig="22725" w14:anchorId="79B9C14B">
            <v:shape id="_x0000_i1044" type="#_x0000_t75" style="width:453.75pt;height:320.6pt" o:ole="">
              <v:imagedata r:id="rId76" o:title="" cropbottom="45278f" cropleft="14643f"/>
            </v:shape>
            <o:OLEObject Type="Embed" ProgID="Visio.Drawing.15" ShapeID="_x0000_i1044" DrawAspect="Content" ObjectID="_1477045916" r:id="rId77"/>
          </w:object>
        </w:r>
      </w:ins>
    </w:p>
    <w:p w14:paraId="3C1E83F9" w14:textId="377B21D4" w:rsidR="00211AFD" w:rsidRPr="00211AFD" w:rsidRDefault="00211AFD" w:rsidP="00211AFD">
      <w:pPr>
        <w:pStyle w:val="Caption"/>
        <w:jc w:val="center"/>
        <w:rPr>
          <w:ins w:id="2403" w:author="Kelvin Ang" w:date="2014-11-09T13:32:00Z"/>
          <w:rPrChange w:id="2404" w:author="Kelvin Ang" w:date="2014-11-09T13:32:00Z">
            <w:rPr>
              <w:ins w:id="2405" w:author="Kelvin Ang" w:date="2014-11-09T13:32:00Z"/>
              <w:i/>
              <w:noProof/>
            </w:rPr>
          </w:rPrChange>
        </w:rPr>
        <w:pPrChange w:id="2406" w:author="Kelvin Ang" w:date="2014-11-09T13:32:00Z">
          <w:pPr/>
        </w:pPrChange>
      </w:pPr>
      <w:ins w:id="2407"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408"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409" w:author="Kelvin Ang" w:date="2014-11-09T12:45:00Z">
        <w:r w:rsidR="00B7437C">
          <w:rPr>
            <w:noProof/>
          </w:rPr>
          <w:t>ing</w:t>
        </w:r>
      </w:ins>
      <w:del w:id="2410" w:author="Kelvin Ang" w:date="2014-11-09T12:45:00Z">
        <w:r w:rsidDel="00B7437C">
          <w:rPr>
            <w:noProof/>
          </w:rPr>
          <w:delText>age</w:delText>
        </w:r>
      </w:del>
      <w:r>
        <w:rPr>
          <w:noProof/>
        </w:rPr>
        <w:t xml:space="preserve"> and retriving of </w:t>
      </w:r>
      <w:del w:id="2411" w:author="Kelvin Ang" w:date="2014-11-09T12:47:00Z">
        <w:r w:rsidRPr="00407DAB" w:rsidDel="00407DAB">
          <w:rPr>
            <w:i/>
            <w:noProof/>
            <w:rPrChange w:id="2412" w:author="Kelvin Ang" w:date="2014-11-09T12:47:00Z">
              <w:rPr>
                <w:noProof/>
              </w:rPr>
            </w:rPrChange>
          </w:rPr>
          <w:delText xml:space="preserve">task </w:delText>
        </w:r>
      </w:del>
      <w:ins w:id="2413" w:author="Kelvin Ang" w:date="2014-11-09T12:47:00Z">
        <w:r w:rsidR="00407DAB" w:rsidRPr="00407DAB">
          <w:rPr>
            <w:i/>
            <w:noProof/>
            <w:rPrChange w:id="2414"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415"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416" w:author="Kelvin Ang" w:date="2014-11-09T12:47:00Z">
            <w:rPr>
              <w:noProof/>
            </w:rPr>
          </w:rPrChange>
        </w:rPr>
        <w:t>JSON</w:t>
      </w:r>
      <w:r>
        <w:rPr>
          <w:noProof/>
        </w:rPr>
        <w:t xml:space="preserve"> objects format, and </w:t>
      </w:r>
      <w:del w:id="2417" w:author="Kelvin Ang" w:date="2014-11-09T12:47:00Z">
        <w:r w:rsidDel="00407DAB">
          <w:rPr>
            <w:noProof/>
          </w:rPr>
          <w:delText xml:space="preserve">decoding </w:delText>
        </w:r>
      </w:del>
      <w:ins w:id="2418" w:author="Kelvin Ang" w:date="2014-11-09T12:47:00Z">
        <w:r w:rsidR="00407DAB">
          <w:rPr>
            <w:noProof/>
          </w:rPr>
          <w:t xml:space="preserve">decode </w:t>
        </w:r>
      </w:ins>
      <w:del w:id="2419" w:author="Kelvin Ang" w:date="2014-11-09T12:47:00Z">
        <w:r w:rsidDel="00407DAB">
          <w:rPr>
            <w:noProof/>
          </w:rPr>
          <w:delText xml:space="preserve">of </w:delText>
        </w:r>
      </w:del>
      <w:r w:rsidRPr="00407DAB">
        <w:rPr>
          <w:i/>
          <w:noProof/>
          <w:rPrChange w:id="2420"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rsidP="00467ECB">
      <w:pPr>
        <w:rPr>
          <w:del w:id="2421" w:author="Kelvin Ang" w:date="2014-11-09T13:32:00Z"/>
          <w:noProof/>
        </w:rPr>
        <w:pPrChange w:id="2422" w:author="Kelvin Ang" w:date="2014-11-09T13:32:00Z">
          <w:pPr/>
        </w:pPrChange>
      </w:pPr>
      <w:del w:id="2423" w:author="Kelvin Ang" w:date="2014-11-09T12:48:00Z">
        <w:r w:rsidRPr="003C3981" w:rsidDel="003C3981">
          <w:rPr>
            <w:b/>
            <w:noProof/>
            <w:rPrChange w:id="2424" w:author="Kelvin Ang" w:date="2014-11-09T12:48:00Z">
              <w:rPr>
                <w:noProof/>
              </w:rPr>
            </w:rPrChange>
          </w:rPr>
          <w:delText xml:space="preserve">The class diagram below </w:delText>
        </w:r>
      </w:del>
      <w:del w:id="2425"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426" w:author="Kelvin Ang" w:date="2014-11-09T12:47:00Z">
              <w:rPr>
                <w:noProof/>
              </w:rPr>
            </w:rPrChange>
          </w:rPr>
          <w:delText>Storage</w:delText>
        </w:r>
      </w:del>
      <w:del w:id="2427" w:author="Kelvin Ang" w:date="2014-11-09T12:47:00Z">
        <w:r w:rsidRPr="00667E20" w:rsidDel="003C3981">
          <w:rPr>
            <w:noProof/>
          </w:rPr>
          <w:delText xml:space="preserve"> component</w:delText>
        </w:r>
      </w:del>
      <w:del w:id="2428" w:author="Kelvin Ang" w:date="2014-11-09T13:32:00Z">
        <w:r w:rsidRPr="00667E20" w:rsidDel="00211AFD">
          <w:rPr>
            <w:noProof/>
          </w:rPr>
          <w:delText>.</w:delText>
        </w:r>
      </w:del>
    </w:p>
    <w:p w14:paraId="6A8B63F6" w14:textId="297E7EDD" w:rsidR="0092526E" w:rsidRPr="00667E20" w:rsidDel="00211AFD" w:rsidRDefault="0092526E" w:rsidP="00211AFD">
      <w:pPr>
        <w:keepNext/>
        <w:rPr>
          <w:del w:id="2429" w:author="Kelvin Ang" w:date="2014-11-09T13:32:00Z"/>
          <w:sz w:val="32"/>
          <w:szCs w:val="32"/>
        </w:rPr>
        <w:pPrChange w:id="2430" w:author="Kelvin Ang" w:date="2014-11-09T13:32:00Z">
          <w:pPr>
            <w:keepNext/>
          </w:pPr>
        </w:pPrChange>
      </w:pPr>
      <w:del w:id="2431" w:author="Kelvin Ang" w:date="2014-11-09T13:15:00Z">
        <w:r w:rsidDel="00DF5694">
          <w:object w:dxaOrig="12796" w:dyaOrig="22725" w14:anchorId="01F720E4">
            <v:shape id="_x0000_i1041" type="#_x0000_t75" style="width:444.9pt;height:463.9pt" o:ole="">
              <v:imagedata r:id="rId78" o:title="" cropbottom="35787f" cropleft="14895f"/>
            </v:shape>
            <o:OLEObject Type="Embed" ProgID="Visio.Drawing.15" ShapeID="_x0000_i1041" DrawAspect="Content" ObjectID="_1477045917" r:id="rId79"/>
          </w:object>
        </w:r>
      </w:del>
      <w:ins w:id="2432" w:author="Kelvin Ang" w:date="2014-11-09T13:15:00Z">
        <w:r w:rsidR="00DF5694" w:rsidRPr="00DF5694">
          <w:t xml:space="preserve"> </w:t>
        </w:r>
      </w:ins>
      <w:del w:id="2433" w:author="Kelvin Ang" w:date="2014-11-09T13:32:00Z">
        <w:r w:rsidR="00DF5694" w:rsidDel="00211AFD">
          <w:fldChar w:fldCharType="begin"/>
        </w:r>
        <w:r w:rsidR="00DF5694" w:rsidDel="00211AFD">
          <w:fldChar w:fldCharType="separate"/>
        </w:r>
        <w:r w:rsidR="00DF5694" w:rsidDel="00211AFD">
          <w:fldChar w:fldCharType="end"/>
        </w:r>
      </w:del>
    </w:p>
    <w:p w14:paraId="0086C5D0" w14:textId="6C84C24A" w:rsidR="0092526E" w:rsidRPr="00B9366F" w:rsidRDefault="0092526E" w:rsidP="00211AFD">
      <w:pPr>
        <w:keepNext/>
        <w:pPrChange w:id="2434" w:author="Kelvin Ang" w:date="2014-11-09T13:32:00Z">
          <w:pPr>
            <w:pStyle w:val="Caption"/>
            <w:jc w:val="center"/>
          </w:pPr>
        </w:pPrChange>
      </w:pPr>
      <w:del w:id="2435"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436" w:author="Kelvin Ang" w:date="2014-11-09T13:31:00Z">
        <w:r w:rsidDel="00066892">
          <w:rPr>
            <w:noProof/>
          </w:rPr>
          <w:delText>18</w:delText>
        </w:r>
      </w:del>
      <w:del w:id="2437"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438" w:author="Kelvin Ang" w:date="2014-11-09T12:48:00Z">
        <w:r w:rsidRPr="00B9366F" w:rsidDel="00F54F24">
          <w:delText xml:space="preserve"> Component</w:delText>
        </w:r>
      </w:del>
    </w:p>
    <w:p w14:paraId="602283E3" w14:textId="5DC74D8A" w:rsidR="001B1F95" w:rsidRDefault="001B1F95" w:rsidP="0092526E">
      <w:pPr>
        <w:rPr>
          <w:ins w:id="2439" w:author="Kelvin Ang" w:date="2014-11-09T13:16:00Z"/>
          <w:noProof/>
        </w:rPr>
      </w:pPr>
      <w:ins w:id="2440" w:author="Kelvin Ang" w:date="2014-11-09T13:16:00Z">
        <w:r>
          <w:rPr>
            <w:noProof/>
          </w:rPr>
          <w:t xml:space="preserve">The API of </w:t>
        </w:r>
        <w:r w:rsidRPr="009E521D">
          <w:rPr>
            <w:i/>
            <w:noProof/>
            <w:rPrChange w:id="2441" w:author="Kelvin Ang" w:date="2014-11-09T13:20:00Z">
              <w:rPr>
                <w:noProof/>
              </w:rPr>
            </w:rPrChange>
          </w:rPr>
          <w:t>Storage</w:t>
        </w:r>
        <w:r>
          <w:rPr>
            <w:noProof/>
          </w:rPr>
          <w:t xml:space="preserve"> is summarized </w:t>
        </w:r>
      </w:ins>
      <w:ins w:id="2442" w:author="Kelvin Ang" w:date="2014-11-09T13:20:00Z">
        <w:r w:rsidR="00915B94">
          <w:rPr>
            <w:noProof/>
          </w:rPr>
          <w:t>in the following table</w:t>
        </w:r>
      </w:ins>
      <w:ins w:id="2443"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73703E">
        <w:trPr>
          <w:cnfStyle w:val="100000000000" w:firstRow="1" w:lastRow="0" w:firstColumn="0" w:lastColumn="0" w:oddVBand="0" w:evenVBand="0" w:oddHBand="0" w:evenHBand="0" w:firstRowFirstColumn="0" w:firstRowLastColumn="0" w:lastRowFirstColumn="0" w:lastRowLastColumn="0"/>
          <w:jc w:val="center"/>
          <w:ins w:id="2444"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73703E">
            <w:pPr>
              <w:rPr>
                <w:ins w:id="2445" w:author="Kelvin Ang" w:date="2014-11-09T13:16:00Z"/>
              </w:rPr>
            </w:pPr>
            <w:ins w:id="2446" w:author="Kelvin Ang" w:date="2014-11-09T13:16:00Z">
              <w:r w:rsidRPr="000F6BFC">
                <w:t>Field / Method</w:t>
              </w:r>
            </w:ins>
          </w:p>
        </w:tc>
        <w:tc>
          <w:tcPr>
            <w:tcW w:w="6048" w:type="dxa"/>
          </w:tcPr>
          <w:p w14:paraId="6D75DEC5" w14:textId="77777777" w:rsidR="001B1F95" w:rsidRPr="000F6BFC" w:rsidRDefault="001B1F95" w:rsidP="0073703E">
            <w:pPr>
              <w:cnfStyle w:val="100000000000" w:firstRow="1" w:lastRow="0" w:firstColumn="0" w:lastColumn="0" w:oddVBand="0" w:evenVBand="0" w:oddHBand="0" w:evenHBand="0" w:firstRowFirstColumn="0" w:firstRowLastColumn="0" w:lastRowFirstColumn="0" w:lastRowLastColumn="0"/>
              <w:rPr>
                <w:ins w:id="2447" w:author="Kelvin Ang" w:date="2014-11-09T13:16:00Z"/>
              </w:rPr>
            </w:pPr>
            <w:ins w:id="2448" w:author="Kelvin Ang" w:date="2014-11-09T13:16:00Z">
              <w:r w:rsidRPr="000F6BFC">
                <w:t>Description</w:t>
              </w:r>
            </w:ins>
          </w:p>
        </w:tc>
      </w:tr>
      <w:tr w:rsidR="001B1F95" w:rsidRPr="000F6BFC" w14:paraId="6EFD3FBF" w14:textId="77777777" w:rsidTr="0073703E">
        <w:trPr>
          <w:cnfStyle w:val="000000100000" w:firstRow="0" w:lastRow="0" w:firstColumn="0" w:lastColumn="0" w:oddVBand="0" w:evenVBand="0" w:oddHBand="1" w:evenHBand="0" w:firstRowFirstColumn="0" w:firstRowLastColumn="0" w:lastRowFirstColumn="0" w:lastRowLastColumn="0"/>
          <w:jc w:val="center"/>
          <w:ins w:id="244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73703E">
            <w:pPr>
              <w:rPr>
                <w:ins w:id="2450" w:author="Kelvin Ang" w:date="2014-11-09T13:16:00Z"/>
                <w:rFonts w:ascii="Consolas" w:hAnsi="Consolas" w:cs="Consolas"/>
                <w:b w:val="0"/>
                <w:sz w:val="20"/>
                <w:szCs w:val="20"/>
              </w:rPr>
            </w:pPr>
            <w:ins w:id="2451" w:author="Kelvin Ang" w:date="2014-11-09T13:16:00Z">
              <w:r>
                <w:rPr>
                  <w:rFonts w:ascii="Consolas" w:hAnsi="Consolas" w:cs="Consolas"/>
                  <w:b w:val="0"/>
                  <w:sz w:val="20"/>
                  <w:szCs w:val="20"/>
                </w:rPr>
                <w:t>saveTask(List&lt;Task&gt;, String): boolean</w:t>
              </w:r>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452" w:author="Kelvin Ang" w:date="2014-11-09T13:16:00Z"/>
              </w:rPr>
            </w:pPr>
            <w:ins w:id="2453" w:author="Kelvin Ang" w:date="2014-11-09T13:17:00Z">
              <w:r>
                <w:t xml:space="preserve">Saves the list of tasks from the specified file path and returns true if </w:t>
              </w:r>
            </w:ins>
            <w:ins w:id="2454" w:author="Kelvin Ang" w:date="2014-11-09T13:18:00Z">
              <w:r>
                <w:t>operation is successful.</w:t>
              </w:r>
            </w:ins>
          </w:p>
        </w:tc>
      </w:tr>
      <w:tr w:rsidR="001B1F95" w:rsidRPr="000F6BFC" w14:paraId="5E97A9D6" w14:textId="77777777" w:rsidTr="0073703E">
        <w:trPr>
          <w:jc w:val="center"/>
          <w:ins w:id="245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73703E">
            <w:pPr>
              <w:rPr>
                <w:ins w:id="2456" w:author="Kelvin Ang" w:date="2014-11-09T13:16:00Z"/>
                <w:rFonts w:ascii="Consolas" w:hAnsi="Consolas" w:cs="Consolas"/>
                <w:b w:val="0"/>
                <w:sz w:val="20"/>
                <w:szCs w:val="20"/>
              </w:rPr>
            </w:pPr>
            <w:ins w:id="2457" w:author="Kelvin Ang" w:date="2014-11-09T13:16:00Z">
              <w:r>
                <w:rPr>
                  <w:rFonts w:ascii="Consolas" w:hAnsi="Consolas" w:cs="Consolas"/>
                  <w:b w:val="0"/>
                  <w:sz w:val="20"/>
                  <w:szCs w:val="20"/>
                </w:rPr>
                <w:t>loadTask(List&lt;Task&gt;,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458" w:author="Kelvin Ang" w:date="2014-11-09T13:16:00Z"/>
              </w:rPr>
            </w:pPr>
            <w:ins w:id="2459" w:author="Kelvin Ang" w:date="2014-11-09T13:17:00Z">
              <w:r>
                <w:t xml:space="preserve">Loads the list of tasks from the specified file path and returns a list of tasks. </w:t>
              </w:r>
            </w:ins>
            <w:ins w:id="2460" w:author="Kelvin Ang" w:date="2014-11-09T13:18:00Z">
              <w:r>
                <w:t>If the save file is not found, an empty list will be returned.</w:t>
              </w:r>
            </w:ins>
          </w:p>
        </w:tc>
      </w:tr>
      <w:tr w:rsidR="001B1F95" w:rsidRPr="000F6BFC" w14:paraId="38D64E35" w14:textId="77777777" w:rsidTr="0073703E">
        <w:trPr>
          <w:cnfStyle w:val="000000100000" w:firstRow="0" w:lastRow="0" w:firstColumn="0" w:lastColumn="0" w:oddVBand="0" w:evenVBand="0" w:oddHBand="1" w:evenHBand="0" w:firstRowFirstColumn="0" w:firstRowLastColumn="0" w:lastRowFirstColumn="0" w:lastRowLastColumn="0"/>
          <w:jc w:val="center"/>
          <w:ins w:id="2461"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73703E">
            <w:pPr>
              <w:rPr>
                <w:ins w:id="2462" w:author="Kelvin Ang" w:date="2014-11-09T13:16:00Z"/>
                <w:rFonts w:ascii="Consolas" w:hAnsi="Consolas" w:cs="Consolas"/>
                <w:b w:val="0"/>
                <w:sz w:val="20"/>
                <w:szCs w:val="20"/>
              </w:rPr>
            </w:pPr>
            <w:ins w:id="2463" w:author="Kelvin Ang" w:date="2014-11-09T13:16:00Z">
              <w:r>
                <w:rPr>
                  <w:rFonts w:ascii="Consolas" w:hAnsi="Consolas" w:cs="Consolas"/>
                  <w:b w:val="0"/>
                  <w:sz w:val="20"/>
                  <w:szCs w:val="20"/>
                </w:rPr>
                <w:t>saveSettings(String, String, String): boolean</w:t>
              </w:r>
            </w:ins>
          </w:p>
        </w:tc>
        <w:tc>
          <w:tcPr>
            <w:tcW w:w="6048" w:type="dxa"/>
          </w:tcPr>
          <w:p w14:paraId="79407506" w14:textId="418DB3A2" w:rsidR="001B1F95" w:rsidRPr="000F6BFC" w:rsidRDefault="001B1F95">
            <w:pPr>
              <w:cnfStyle w:val="000000100000" w:firstRow="0" w:lastRow="0" w:firstColumn="0" w:lastColumn="0" w:oddVBand="0" w:evenVBand="0" w:oddHBand="1" w:evenHBand="0" w:firstRowFirstColumn="0" w:firstRowLastColumn="0" w:lastRowFirstColumn="0" w:lastRowLastColumn="0"/>
              <w:rPr>
                <w:ins w:id="2464" w:author="Kelvin Ang" w:date="2014-11-09T13:16:00Z"/>
              </w:rPr>
            </w:pPr>
            <w:ins w:id="2465" w:author="Kelvin Ang" w:date="2014-11-09T13:18:00Z">
              <w:r>
                <w:t>Save a setting to the specified file and returns true if operation is successful.</w:t>
              </w:r>
            </w:ins>
          </w:p>
        </w:tc>
      </w:tr>
      <w:tr w:rsidR="001B1F95" w:rsidRPr="000F6BFC" w14:paraId="5B04F646" w14:textId="77777777" w:rsidTr="0073703E">
        <w:trPr>
          <w:jc w:val="center"/>
          <w:ins w:id="246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73703E">
            <w:pPr>
              <w:rPr>
                <w:ins w:id="2467" w:author="Kelvin Ang" w:date="2014-11-09T13:16:00Z"/>
                <w:rFonts w:ascii="Consolas" w:hAnsi="Consolas" w:cs="Consolas"/>
                <w:b w:val="0"/>
                <w:sz w:val="20"/>
                <w:szCs w:val="20"/>
              </w:rPr>
            </w:pPr>
            <w:ins w:id="2468" w:author="Kelvin Ang" w:date="2014-11-09T13:16:00Z">
              <w:r>
                <w:rPr>
                  <w:rFonts w:ascii="Consolas" w:hAnsi="Consolas" w:cs="Consolas"/>
                  <w:b w:val="0"/>
                  <w:sz w:val="20"/>
                  <w:szCs w:val="20"/>
                </w:rPr>
                <w:t>loadSettings(String, String): String</w:t>
              </w:r>
            </w:ins>
          </w:p>
        </w:tc>
        <w:tc>
          <w:tcPr>
            <w:tcW w:w="6048" w:type="dxa"/>
          </w:tcPr>
          <w:p w14:paraId="1034F76E" w14:textId="463CCB3A" w:rsidR="001B1F95" w:rsidRPr="000F6BFC" w:rsidRDefault="001B1F95" w:rsidP="0073703E">
            <w:pPr>
              <w:cnfStyle w:val="000000000000" w:firstRow="0" w:lastRow="0" w:firstColumn="0" w:lastColumn="0" w:oddVBand="0" w:evenVBand="0" w:oddHBand="0" w:evenHBand="0" w:firstRowFirstColumn="0" w:firstRowLastColumn="0" w:lastRowFirstColumn="0" w:lastRowLastColumn="0"/>
              <w:rPr>
                <w:ins w:id="2469" w:author="Kelvin Ang" w:date="2014-11-09T13:16:00Z"/>
              </w:rPr>
            </w:pPr>
            <w:ins w:id="2470"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lastRenderedPageBreak/>
        <w:t>Figure 1</w:t>
      </w:r>
      <w:ins w:id="2471" w:author="Kelvin Ang" w:date="2014-11-09T13:32:00Z">
        <w:r w:rsidR="00E9365A">
          <w:rPr>
            <w:b/>
            <w:noProof/>
          </w:rPr>
          <w:t>7</w:t>
        </w:r>
      </w:ins>
      <w:del w:id="2472" w:author="Kelvin Ang" w:date="2014-11-09T13:32:00Z">
        <w:r w:rsidRPr="008C07FC" w:rsidDel="00E9365A">
          <w:rPr>
            <w:b/>
            <w:noProof/>
          </w:rPr>
          <w:delText>8</w:delText>
        </w:r>
      </w:del>
      <w:r>
        <w:rPr>
          <w:noProof/>
        </w:rPr>
        <w:t xml:space="preserve"> outlines the process of saving a list of </w:t>
      </w:r>
      <w:r w:rsidRPr="00034B75">
        <w:rPr>
          <w:i/>
          <w:noProof/>
          <w:rPrChange w:id="2473"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474" w:author="Kelvin Ang" w:date="2014-11-09T13:32:00Z">
        <w:r w:rsidR="00EF7BED">
          <w:rPr>
            <w:b/>
            <w:noProof/>
          </w:rPr>
          <w:t>8</w:t>
        </w:r>
      </w:ins>
      <w:del w:id="2475" w:author="Kelvin Ang" w:date="2014-11-09T13:32:00Z">
        <w:r w:rsidRPr="008C07FC" w:rsidDel="00EF7BED">
          <w:rPr>
            <w:b/>
            <w:noProof/>
          </w:rPr>
          <w:delText>9</w:delText>
        </w:r>
      </w:del>
      <w:r>
        <w:rPr>
          <w:noProof/>
        </w:rPr>
        <w:t xml:space="preserve"> shows how </w:t>
      </w:r>
      <w:del w:id="2476" w:author="Kelvin Ang" w:date="2014-11-09T13:33:00Z">
        <w:r w:rsidRPr="00DD3A53" w:rsidDel="00DD3A53">
          <w:rPr>
            <w:i/>
            <w:noProof/>
            <w:rPrChange w:id="2477" w:author="Kelvin Ang" w:date="2014-11-09T13:33:00Z">
              <w:rPr>
                <w:noProof/>
              </w:rPr>
            </w:rPrChange>
          </w:rPr>
          <w:delText xml:space="preserve">tasks </w:delText>
        </w:r>
      </w:del>
      <w:ins w:id="2478" w:author="Kelvin Ang" w:date="2014-11-09T13:33:00Z">
        <w:r w:rsidR="00DD3A53" w:rsidRPr="00DD3A53">
          <w:rPr>
            <w:i/>
            <w:noProof/>
            <w:rPrChange w:id="2479" w:author="Kelvin Ang" w:date="2014-11-09T13:33:00Z">
              <w:rPr>
                <w:noProof/>
              </w:rPr>
            </w:rPrChange>
          </w:rPr>
          <w:t>T</w:t>
        </w:r>
        <w:r w:rsidR="00DD3A53" w:rsidRPr="00DD3A53">
          <w:rPr>
            <w:i/>
            <w:noProof/>
            <w:rPrChange w:id="2480" w:author="Kelvin Ang" w:date="2014-11-09T13:33:00Z">
              <w:rPr>
                <w:noProof/>
              </w:rPr>
            </w:rPrChange>
          </w:rPr>
          <w: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2" type="#_x0000_t75" style="width:385.8pt;height:276.45pt" o:ole="">
            <v:imagedata r:id="rId80" o:title="" cropbottom="3797f"/>
          </v:shape>
          <o:OLEObject Type="Embed" ProgID="Visio.Drawing.15" ShapeID="_x0000_i1042" DrawAspect="Content" ObjectID="_1477045918" r:id="rId81"/>
        </w:object>
      </w:r>
    </w:p>
    <w:p w14:paraId="39BC9770" w14:textId="77777777"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2481" w:author="Kelvin Ang" w:date="2014-11-09T13:32:00Z">
        <w:r w:rsidR="00E9365A">
          <w:rPr>
            <w:noProof/>
          </w:rPr>
          <w:t>17</w:t>
        </w:r>
      </w:ins>
      <w:del w:id="2482" w:author="Kelvin Ang" w:date="2014-11-09T13:32:00Z">
        <w:r w:rsidDel="00E9365A">
          <w:rPr>
            <w:noProof/>
          </w:rPr>
          <w:delText>19</w:delText>
        </w:r>
      </w:del>
      <w:r w:rsidR="003C0DB2">
        <w:rPr>
          <w:noProof/>
        </w:rPr>
        <w:fldChar w:fldCharType="end"/>
      </w:r>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3" type="#_x0000_t75" style="width:357.95pt;height:255.4pt" o:ole="">
            <v:imagedata r:id="rId82" o:title="" cropbottom="3612f"/>
          </v:shape>
          <o:OLEObject Type="Embed" ProgID="Visio.Drawing.15" ShapeID="_x0000_i1043" DrawAspect="Content" ObjectID="_1477045919"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r w:rsidR="003C0DB2">
        <w:fldChar w:fldCharType="begin"/>
      </w:r>
      <w:r w:rsidR="003C0DB2">
        <w:instrText xml:space="preserve"> SEQ Figure \* ARABIC </w:instrText>
      </w:r>
      <w:r w:rsidR="003C0DB2">
        <w:fldChar w:fldCharType="separate"/>
      </w:r>
      <w:ins w:id="2483" w:author="Kelvin Ang" w:date="2014-11-09T13:32:00Z">
        <w:r w:rsidR="004525AB">
          <w:rPr>
            <w:noProof/>
          </w:rPr>
          <w:t>18</w:t>
        </w:r>
      </w:ins>
      <w:del w:id="2484" w:author="Kelvin Ang" w:date="2014-11-09T13:32:00Z">
        <w:r w:rsidDel="004525AB">
          <w:rPr>
            <w:noProof/>
          </w:rPr>
          <w:delText>20</w:delText>
        </w:r>
      </w:del>
      <w:r w:rsidR="003C0DB2">
        <w:rPr>
          <w:noProof/>
        </w:rPr>
        <w:fldChar w:fldCharType="end"/>
      </w:r>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485" w:name="_Toc403221041"/>
      <w:bookmarkStart w:id="2486" w:name="_Toc403300494"/>
      <w:r w:rsidRPr="005D4AD9">
        <w:rPr>
          <w:sz w:val="144"/>
          <w:szCs w:val="144"/>
        </w:rPr>
        <w:lastRenderedPageBreak/>
        <w:t>5</w:t>
      </w:r>
      <w:r w:rsidR="0092526E" w:rsidRPr="00667E20">
        <w:t>. Testing the System</w:t>
      </w:r>
      <w:bookmarkEnd w:id="2485"/>
      <w:bookmarkEnd w:id="2486"/>
    </w:p>
    <w:p w14:paraId="7CF323FD" w14:textId="05D7015A" w:rsidR="0092526E" w:rsidRPr="00B9366F" w:rsidRDefault="0092526E" w:rsidP="0092526E">
      <w:r w:rsidRPr="00667E20">
        <w:t>W</w:t>
      </w:r>
      <w:r>
        <w:t>hen developing new functionalities</w:t>
      </w:r>
      <w:ins w:id="2487"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C0DB2" w:rsidP="0092526E">
      <w:hyperlink r:id="rId84" w:history="1">
        <w:r w:rsidR="0092526E" w:rsidRPr="00B9366F">
          <w:rPr>
            <w:rStyle w:val="Hyperlink"/>
          </w:rPr>
          <w:t>http://agiledata.org/essays/tdd.html</w:t>
        </w:r>
      </w:hyperlink>
    </w:p>
    <w:p w14:paraId="449F208F" w14:textId="7488011E"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w:t>
      </w:r>
      <w:r w:rsidRPr="00990B9F">
        <w:rPr>
          <w:rFonts w:ascii="Consolas" w:hAnsi="Consolas" w:cs="Consolas"/>
          <w:sz w:val="20"/>
          <w:szCs w:val="20"/>
          <w:rPrChange w:id="2488" w:author="Kelvin Ang" w:date="2014-11-09T12:59:00Z">
            <w:rPr/>
          </w:rPrChange>
        </w:rPr>
        <w:t xml:space="preserve">/src/test/java </w:t>
      </w:r>
      <w:r w:rsidRPr="00B9366F">
        <w:t>directory</w:t>
      </w:r>
      <w:ins w:id="2489" w:author="Kelvin Ang" w:date="2014-11-09T13:33:00Z">
        <w:r w:rsidR="00EE3182">
          <w:t xml:space="preserve"> as shown in </w:t>
        </w:r>
        <w:r w:rsidR="00EE3182" w:rsidRPr="00EE3182">
          <w:rPr>
            <w:b/>
            <w:rPrChange w:id="2490"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r w:rsidR="003C0DB2">
        <w:fldChar w:fldCharType="begin"/>
      </w:r>
      <w:r w:rsidR="003C0DB2">
        <w:instrText xml:space="preserve"> SEQ Figure \* ARABIC </w:instrText>
      </w:r>
      <w:r w:rsidR="003C0DB2">
        <w:fldChar w:fldCharType="separate"/>
      </w:r>
      <w:ins w:id="2491" w:author="Kelvin Ang" w:date="2014-11-09T13:33:00Z">
        <w:r w:rsidR="00EE3182">
          <w:rPr>
            <w:noProof/>
          </w:rPr>
          <w:t>19</w:t>
        </w:r>
      </w:ins>
      <w:del w:id="2492" w:author="Kelvin Ang" w:date="2014-11-09T13:33:00Z">
        <w:r w:rsidDel="00EE3182">
          <w:rPr>
            <w:noProof/>
          </w:rPr>
          <w:delText>21</w:delText>
        </w:r>
      </w:del>
      <w:r w:rsidR="003C0DB2">
        <w:rPr>
          <w:noProof/>
        </w:rPr>
        <w:fldChar w:fldCharType="end"/>
      </w:r>
      <w:r w:rsidRPr="001654F1">
        <w:t xml:space="preserve"> </w:t>
      </w:r>
      <w:r>
        <w:t>–</w:t>
      </w:r>
      <w:r w:rsidRPr="001654F1">
        <w:t xml:space="preserve"> </w:t>
      </w:r>
      <w:r w:rsidRPr="00990B9F">
        <w:rPr>
          <w:rFonts w:ascii="Consolas" w:hAnsi="Consolas" w:cs="Consolas"/>
          <w:sz w:val="20"/>
          <w:szCs w:val="20"/>
          <w:rPrChange w:id="2493" w:author="Kelvin Ang" w:date="2014-11-09T13:00:00Z">
            <w:rPr/>
          </w:rPrChange>
        </w:rPr>
        <w:t>/src/test/java Directory</w:t>
      </w:r>
    </w:p>
    <w:p w14:paraId="3BFA91C4" w14:textId="4BF7B3A6" w:rsidR="0092526E" w:rsidRPr="00B9366F" w:rsidRDefault="0092526E" w:rsidP="0092526E">
      <w:r w:rsidRPr="00B9366F">
        <w:t xml:space="preserve">To create a new </w:t>
      </w:r>
      <w:r w:rsidRPr="00FD24B4">
        <w:rPr>
          <w:i/>
        </w:rPr>
        <w:t>JUnit</w:t>
      </w:r>
      <w:r w:rsidRPr="00B9366F">
        <w:t xml:space="preserve"> test case, right</w:t>
      </w:r>
      <w:del w:id="2494" w:author="Kelvin Ang" w:date="2014-11-09T13:34:00Z">
        <w:r w:rsidRPr="00B9366F" w:rsidDel="00436959">
          <w:delText xml:space="preserve"> </w:delText>
        </w:r>
      </w:del>
      <w:ins w:id="2495" w:author="Kelvin Ang" w:date="2014-11-09T13:34:00Z">
        <w:r w:rsidR="00436959">
          <w:t>-</w:t>
        </w:r>
      </w:ins>
      <w:r w:rsidRPr="00B9366F">
        <w:t xml:space="preserve">click on the project package, and select </w:t>
      </w:r>
      <w:r w:rsidRPr="00B9366F">
        <w:rPr>
          <w:b/>
        </w:rPr>
        <w:t>New &gt; JUnit Test Case</w:t>
      </w:r>
      <w:ins w:id="2496" w:author="Kelvin Ang" w:date="2014-11-09T13:33:00Z">
        <w:r w:rsidR="00EE3182">
          <w:rPr>
            <w:b/>
          </w:rPr>
          <w:t xml:space="preserve"> </w:t>
        </w:r>
        <w:r w:rsidR="00EE3182" w:rsidRPr="00EE3182">
          <w:rPr>
            <w:rPrChange w:id="2497" w:author="Kelvin Ang" w:date="2014-11-09T13:33:00Z">
              <w:rPr>
                <w:b/>
              </w:rPr>
            </w:rPrChange>
          </w:rPr>
          <w:t xml:space="preserve">as shown in </w:t>
        </w:r>
        <w:r w:rsidR="00EE3182" w:rsidRPr="00EE3182">
          <w:rPr>
            <w:b/>
            <w:rPrChange w:id="2498" w:author="Kelvin Ang" w:date="2014-11-09T13:33:00Z">
              <w:rPr>
                <w:b/>
              </w:rPr>
            </w:rPrChange>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r w:rsidR="003C0DB2">
        <w:fldChar w:fldCharType="begin"/>
      </w:r>
      <w:r w:rsidR="003C0DB2">
        <w:instrText xml:space="preserve"> SEQ Figure \* ARABIC </w:instrText>
      </w:r>
      <w:r w:rsidR="003C0DB2">
        <w:fldChar w:fldCharType="separate"/>
      </w:r>
      <w:ins w:id="2499" w:author="Kelvin Ang" w:date="2014-11-09T13:33:00Z">
        <w:r w:rsidR="00EE3182">
          <w:rPr>
            <w:noProof/>
          </w:rPr>
          <w:t>20</w:t>
        </w:r>
      </w:ins>
      <w:del w:id="2500" w:author="Kelvin Ang" w:date="2014-11-09T13:33:00Z">
        <w:r w:rsidDel="00EE3182">
          <w:rPr>
            <w:noProof/>
          </w:rPr>
          <w:delText>22</w:delText>
        </w:r>
      </w:del>
      <w:r w:rsidR="003C0DB2">
        <w:rPr>
          <w:noProof/>
        </w:rPr>
        <w:fldChar w:fldCharType="end"/>
      </w:r>
      <w:r w:rsidRPr="00B9366F">
        <w:t xml:space="preserve"> </w:t>
      </w:r>
      <w:r>
        <w:t>–</w:t>
      </w:r>
      <w:r w:rsidRPr="00B9366F">
        <w:t xml:space="preserve"> Creating a new </w:t>
      </w:r>
      <w:r w:rsidRPr="00E86022">
        <w:rPr>
          <w:i/>
          <w:rPrChange w:id="2501" w:author="Kelvin Ang" w:date="2014-11-09T13:04:00Z">
            <w:rPr/>
          </w:rPrChange>
        </w:rPr>
        <w:t>JUnit</w:t>
      </w:r>
      <w:r w:rsidRPr="00B9366F">
        <w:t xml:space="preserve"> </w:t>
      </w:r>
      <w:r w:rsidRPr="00B9366F">
        <w:rPr>
          <w:noProof/>
        </w:rPr>
        <w:t>Test Case</w:t>
      </w:r>
    </w:p>
    <w:p w14:paraId="1E9137F1" w14:textId="61856F74"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ins w:id="2502" w:author="Kelvin Ang" w:date="2014-11-09T13:34:00Z">
        <w:r w:rsidR="002C29DB">
          <w:t xml:space="preserve"> An example is shown in </w:t>
        </w:r>
        <w:r w:rsidR="002C29DB" w:rsidRPr="002C29DB">
          <w:rPr>
            <w:b/>
            <w:rPrChange w:id="2503"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r w:rsidR="003C0DB2">
        <w:fldChar w:fldCharType="begin"/>
      </w:r>
      <w:r w:rsidR="003C0DB2">
        <w:instrText xml:space="preserve"> SEQ Figure \* ARABIC </w:instrText>
      </w:r>
      <w:r w:rsidR="003C0DB2">
        <w:fldChar w:fldCharType="separate"/>
      </w:r>
      <w:ins w:id="2504" w:author="Kelvin Ang" w:date="2014-11-09T13:34:00Z">
        <w:r w:rsidR="00390043">
          <w:rPr>
            <w:noProof/>
          </w:rPr>
          <w:t>21</w:t>
        </w:r>
      </w:ins>
      <w:del w:id="2505" w:author="Kelvin Ang" w:date="2014-11-09T13:33:00Z">
        <w:r w:rsidDel="00EE3182">
          <w:rPr>
            <w:noProof/>
          </w:rPr>
          <w:delText>23</w:delText>
        </w:r>
      </w:del>
      <w:r w:rsidR="003C0DB2">
        <w:rPr>
          <w:noProof/>
        </w:rPr>
        <w:fldChar w:fldCharType="end"/>
      </w:r>
      <w:r w:rsidRPr="00B9366F">
        <w:t xml:space="preserve"> </w:t>
      </w:r>
      <w:r>
        <w:t>–</w:t>
      </w:r>
      <w:r w:rsidRPr="00B9366F">
        <w:t xml:space="preserve"> Creating a new </w:t>
      </w:r>
      <w:r w:rsidRPr="00990B9F">
        <w:rPr>
          <w:i/>
          <w:rPrChange w:id="2506" w:author="Kelvin Ang" w:date="2014-11-09T13:00:00Z">
            <w:rPr/>
          </w:rPrChange>
        </w:rPr>
        <w:t>JUnit</w:t>
      </w:r>
      <w:r w:rsidRPr="00B9366F">
        <w:t xml:space="preserve"> Test Case</w:t>
      </w:r>
    </w:p>
    <w:p w14:paraId="00AF5FD0" w14:textId="77777777" w:rsidR="00EC1C43" w:rsidRDefault="00EC1C43">
      <w:pPr>
        <w:rPr>
          <w:ins w:id="2507" w:author="Kelvin Ang" w:date="2014-11-09T13:01:00Z"/>
        </w:rPr>
      </w:pPr>
      <w:ins w:id="2508" w:author="Kelvin Ang" w:date="2014-11-09T13:01:00Z">
        <w:r>
          <w:br w:type="page"/>
        </w:r>
      </w:ins>
    </w:p>
    <w:p w14:paraId="5C14316A" w14:textId="1C53148E" w:rsidR="0092526E" w:rsidRDefault="0092526E" w:rsidP="0092526E">
      <w:pPr>
        <w:pStyle w:val="NoSpacing"/>
      </w:pPr>
      <w:r w:rsidRPr="00B9366F">
        <w:lastRenderedPageBreak/>
        <w:t xml:space="preserve">The </w:t>
      </w:r>
      <w:r w:rsidRPr="00E24F47">
        <w:rPr>
          <w:rFonts w:ascii="Consolas" w:hAnsi="Consolas" w:cs="Consolas"/>
          <w:sz w:val="20"/>
          <w:rPrChange w:id="2509" w:author="Kelvin Ang" w:date="2014-11-09T13:01:00Z">
            <w:rPr/>
          </w:rPrChange>
        </w:rPr>
        <w:t>setUp()</w:t>
      </w:r>
      <w:r w:rsidRPr="00E24F47">
        <w:rPr>
          <w:sz w:val="20"/>
          <w:rPrChange w:id="2510" w:author="Kelvin Ang" w:date="2014-11-09T13:01:00Z">
            <w:rPr/>
          </w:rPrChange>
        </w:rPr>
        <w:t xml:space="preserve"> </w:t>
      </w:r>
      <w:r w:rsidRPr="00B9366F">
        <w:t xml:space="preserve">and </w:t>
      </w:r>
      <w:r w:rsidRPr="00E24F47">
        <w:rPr>
          <w:rFonts w:ascii="Consolas" w:hAnsi="Consolas" w:cs="Consolas"/>
          <w:sz w:val="20"/>
          <w:rPrChange w:id="2511" w:author="Kelvin Ang" w:date="2014-11-09T13:01:00Z">
            <w:rPr/>
          </w:rPrChange>
        </w:rPr>
        <w:t>tearDown()</w:t>
      </w:r>
      <w:r w:rsidRPr="00E24F47">
        <w:rPr>
          <w:sz w:val="20"/>
          <w:rPrChange w:id="2512" w:author="Kelvin Ang" w:date="2014-11-09T13:01:00Z">
            <w:rPr/>
          </w:rPrChange>
        </w:rPr>
        <w:t xml:space="preserve"> </w:t>
      </w:r>
      <w:r w:rsidRPr="00B9366F">
        <w:t xml:space="preserve">methods are called before and after respectively after each test case. Use </w:t>
      </w:r>
      <w:r w:rsidRPr="00E24F47">
        <w:rPr>
          <w:rFonts w:ascii="Consolas" w:hAnsi="Consolas" w:cs="Consolas"/>
          <w:sz w:val="20"/>
          <w:rPrChange w:id="2513" w:author="Kelvin Ang" w:date="2014-11-09T13:01:00Z">
            <w:rPr/>
          </w:rPrChange>
        </w:rPr>
        <w:t>setUp()</w:t>
      </w:r>
      <w:r w:rsidRPr="00E24F47">
        <w:rPr>
          <w:sz w:val="20"/>
          <w:rPrChange w:id="2514" w:author="Kelvin Ang" w:date="2014-11-09T13:01:00Z">
            <w:rPr/>
          </w:rPrChange>
        </w:rPr>
        <w:t xml:space="preserve"> </w:t>
      </w:r>
      <w:r w:rsidRPr="00B9366F">
        <w:t xml:space="preserve">to instantiate an instance of the Class Under Test, and </w:t>
      </w:r>
      <w:r w:rsidRPr="00E24F47">
        <w:rPr>
          <w:rFonts w:ascii="Consolas" w:hAnsi="Consolas" w:cs="Consolas"/>
          <w:sz w:val="20"/>
          <w:rPrChange w:id="2515" w:author="Kelvin Ang" w:date="2014-11-09T13:01:00Z">
            <w:rPr/>
          </w:rPrChange>
        </w:rPr>
        <w:t>tearDown()</w:t>
      </w:r>
      <w:r w:rsidRPr="00E24F47">
        <w:rPr>
          <w:sz w:val="20"/>
          <w:rPrChange w:id="2516" w:author="Kelvin Ang" w:date="2014-11-09T13:01:00Z">
            <w:rPr/>
          </w:rPrChange>
        </w:rPr>
        <w:t xml:space="preserve"> </w:t>
      </w:r>
      <w:r w:rsidRPr="00B9366F">
        <w:t>to perform any cleaning up operations.</w:t>
      </w:r>
      <w:ins w:id="2517" w:author="Kelvin Ang" w:date="2014-11-09T13:26:00Z">
        <w:r w:rsidR="00670CB9">
          <w:t xml:space="preserve"> A code snippet is shown in </w:t>
        </w:r>
        <w:r w:rsidR="00670CB9" w:rsidRPr="00670CB9">
          <w:rPr>
            <w:b/>
            <w:rPrChange w:id="2518" w:author="Kelvin Ang" w:date="2014-11-09T13:26:00Z">
              <w:rPr/>
            </w:rPrChange>
          </w:rPr>
          <w:t>Figure 22</w:t>
        </w:r>
        <w:r w:rsidR="00670CB9">
          <w:t>.</w:t>
        </w:r>
      </w:ins>
      <w:del w:id="2519" w:author="Kelvin Ang" w:date="2014-11-09T13:03:00Z">
        <w:r w:rsidRPr="00B9366F" w:rsidDel="009505C5">
          <w:delText xml:space="preserve"> An example is shown below</w:delText>
        </w:r>
      </w:del>
      <w:del w:id="2520"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521" w:author="Kelvin Ang" w:date="2014-11-09T13:01:00Z"/>
                <w:rFonts w:ascii="Consolas" w:hAnsi="Consolas" w:cs="Consolas"/>
                <w:sz w:val="20"/>
                <w:szCs w:val="20"/>
              </w:rPr>
            </w:pPr>
            <w:ins w:id="2522"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523" w:author="Kelvin Ang" w:date="2014-11-09T13:01:00Z"/>
                <w:rFonts w:ascii="Consolas" w:hAnsi="Consolas" w:cs="Consolas"/>
                <w:sz w:val="20"/>
                <w:szCs w:val="20"/>
              </w:rPr>
            </w:pPr>
            <w:ins w:id="2524" w:author="Kelvin Ang" w:date="2014-11-09T13:01:00Z">
              <w:r>
                <w:rPr>
                  <w:rFonts w:ascii="Consolas" w:hAnsi="Consolas" w:cs="Consolas"/>
                  <w:color w:val="000000"/>
                  <w:sz w:val="20"/>
                  <w:szCs w:val="20"/>
                </w:rPr>
                <w:t xml:space="preserve">TaskBuilder </w:t>
              </w:r>
              <w:r>
                <w:rPr>
                  <w:rFonts w:ascii="Consolas" w:hAnsi="Consolas" w:cs="Consolas"/>
                  <w:color w:val="0000C0"/>
                  <w:sz w:val="20"/>
                  <w:szCs w:val="20"/>
                </w:rPr>
                <w:t>taskBuilder</w:t>
              </w:r>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525" w:author="Kelvin Ang" w:date="2014-11-09T13:01:00Z"/>
                <w:rFonts w:ascii="Consolas" w:hAnsi="Consolas" w:cs="Consolas"/>
                <w:sz w:val="20"/>
                <w:szCs w:val="20"/>
              </w:rPr>
            </w:pPr>
            <w:ins w:id="2526" w:author="Kelvin Ang" w:date="2014-11-09T13:01:00Z">
              <w:r>
                <w:rPr>
                  <w:rFonts w:ascii="Consolas" w:hAnsi="Consolas" w:cs="Consolas"/>
                  <w:color w:val="000000"/>
                  <w:sz w:val="20"/>
                  <w:szCs w:val="20"/>
                </w:rPr>
                <w:t xml:space="preserve">ListProcessorActual </w:t>
              </w:r>
              <w:r>
                <w:rPr>
                  <w:rFonts w:ascii="Consolas" w:hAnsi="Consolas" w:cs="Consolas"/>
                  <w:color w:val="0000C0"/>
                  <w:sz w:val="20"/>
                  <w:szCs w:val="20"/>
                </w:rPr>
                <w:t>listProcessor</w:t>
              </w:r>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527"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528" w:author="Kelvin Ang" w:date="2014-11-09T13:01:00Z"/>
                <w:rFonts w:ascii="Consolas" w:hAnsi="Consolas" w:cs="Consolas"/>
                <w:sz w:val="20"/>
                <w:szCs w:val="20"/>
              </w:rPr>
            </w:pPr>
            <w:ins w:id="2529"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530" w:author="Kelvin Ang" w:date="2014-11-09T13:01:00Z"/>
                <w:rFonts w:ascii="Consolas" w:hAnsi="Consolas" w:cs="Consolas"/>
                <w:sz w:val="20"/>
                <w:szCs w:val="20"/>
              </w:rPr>
            </w:pPr>
            <w:ins w:id="2531"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532" w:author="Kelvin Ang" w:date="2014-11-09T13:01:00Z"/>
                <w:rFonts w:ascii="Consolas" w:hAnsi="Consolas" w:cs="Consolas"/>
                <w:sz w:val="20"/>
                <w:szCs w:val="20"/>
              </w:rPr>
            </w:pPr>
            <w:ins w:id="2533"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ArrayList&lt;Task&gt;();</w:t>
              </w:r>
            </w:ins>
          </w:p>
          <w:p w14:paraId="39610076" w14:textId="29007D46" w:rsidR="00EC1C43" w:rsidRDefault="00EC1C43" w:rsidP="00EC1C43">
            <w:pPr>
              <w:autoSpaceDE w:val="0"/>
              <w:autoSpaceDN w:val="0"/>
              <w:adjustRightInd w:val="0"/>
              <w:spacing w:after="0" w:line="240" w:lineRule="auto"/>
              <w:rPr>
                <w:ins w:id="2534" w:author="Kelvin Ang" w:date="2014-11-09T13:01:00Z"/>
                <w:rFonts w:ascii="Consolas" w:hAnsi="Consolas" w:cs="Consolas"/>
                <w:sz w:val="20"/>
                <w:szCs w:val="20"/>
              </w:rPr>
            </w:pPr>
            <w:ins w:id="2535" w:author="Kelvin Ang" w:date="2014-11-09T13:01:00Z">
              <w:r>
                <w:rPr>
                  <w:rFonts w:ascii="Consolas" w:hAnsi="Consolas" w:cs="Consolas"/>
                  <w:color w:val="000000"/>
                  <w:sz w:val="20"/>
                  <w:szCs w:val="20"/>
                </w:rPr>
                <w:tab/>
              </w:r>
              <w:r>
                <w:rPr>
                  <w:rFonts w:ascii="Consolas" w:hAnsi="Consolas" w:cs="Consolas"/>
                  <w:color w:val="0000C0"/>
                  <w:sz w:val="20"/>
                  <w:szCs w:val="20"/>
                </w:rPr>
                <w:t>taskBuilder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TaskBuilderAdvanced();</w:t>
              </w:r>
            </w:ins>
          </w:p>
          <w:p w14:paraId="595B74C6" w14:textId="12D2B209" w:rsidR="00EC1C43" w:rsidRDefault="00EC1C43" w:rsidP="00EC1C43">
            <w:pPr>
              <w:autoSpaceDE w:val="0"/>
              <w:autoSpaceDN w:val="0"/>
              <w:adjustRightInd w:val="0"/>
              <w:spacing w:after="0" w:line="240" w:lineRule="auto"/>
              <w:rPr>
                <w:ins w:id="2536" w:author="Kelvin Ang" w:date="2014-11-09T13:01:00Z"/>
                <w:rFonts w:ascii="Consolas" w:hAnsi="Consolas" w:cs="Consolas"/>
                <w:sz w:val="20"/>
                <w:szCs w:val="20"/>
              </w:rPr>
            </w:pPr>
            <w:ins w:id="2537" w:author="Kelvin Ang" w:date="2014-11-09T13:01:00Z">
              <w:r>
                <w:rPr>
                  <w:rFonts w:ascii="Consolas" w:hAnsi="Consolas" w:cs="Consolas"/>
                  <w:color w:val="000000"/>
                  <w:sz w:val="20"/>
                  <w:szCs w:val="20"/>
                </w:rPr>
                <w:tab/>
              </w:r>
              <w:r>
                <w:rPr>
                  <w:rFonts w:ascii="Consolas" w:hAnsi="Consolas" w:cs="Consolas"/>
                  <w:color w:val="0000C0"/>
                  <w:sz w:val="20"/>
                  <w:szCs w:val="20"/>
                </w:rPr>
                <w:t>listProcessor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ListProcessorActual();</w:t>
              </w:r>
            </w:ins>
          </w:p>
          <w:p w14:paraId="249BBBD4" w14:textId="3804C150" w:rsidR="00EC1C43" w:rsidRDefault="00EC1C43" w:rsidP="00EC1C43">
            <w:pPr>
              <w:autoSpaceDE w:val="0"/>
              <w:autoSpaceDN w:val="0"/>
              <w:adjustRightInd w:val="0"/>
              <w:spacing w:after="0" w:line="240" w:lineRule="auto"/>
              <w:rPr>
                <w:ins w:id="2538" w:author="Kelvin Ang" w:date="2014-11-09T13:01:00Z"/>
                <w:rFonts w:ascii="Consolas" w:hAnsi="Consolas" w:cs="Consolas"/>
                <w:sz w:val="20"/>
                <w:szCs w:val="20"/>
              </w:rPr>
            </w:pPr>
            <w:ins w:id="2539"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540"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541" w:author="Kelvin Ang" w:date="2014-11-09T13:01:00Z"/>
                <w:rFonts w:ascii="Consolas" w:hAnsi="Consolas" w:cs="Consolas"/>
                <w:sz w:val="20"/>
                <w:szCs w:val="20"/>
              </w:rPr>
            </w:pPr>
            <w:ins w:id="2542"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543" w:author="Kelvin Ang" w:date="2014-11-09T13:01:00Z"/>
                <w:rFonts w:ascii="Consolas" w:hAnsi="Consolas" w:cs="Consolas"/>
                <w:sz w:val="20"/>
                <w:szCs w:val="20"/>
              </w:rPr>
            </w:pPr>
            <w:ins w:id="2544"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545" w:author="Kelvin Ang" w:date="2014-11-09T13:01:00Z"/>
                <w:rFonts w:ascii="Consolas" w:hAnsi="Consolas" w:cs="Consolas"/>
                <w:sz w:val="20"/>
                <w:szCs w:val="20"/>
              </w:rPr>
            </w:pPr>
            <w:ins w:id="2546" w:author="Kelvin Ang" w:date="2014-11-09T13:01:00Z">
              <w:r>
                <w:rPr>
                  <w:rFonts w:ascii="Consolas" w:hAnsi="Consolas" w:cs="Consolas"/>
                  <w:color w:val="000000"/>
                  <w:sz w:val="20"/>
                  <w:szCs w:val="20"/>
                </w:rPr>
                <w:tab/>
                <w:t>BlackBox.</w:t>
              </w:r>
              <w:r>
                <w:rPr>
                  <w:rFonts w:ascii="Consolas" w:hAnsi="Consolas" w:cs="Consolas"/>
                  <w:i/>
                  <w:iCs/>
                  <w:color w:val="000000"/>
                  <w:sz w:val="20"/>
                  <w:szCs w:val="20"/>
                </w:rPr>
                <w:t>getInstance</w:t>
              </w:r>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547" w:author="Kelvin Ang" w:date="2014-11-09T13:01:00Z"/>
                <w:rFonts w:ascii="Consolas" w:hAnsi="Consolas" w:cs="Consolas"/>
                <w:sz w:val="20"/>
                <w:szCs w:val="20"/>
              </w:rPr>
            </w:pPr>
            <w:ins w:id="2548"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549"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550" w:author="Kelvin Ang" w:date="2014-11-09T13:01:00Z"/>
                <w:rFonts w:ascii="Consolas" w:hAnsi="Consolas" w:cs="Consolas"/>
                <w:sz w:val="20"/>
                <w:szCs w:val="20"/>
              </w:rPr>
            </w:pPr>
            <w:ins w:id="2551"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552" w:author="Kelvin Ang" w:date="2014-11-09T13:01:00Z"/>
                <w:rFonts w:ascii="Consolas" w:hAnsi="Consolas" w:cs="Consolas"/>
                <w:sz w:val="20"/>
                <w:szCs w:val="20"/>
              </w:rPr>
            </w:pPr>
            <w:ins w:id="2553"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554" w:author="Kelvin Ang" w:date="2014-11-09T13:01:00Z"/>
                <w:rFonts w:ascii="Consolas" w:hAnsi="Consolas" w:cs="Consolas"/>
                <w:sz w:val="20"/>
                <w:szCs w:val="20"/>
              </w:rPr>
            </w:pPr>
            <w:ins w:id="2555"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testSearchByHashtag() {</w:t>
              </w:r>
            </w:ins>
          </w:p>
          <w:p w14:paraId="30946D5C" w14:textId="5D253625" w:rsidR="00EC1C43" w:rsidRDefault="00EC1C43" w:rsidP="00EC1C43">
            <w:pPr>
              <w:autoSpaceDE w:val="0"/>
              <w:autoSpaceDN w:val="0"/>
              <w:adjustRightInd w:val="0"/>
              <w:spacing w:after="0" w:line="240" w:lineRule="auto"/>
              <w:rPr>
                <w:ins w:id="2556" w:author="Kelvin Ang" w:date="2014-11-09T13:01:00Z"/>
                <w:rFonts w:ascii="Consolas" w:hAnsi="Consolas" w:cs="Consolas"/>
                <w:sz w:val="20"/>
                <w:szCs w:val="20"/>
              </w:rPr>
            </w:pPr>
            <w:ins w:id="2557" w:author="Kelvin Ang" w:date="2014-11-09T13:01:00Z">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0000C0"/>
                  <w:sz w:val="20"/>
                  <w:szCs w:val="20"/>
                </w:rPr>
                <w:t>listProcessor</w:t>
              </w:r>
              <w:r>
                <w:rPr>
                  <w:rFonts w:ascii="Consolas" w:hAnsi="Consolas" w:cs="Consolas"/>
                  <w:color w:val="000000"/>
                  <w:sz w:val="20"/>
                  <w:szCs w:val="20"/>
                </w:rPr>
                <w:t>.searchByHashtag(</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558" w:author="Kelvin Ang" w:date="2014-11-09T13:01:00Z"/>
                <w:rFonts w:ascii="Consolas" w:hAnsi="Consolas" w:cs="Consolas"/>
              </w:rPr>
            </w:pPr>
            <w:ins w:id="2559" w:author="Kelvin Ang" w:date="2014-11-09T13:01:00Z">
              <w:r>
                <w:rPr>
                  <w:rFonts w:ascii="Consolas" w:hAnsi="Consolas" w:cs="Consolas"/>
                  <w:color w:val="000000"/>
                  <w:sz w:val="20"/>
                  <w:szCs w:val="20"/>
                </w:rPr>
                <w:t>}</w:t>
              </w:r>
            </w:ins>
            <w:del w:id="2560"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561" w:author="Kelvin Ang" w:date="2014-11-09T13:01:00Z"/>
                <w:rFonts w:ascii="Consolas" w:hAnsi="Consolas" w:cs="Consolas"/>
              </w:rPr>
            </w:pPr>
            <w:del w:id="2562"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563" w:author="Kelvin Ang" w:date="2014-11-09T13:01:00Z"/>
                <w:rFonts w:ascii="Consolas" w:hAnsi="Consolas" w:cs="Consolas"/>
                <w:color w:val="000000"/>
              </w:rPr>
            </w:pPr>
            <w:del w:id="2564"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565" w:author="Kelvin Ang" w:date="2014-11-09T13:01:00Z"/>
                <w:rFonts w:ascii="Consolas" w:hAnsi="Consolas" w:cs="Consolas"/>
              </w:rPr>
            </w:pPr>
            <w:del w:id="2566"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567" w:author="Kelvin Ang" w:date="2014-11-09T13:01:00Z"/>
                <w:rFonts w:ascii="Consolas" w:hAnsi="Consolas" w:cs="Consolas"/>
              </w:rPr>
            </w:pPr>
            <w:del w:id="2568"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569" w:author="Kelvin Ang" w:date="2014-11-09T13:01:00Z"/>
                <w:rFonts w:ascii="Consolas" w:hAnsi="Consolas" w:cs="Consolas"/>
              </w:rPr>
            </w:pPr>
            <w:del w:id="2570"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571" w:author="Kelvin Ang" w:date="2014-11-09T13:01:00Z"/>
                <w:rFonts w:ascii="Consolas" w:hAnsi="Consolas" w:cs="Consolas"/>
              </w:rPr>
            </w:pPr>
            <w:del w:id="2572"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573" w:author="Kelvin Ang" w:date="2014-11-09T13:01:00Z"/>
                <w:rFonts w:ascii="Consolas" w:hAnsi="Consolas" w:cs="Consolas"/>
              </w:rPr>
            </w:pPr>
            <w:del w:id="2574"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575" w:author="Kelvin Ang" w:date="2014-11-09T13:01:00Z"/>
                <w:rFonts w:ascii="Consolas" w:hAnsi="Consolas" w:cs="Consolas"/>
              </w:rPr>
            </w:pPr>
            <w:del w:id="2576"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577" w:author="Kelvin Ang" w:date="2014-11-09T13:01:00Z"/>
                <w:rFonts w:ascii="Consolas" w:hAnsi="Consolas" w:cs="Consolas"/>
              </w:rPr>
            </w:pPr>
            <w:del w:id="2578"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579" w:author="Kelvin Ang" w:date="2014-11-09T13:01:00Z"/>
                <w:rFonts w:ascii="Consolas" w:hAnsi="Consolas" w:cs="Consolas"/>
              </w:rPr>
            </w:pPr>
            <w:del w:id="2580"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581" w:author="Kelvin Ang" w:date="2014-11-09T13:01:00Z"/>
                <w:rFonts w:ascii="Consolas" w:hAnsi="Consolas" w:cs="Consolas"/>
              </w:rPr>
            </w:pPr>
            <w:del w:id="2582"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583" w:author="Kelvin Ang" w:date="2014-11-09T13:01:00Z"/>
                <w:rFonts w:ascii="Consolas" w:hAnsi="Consolas" w:cs="Consolas"/>
              </w:rPr>
            </w:pPr>
            <w:del w:id="2584"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2585" w:author="Kelvin Ang" w:date="2014-11-09T13:03:00Z">
                <w:pPr>
                  <w:spacing w:after="0" w:line="240" w:lineRule="auto"/>
                </w:pPr>
              </w:pPrChange>
            </w:pPr>
            <w:del w:id="2586"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2587" w:author="Kelvin Ang" w:date="2014-11-09T13:03:00Z"/>
        </w:rPr>
        <w:pPrChange w:id="2588" w:author="Kelvin Ang" w:date="2014-11-09T13:03:00Z">
          <w:pPr>
            <w:pStyle w:val="Caption"/>
          </w:pPr>
        </w:pPrChange>
      </w:pPr>
      <w:ins w:id="2589" w:author="Kelvin Ang" w:date="2014-11-09T13:03:00Z">
        <w:r>
          <w:br/>
          <w:t xml:space="preserve">Figure </w:t>
        </w:r>
        <w:r>
          <w:fldChar w:fldCharType="begin"/>
        </w:r>
        <w:r>
          <w:instrText xml:space="preserve"> SEQ Figure \* ARABIC </w:instrText>
        </w:r>
      </w:ins>
      <w:r>
        <w:fldChar w:fldCharType="separate"/>
      </w:r>
      <w:ins w:id="2590" w:author="Kelvin Ang" w:date="2014-11-09T13:35:00Z">
        <w:r w:rsidR="0096059F">
          <w:rPr>
            <w:noProof/>
          </w:rPr>
          <w:t>22</w:t>
        </w:r>
      </w:ins>
      <w:ins w:id="2591" w:author="Kelvin Ang" w:date="2014-11-09T13:03:00Z">
        <w:r>
          <w:fldChar w:fldCharType="end"/>
        </w:r>
        <w:r>
          <w:t xml:space="preserve"> - Test Case Code Snippet</w:t>
        </w:r>
      </w:ins>
    </w:p>
    <w:p w14:paraId="6E194AD5" w14:textId="1565D48A" w:rsidR="00181269" w:rsidRDefault="0092526E" w:rsidP="0092526E">
      <w:pPr>
        <w:rPr>
          <w:ins w:id="2592" w:author="Kelvin Ang" w:date="2014-11-09T13:04:00Z"/>
        </w:rPr>
      </w:pPr>
      <w:r w:rsidRPr="00B9366F">
        <w:t>You can write test cases as shown in the above code.</w:t>
      </w:r>
      <w:ins w:id="2593"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594"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2595" w:author="Kelvin Ang" w:date="2014-11-09T13:05:00Z">
        <w:r w:rsidRPr="00B9366F" w:rsidDel="001C3FCD">
          <w:delText xml:space="preserve">Simply </w:delText>
        </w:r>
      </w:del>
      <w:ins w:id="2596" w:author="Kelvin Ang" w:date="2014-11-09T13:05:00Z">
        <w:r w:rsidR="001C3FCD">
          <w:t>When you are done, simply</w:t>
        </w:r>
        <w:r w:rsidR="001C3FCD" w:rsidRPr="00B9366F">
          <w:t xml:space="preserve"> </w:t>
        </w:r>
      </w:ins>
      <w:r w:rsidRPr="00B9366F">
        <w:t>right</w:t>
      </w:r>
      <w:ins w:id="2597" w:author="Kelvin Ang" w:date="2014-11-09T13:05:00Z">
        <w:r w:rsidR="001C3FCD">
          <w:t>-</w:t>
        </w:r>
      </w:ins>
      <w:del w:id="2598" w:author="Kelvin Ang" w:date="2014-11-09T13:05:00Z">
        <w:r w:rsidRPr="00B9366F" w:rsidDel="001C3FCD">
          <w:delText xml:space="preserve"> </w:delText>
        </w:r>
      </w:del>
      <w:r w:rsidRPr="00B9366F">
        <w:t xml:space="preserve">click the test case and select </w:t>
      </w:r>
      <w:r w:rsidRPr="00B9366F">
        <w:rPr>
          <w:b/>
        </w:rPr>
        <w:t>Run as &gt; JUnit Test</w:t>
      </w:r>
      <w:r w:rsidRPr="00B9366F">
        <w:t xml:space="preserve"> to run the test</w:t>
      </w:r>
      <w:ins w:id="2599" w:author="Kelvin Ang" w:date="2014-11-09T13:35:00Z">
        <w:r w:rsidR="0096059F">
          <w:t xml:space="preserve"> as shown in </w:t>
        </w:r>
        <w:r w:rsidR="0096059F" w:rsidRPr="0096059F">
          <w:rPr>
            <w:b/>
            <w:rPrChange w:id="2600"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r w:rsidR="003C0DB2">
        <w:fldChar w:fldCharType="begin"/>
      </w:r>
      <w:r w:rsidR="003C0DB2">
        <w:instrText xml:space="preserve"> SEQ Figure \* ARABIC </w:instrText>
      </w:r>
      <w:r w:rsidR="003C0DB2">
        <w:fldChar w:fldCharType="separate"/>
      </w:r>
      <w:ins w:id="2601" w:author="Kelvin Ang" w:date="2014-11-09T13:35:00Z">
        <w:r w:rsidR="0059080E">
          <w:rPr>
            <w:noProof/>
          </w:rPr>
          <w:t>23</w:t>
        </w:r>
      </w:ins>
      <w:del w:id="2602" w:author="Kelvin Ang" w:date="2014-11-09T13:26:00Z">
        <w:r w:rsidDel="00670CB9">
          <w:rPr>
            <w:noProof/>
          </w:rPr>
          <w:delText>24</w:delText>
        </w:r>
      </w:del>
      <w:r w:rsidR="003C0DB2">
        <w:rPr>
          <w:noProof/>
        </w:rPr>
        <w:fldChar w:fldCharType="end"/>
      </w:r>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603" w:name="_Toc403300495"/>
      <w:r w:rsidRPr="00B253F5">
        <w:rPr>
          <w:sz w:val="144"/>
          <w:szCs w:val="144"/>
        </w:rPr>
        <w:lastRenderedPageBreak/>
        <w:t>6</w:t>
      </w:r>
      <w:r>
        <w:t xml:space="preserve">. </w:t>
      </w:r>
      <w:r w:rsidR="009C73CF">
        <w:t>Appendix</w:t>
      </w:r>
      <w:bookmarkEnd w:id="2603"/>
    </w:p>
    <w:p w14:paraId="1AE67DA5" w14:textId="3D6F3F77" w:rsidR="000F5FA9" w:rsidRDefault="009C73CF" w:rsidP="009C73CF">
      <w:pPr>
        <w:pStyle w:val="Heading2"/>
      </w:pPr>
      <w:bookmarkStart w:id="2604" w:name="_Toc403300496"/>
      <w:r>
        <w:t xml:space="preserve">6.1 </w:t>
      </w:r>
      <w:r w:rsidR="00B253F5">
        <w:t>Upcoming Developments</w:t>
      </w:r>
      <w:bookmarkEnd w:id="2604"/>
    </w:p>
    <w:tbl>
      <w:tblPr>
        <w:tblStyle w:val="GridTable4-Accent51"/>
        <w:tblW w:w="0" w:type="auto"/>
        <w:tblLook w:val="04A0" w:firstRow="1" w:lastRow="0" w:firstColumn="1" w:lastColumn="0" w:noHBand="0" w:noVBand="1"/>
        <w:tblPrChange w:id="2605" w:author="Kelvin Ang" w:date="2014-11-09T12:53:00Z">
          <w:tblPr>
            <w:tblStyle w:val="GridTable4-Accent51"/>
            <w:tblW w:w="0" w:type="auto"/>
            <w:tblLook w:val="04A0" w:firstRow="1" w:lastRow="0" w:firstColumn="1" w:lastColumn="0" w:noHBand="0" w:noVBand="1"/>
          </w:tblPr>
        </w:tblPrChange>
      </w:tblPr>
      <w:tblGrid>
        <w:gridCol w:w="3078"/>
        <w:gridCol w:w="6498"/>
        <w:tblGridChange w:id="2606">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07"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608"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609"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610"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611" w:author="Kelvin Ang" w:date="2014-11-09T12:49:00Z"/>
              </w:rPr>
            </w:pPr>
            <w:ins w:id="2612" w:author="Kelvin Ang" w:date="2014-11-09T12:49:00Z">
              <w:r w:rsidRPr="00FE28FA">
                <w:rPr>
                  <w:u w:val="single"/>
                  <w:rPrChange w:id="2613" w:author="Kelvin Ang" w:date="2014-11-09T12:50:00Z">
                    <w:rPr/>
                  </w:rPrChange>
                </w:rPr>
                <w:t>Abstraction-Occurrence Pattern</w:t>
              </w:r>
              <w:r>
                <w:t xml:space="preserve"> in </w:t>
              </w:r>
              <w:r w:rsidRPr="00FE28FA">
                <w:rPr>
                  <w:i/>
                  <w:rPrChange w:id="2614" w:author="Kelvin Ang" w:date="2014-11-09T12:52:00Z">
                    <w:rPr/>
                  </w:rPrChange>
                </w:rPr>
                <w:t>Task</w:t>
              </w:r>
            </w:ins>
          </w:p>
        </w:tc>
        <w:tc>
          <w:tcPr>
            <w:tcW w:w="6498" w:type="dxa"/>
            <w:tcPrChange w:id="2615" w:author="Kelvin Ang" w:date="2014-11-09T12:53:00Z">
              <w:tcPr>
                <w:tcW w:w="7578" w:type="dxa"/>
                <w:gridSpan w:val="2"/>
              </w:tcPr>
            </w:tcPrChange>
          </w:tcPr>
          <w:p w14:paraId="186F8CFF" w14:textId="66963CDF" w:rsidR="00FE28FA" w:rsidRDefault="00FE28FA">
            <w:pPr>
              <w:cnfStyle w:val="000000100000" w:firstRow="0" w:lastRow="0" w:firstColumn="0" w:lastColumn="0" w:oddVBand="0" w:evenVBand="0" w:oddHBand="1" w:evenHBand="0" w:firstRowFirstColumn="0" w:firstRowLastColumn="0" w:lastRowFirstColumn="0" w:lastRowLastColumn="0"/>
              <w:rPr>
                <w:ins w:id="2616" w:author="Kelvin Ang" w:date="2014-11-09T12:49:00Z"/>
              </w:rPr>
            </w:pPr>
            <w:ins w:id="2617" w:author="Kelvin Ang" w:date="2014-11-09T12:52:00Z">
              <w:r>
                <w:t xml:space="preserve">Able to handle multiple dates better by abstracting </w:t>
              </w:r>
            </w:ins>
            <w:ins w:id="2618" w:author="Kelvin Ang" w:date="2014-11-09T12:50:00Z">
              <w:r w:rsidRPr="00FE28FA">
                <w:rPr>
                  <w:i/>
                  <w:rPrChange w:id="2619" w:author="Kelvin Ang" w:date="2014-11-09T12:50:00Z">
                    <w:rPr/>
                  </w:rPrChange>
                </w:rPr>
                <w:t>T</w:t>
              </w:r>
            </w:ins>
            <w:ins w:id="2620" w:author="Kelvin Ang" w:date="2014-11-09T12:49:00Z">
              <w:r w:rsidRPr="00FE28FA">
                <w:rPr>
                  <w:i/>
                  <w:rPrChange w:id="2621" w:author="Kelvin Ang" w:date="2014-11-09T12:50:00Z">
                    <w:rPr/>
                  </w:rPrChange>
                </w:rPr>
                <w:t>asks</w:t>
              </w:r>
            </w:ins>
            <w:ins w:id="2622" w:author="Kelvin Ang" w:date="2014-11-09T12:50:00Z">
              <w:r>
                <w:t xml:space="preserve"> and various dates using the </w:t>
              </w:r>
              <w:r w:rsidRPr="00FE28FA">
                <w:rPr>
                  <w:u w:val="single"/>
                  <w:rPrChange w:id="2623"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624" w:author="Kelvin Ang" w:date="2014-11-09T12:53:00Z">
              <w:tcPr>
                <w:tcW w:w="1998" w:type="dxa"/>
              </w:tcPr>
            </w:tcPrChange>
          </w:tcPr>
          <w:p w14:paraId="468A126F" w14:textId="5F6FCEBC" w:rsidR="00154C9D" w:rsidRDefault="00FE28FA" w:rsidP="0049719F">
            <w:ins w:id="2625" w:author="Kelvin Ang" w:date="2014-11-09T12:51:00Z">
              <w:r>
                <w:t>Color Themes</w:t>
              </w:r>
              <w:r w:rsidDel="00FE28FA">
                <w:t xml:space="preserve"> </w:t>
              </w:r>
            </w:ins>
            <w:del w:id="2626" w:author="Kelvin Ang" w:date="2014-11-09T12:51:00Z">
              <w:r w:rsidR="00154C9D" w:rsidDel="00FE28FA">
                <w:delText>Custom Parser</w:delText>
              </w:r>
            </w:del>
          </w:p>
        </w:tc>
        <w:tc>
          <w:tcPr>
            <w:tcW w:w="6498" w:type="dxa"/>
            <w:tcPrChange w:id="2627"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628" w:author="Kelvin Ang" w:date="2014-11-09T12:51:00Z">
              <w:r>
                <w:t xml:space="preserve">Able to switch to various color themes in </w:t>
              </w:r>
            </w:ins>
            <w:ins w:id="2629" w:author="Kelvin Ang" w:date="2014-11-09T12:52:00Z">
              <w:r w:rsidRPr="00FE28FA">
                <w:rPr>
                  <w:i/>
                  <w:rPrChange w:id="2630" w:author="Kelvin Ang" w:date="2014-11-09T12:52:00Z">
                    <w:rPr/>
                  </w:rPrChange>
                </w:rPr>
                <w:t>GUI</w:t>
              </w:r>
              <w:r>
                <w:t>.</w:t>
              </w:r>
            </w:ins>
            <w:del w:id="2631"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632"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633"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634" w:author="Kelvin Ang" w:date="2014-11-09T12:51:00Z"/>
              </w:rPr>
            </w:pPr>
            <w:ins w:id="2635" w:author="Kelvin Ang" w:date="2014-11-09T12:51:00Z">
              <w:r>
                <w:t>Custom Parser</w:t>
              </w:r>
            </w:ins>
          </w:p>
        </w:tc>
        <w:tc>
          <w:tcPr>
            <w:tcW w:w="6498" w:type="dxa"/>
            <w:tcPrChange w:id="2636" w:author="Kelvin Ang" w:date="2014-11-09T12:53:00Z">
              <w:tcPr>
                <w:tcW w:w="6858" w:type="dxa"/>
              </w:tcPr>
            </w:tcPrChange>
          </w:tcPr>
          <w:p w14:paraId="3E868E0D" w14:textId="45085019" w:rsidR="00FE28FA" w:rsidRDefault="00FE28FA">
            <w:pPr>
              <w:cnfStyle w:val="000000100000" w:firstRow="0" w:lastRow="0" w:firstColumn="0" w:lastColumn="0" w:oddVBand="0" w:evenVBand="0" w:oddHBand="1" w:evenHBand="0" w:firstRowFirstColumn="0" w:firstRowLastColumn="0" w:lastRowFirstColumn="0" w:lastRowLastColumn="0"/>
              <w:rPr>
                <w:ins w:id="2637" w:author="Kelvin Ang" w:date="2014-11-09T12:51:00Z"/>
              </w:rPr>
            </w:pPr>
            <w:ins w:id="2638" w:author="Kelvin Ang" w:date="2014-11-09T12:52:00Z">
              <w:r>
                <w:t>Able to p</w:t>
              </w:r>
            </w:ins>
            <w:ins w:id="2639" w:author="Kelvin Ang" w:date="2014-11-09T12:51:00Z">
              <w:r>
                <w:t>arse and recognize date and time formats without relying on external libraries.</w:t>
              </w:r>
            </w:ins>
          </w:p>
        </w:tc>
      </w:tr>
      <w:tr w:rsidR="00FE28FA" w14:paraId="547C2F92" w14:textId="77777777" w:rsidTr="00FE28FA">
        <w:trPr>
          <w:ins w:id="264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641" w:author="Kelvin Ang" w:date="2014-11-09T12:53:00Z">
              <w:tcPr>
                <w:tcW w:w="2718" w:type="dxa"/>
                <w:gridSpan w:val="2"/>
              </w:tcPr>
            </w:tcPrChange>
          </w:tcPr>
          <w:p w14:paraId="6CD29660" w14:textId="3B39D872" w:rsidR="00FE28FA" w:rsidRDefault="00FE28FA" w:rsidP="00FE28FA">
            <w:pPr>
              <w:rPr>
                <w:ins w:id="2642" w:author="Kelvin Ang" w:date="2014-11-09T12:53:00Z"/>
              </w:rPr>
            </w:pPr>
            <w:ins w:id="2643" w:author="Kelvin Ang" w:date="2014-11-09T12:53:00Z">
              <w:r>
                <w:t>Instant Overlap Notification</w:t>
              </w:r>
            </w:ins>
          </w:p>
        </w:tc>
        <w:tc>
          <w:tcPr>
            <w:tcW w:w="6498" w:type="dxa"/>
            <w:tcPrChange w:id="2644"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645" w:author="Kelvin Ang" w:date="2014-11-09T12:53:00Z"/>
              </w:rPr>
            </w:pPr>
            <w:ins w:id="2646"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47"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648"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649" w:author="Kelvin Ang" w:date="2014-11-09T12:52:00Z"/>
              </w:rPr>
            </w:pPr>
            <w:ins w:id="2650" w:author="Kelvin Ang" w:date="2014-11-09T12:52:00Z">
              <w:r>
                <w:t xml:space="preserve">Able to </w:t>
              </w:r>
            </w:ins>
            <w:del w:id="2651" w:author="Kelvin Ang" w:date="2014-11-09T12:52:00Z">
              <w:r w:rsidDel="00FE28FA">
                <w:delText>P</w:delText>
              </w:r>
            </w:del>
            <w:ins w:id="2652" w:author="Kelvin Ang" w:date="2014-11-09T12:52:00Z">
              <w:r>
                <w:t>p</w:t>
              </w:r>
            </w:ins>
            <w:r>
              <w:t xml:space="preserve">arse and recognize user requests for reminders in </w:t>
            </w:r>
            <w:r w:rsidRPr="00FE28FA">
              <w:rPr>
                <w:i/>
                <w:rPrChange w:id="2653" w:author="Kelvin Ang" w:date="2014-11-09T12:52:00Z">
                  <w:rPr/>
                </w:rPrChange>
              </w:rPr>
              <w:t>Logic</w:t>
            </w:r>
            <w:del w:id="2654" w:author="Kelvin Ang" w:date="2014-11-09T12:52:00Z">
              <w:r w:rsidDel="00FE28FA">
                <w:delText>.</w:delText>
              </w:r>
            </w:del>
          </w:p>
          <w:p w14:paraId="31B482EE" w14:textId="08A78B77" w:rsidR="00FE28FA" w:rsidRDefault="00FE28FA">
            <w:pPr>
              <w:cnfStyle w:val="000000100000" w:firstRow="0" w:lastRow="0" w:firstColumn="0" w:lastColumn="0" w:oddVBand="0" w:evenVBand="0" w:oddHBand="1" w:evenHBand="0" w:firstRowFirstColumn="0" w:firstRowLastColumn="0" w:lastRowFirstColumn="0" w:lastRowLastColumn="0"/>
            </w:pPr>
            <w:ins w:id="2655" w:author="Kelvin Ang" w:date="2014-11-09T12:52:00Z">
              <w:r>
                <w:t xml:space="preserve"> and </w:t>
              </w:r>
            </w:ins>
            <w:del w:id="2656" w:author="Kelvin Ang" w:date="2014-11-09T12:52:00Z">
              <w:r w:rsidDel="00FE28FA">
                <w:delText xml:space="preserve">Display </w:delText>
              </w:r>
            </w:del>
            <w:ins w:id="2657" w:author="Kelvin Ang" w:date="2014-11-09T12:52:00Z">
              <w:r>
                <w:t xml:space="preserve">display </w:t>
              </w:r>
            </w:ins>
            <w:r>
              <w:t xml:space="preserve">notifications to the user in </w:t>
            </w:r>
            <w:r w:rsidRPr="00FE28FA">
              <w:rPr>
                <w:i/>
                <w:rPrChange w:id="2658" w:author="Kelvin Ang" w:date="2014-11-09T12:52:00Z">
                  <w:rPr/>
                </w:rPrChange>
              </w:rPr>
              <w:t>GUI</w:t>
            </w:r>
            <w:r>
              <w:t>.</w:t>
            </w:r>
          </w:p>
        </w:tc>
      </w:tr>
      <w:tr w:rsidR="00FE28FA" w14:paraId="01659E11" w14:textId="77777777" w:rsidTr="00FE28FA">
        <w:trPr>
          <w:ins w:id="2659"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660" w:author="Kelvin Ang" w:date="2014-11-09T12:53:00Z">
              <w:tcPr>
                <w:tcW w:w="2718" w:type="dxa"/>
                <w:gridSpan w:val="2"/>
              </w:tcPr>
            </w:tcPrChange>
          </w:tcPr>
          <w:p w14:paraId="153A55B4" w14:textId="43C10364" w:rsidR="00FE28FA" w:rsidRDefault="00FE28FA" w:rsidP="00FE28FA">
            <w:pPr>
              <w:rPr>
                <w:ins w:id="2661" w:author="Kelvin Ang" w:date="2014-11-09T12:53:00Z"/>
              </w:rPr>
            </w:pPr>
            <w:ins w:id="2662" w:author="Kelvin Ang" w:date="2014-11-09T12:53:00Z">
              <w:r>
                <w:t>Settings Page</w:t>
              </w:r>
            </w:ins>
          </w:p>
        </w:tc>
        <w:tc>
          <w:tcPr>
            <w:tcW w:w="6498" w:type="dxa"/>
            <w:tcPrChange w:id="2663" w:author="Kelvin Ang" w:date="2014-11-09T12:53:00Z">
              <w:tcPr>
                <w:tcW w:w="6858" w:type="dxa"/>
              </w:tcPr>
            </w:tcPrChange>
          </w:tcPr>
          <w:p w14:paraId="79F68552" w14:textId="518F573C" w:rsidR="00FE28FA" w:rsidRDefault="00FE28FA">
            <w:pPr>
              <w:cnfStyle w:val="000000000000" w:firstRow="0" w:lastRow="0" w:firstColumn="0" w:lastColumn="0" w:oddVBand="0" w:evenVBand="0" w:oddHBand="0" w:evenHBand="0" w:firstRowFirstColumn="0" w:firstRowLastColumn="0" w:lastRowFirstColumn="0" w:lastRowLastColumn="0"/>
              <w:rPr>
                <w:ins w:id="2664" w:author="Kelvin Ang" w:date="2014-11-09T12:53:00Z"/>
              </w:rPr>
            </w:pPr>
            <w:ins w:id="2665" w:author="Kelvin Ang" w:date="2014-11-09T12:53:00Z">
              <w:r>
                <w:t xml:space="preserve">Able to modify </w:t>
              </w:r>
            </w:ins>
            <w:ins w:id="2666" w:author="Kelvin Ang" w:date="2014-11-09T12:54:00Z">
              <w:r>
                <w:t xml:space="preserve">and save </w:t>
              </w:r>
            </w:ins>
            <w:ins w:id="2667" w:author="Kelvin Ang" w:date="2014-11-09T12:53:00Z">
              <w:r>
                <w:t>various settings</w:t>
              </w:r>
            </w:ins>
            <w:ins w:id="2668" w:author="Kelvin Ang" w:date="2014-11-09T12:54:00Z">
              <w:r>
                <w:t xml:space="preserve"> (Color Theme, Preferred Date Formats, etc.)</w:t>
              </w:r>
            </w:ins>
            <w:ins w:id="2669" w:author="Kelvin Ang" w:date="2014-11-09T12:53:00Z">
              <w:r>
                <w:t xml:space="preserve"> </w:t>
              </w:r>
            </w:ins>
            <w:ins w:id="2670" w:author="Kelvin Ang" w:date="2014-11-09T12:54:00Z">
              <w:r>
                <w:t>using a settings page.</w:t>
              </w:r>
            </w:ins>
            <w:bookmarkStart w:id="2671" w:name="_GoBack"/>
            <w:bookmarkEnd w:id="2671"/>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672" w:name="_Toc403300497"/>
      <w:r>
        <w:rPr>
          <w:szCs w:val="48"/>
        </w:rPr>
        <w:lastRenderedPageBreak/>
        <w:t>6.2</w:t>
      </w:r>
      <w:r w:rsidR="00242FCB" w:rsidRPr="009C73CF">
        <w:rPr>
          <w:szCs w:val="48"/>
        </w:rPr>
        <w:t xml:space="preserve"> Glossary</w:t>
      </w:r>
      <w:bookmarkEnd w:id="2672"/>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673"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674" w:author="Kelvin Ang" w:date="2014-11-09T11:03:00Z"/>
              </w:rPr>
            </w:pPr>
            <w:ins w:id="2675"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676" w:author="Kelvin Ang" w:date="2014-11-09T11:03:00Z"/>
              </w:rPr>
            </w:pPr>
            <w:ins w:id="2677"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A8B8C" w14:textId="77777777" w:rsidR="003C0DB2" w:rsidRDefault="003C0DB2" w:rsidP="00EA7A3B">
      <w:pPr>
        <w:spacing w:after="0" w:line="240" w:lineRule="auto"/>
      </w:pPr>
      <w:r>
        <w:separator/>
      </w:r>
    </w:p>
  </w:endnote>
  <w:endnote w:type="continuationSeparator" w:id="0">
    <w:p w14:paraId="55846105" w14:textId="77777777" w:rsidR="003C0DB2" w:rsidRDefault="003C0DB2"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59080E">
          <w:rPr>
            <w:noProof/>
          </w:rPr>
          <w:t>41</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224B4" w14:textId="77777777" w:rsidR="003C0DB2" w:rsidRDefault="003C0DB2" w:rsidP="00EA7A3B">
      <w:pPr>
        <w:spacing w:after="0" w:line="240" w:lineRule="auto"/>
      </w:pPr>
      <w:r>
        <w:separator/>
      </w:r>
    </w:p>
  </w:footnote>
  <w:footnote w:type="continuationSeparator" w:id="0">
    <w:p w14:paraId="505EF04C" w14:textId="77777777" w:rsidR="003C0DB2" w:rsidRDefault="003C0DB2"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34B75"/>
    <w:rsid w:val="0004188B"/>
    <w:rsid w:val="00044651"/>
    <w:rsid w:val="00050472"/>
    <w:rsid w:val="000558D3"/>
    <w:rsid w:val="00061E77"/>
    <w:rsid w:val="00066892"/>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1269"/>
    <w:rsid w:val="00187422"/>
    <w:rsid w:val="001A1D5B"/>
    <w:rsid w:val="001A1F93"/>
    <w:rsid w:val="001A4630"/>
    <w:rsid w:val="001B1F95"/>
    <w:rsid w:val="001B3006"/>
    <w:rsid w:val="001B3098"/>
    <w:rsid w:val="001B3CD3"/>
    <w:rsid w:val="001B69B5"/>
    <w:rsid w:val="001B776D"/>
    <w:rsid w:val="001C0D7E"/>
    <w:rsid w:val="001C3FCD"/>
    <w:rsid w:val="001C5E26"/>
    <w:rsid w:val="001F0970"/>
    <w:rsid w:val="002036DC"/>
    <w:rsid w:val="002117C0"/>
    <w:rsid w:val="00211AFD"/>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29DB"/>
    <w:rsid w:val="002C7A87"/>
    <w:rsid w:val="002C7B78"/>
    <w:rsid w:val="002C7C56"/>
    <w:rsid w:val="002D0F94"/>
    <w:rsid w:val="002D552A"/>
    <w:rsid w:val="002D6896"/>
    <w:rsid w:val="002E1132"/>
    <w:rsid w:val="002E5132"/>
    <w:rsid w:val="002E56E8"/>
    <w:rsid w:val="002F4685"/>
    <w:rsid w:val="002F4F84"/>
    <w:rsid w:val="00302989"/>
    <w:rsid w:val="00336288"/>
    <w:rsid w:val="003418D9"/>
    <w:rsid w:val="00341A2E"/>
    <w:rsid w:val="003512B0"/>
    <w:rsid w:val="003518CA"/>
    <w:rsid w:val="00352D50"/>
    <w:rsid w:val="00387117"/>
    <w:rsid w:val="00390043"/>
    <w:rsid w:val="00396128"/>
    <w:rsid w:val="00396506"/>
    <w:rsid w:val="003A4C79"/>
    <w:rsid w:val="003A7D6F"/>
    <w:rsid w:val="003B4B3D"/>
    <w:rsid w:val="003B55EF"/>
    <w:rsid w:val="003C0AB9"/>
    <w:rsid w:val="003C0DB2"/>
    <w:rsid w:val="003C37A5"/>
    <w:rsid w:val="003C3981"/>
    <w:rsid w:val="003C556B"/>
    <w:rsid w:val="003D290C"/>
    <w:rsid w:val="003E17B6"/>
    <w:rsid w:val="003F04B0"/>
    <w:rsid w:val="003F62B7"/>
    <w:rsid w:val="0040351F"/>
    <w:rsid w:val="00407DAB"/>
    <w:rsid w:val="004157F2"/>
    <w:rsid w:val="00426548"/>
    <w:rsid w:val="0042742F"/>
    <w:rsid w:val="00432946"/>
    <w:rsid w:val="004348B3"/>
    <w:rsid w:val="00436959"/>
    <w:rsid w:val="00440AB7"/>
    <w:rsid w:val="00444277"/>
    <w:rsid w:val="00445045"/>
    <w:rsid w:val="004458D6"/>
    <w:rsid w:val="004525AB"/>
    <w:rsid w:val="0045694F"/>
    <w:rsid w:val="00464488"/>
    <w:rsid w:val="00467ECB"/>
    <w:rsid w:val="00472967"/>
    <w:rsid w:val="00481A3C"/>
    <w:rsid w:val="00481E50"/>
    <w:rsid w:val="00482CAE"/>
    <w:rsid w:val="00485385"/>
    <w:rsid w:val="00491C6A"/>
    <w:rsid w:val="00492BBE"/>
    <w:rsid w:val="0049719F"/>
    <w:rsid w:val="004A0C52"/>
    <w:rsid w:val="004A5E58"/>
    <w:rsid w:val="004B0A05"/>
    <w:rsid w:val="004B5D81"/>
    <w:rsid w:val="004C4690"/>
    <w:rsid w:val="004C7A5C"/>
    <w:rsid w:val="004C7CEE"/>
    <w:rsid w:val="004C7FE1"/>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80E"/>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4014"/>
    <w:rsid w:val="00725266"/>
    <w:rsid w:val="0074158C"/>
    <w:rsid w:val="007415A4"/>
    <w:rsid w:val="007418A7"/>
    <w:rsid w:val="00744DD7"/>
    <w:rsid w:val="00745BF9"/>
    <w:rsid w:val="0074746B"/>
    <w:rsid w:val="007555B8"/>
    <w:rsid w:val="00761254"/>
    <w:rsid w:val="00762AAE"/>
    <w:rsid w:val="00762ECE"/>
    <w:rsid w:val="00764EE5"/>
    <w:rsid w:val="00773751"/>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2D7"/>
    <w:rsid w:val="008041F1"/>
    <w:rsid w:val="00810439"/>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5CD"/>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5ED6"/>
    <w:rsid w:val="00AB1B8F"/>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56D31"/>
    <w:rsid w:val="00D573AE"/>
    <w:rsid w:val="00D57686"/>
    <w:rsid w:val="00D64343"/>
    <w:rsid w:val="00D6615C"/>
    <w:rsid w:val="00D66A19"/>
    <w:rsid w:val="00D67F24"/>
    <w:rsid w:val="00D73192"/>
    <w:rsid w:val="00D74FDE"/>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1C43"/>
    <w:rsid w:val="00EC7AFC"/>
    <w:rsid w:val="00ED0796"/>
    <w:rsid w:val="00ED51E6"/>
    <w:rsid w:val="00ED57C3"/>
    <w:rsid w:val="00ED73D8"/>
    <w:rsid w:val="00EE1CFF"/>
    <w:rsid w:val="00EE27A2"/>
    <w:rsid w:val="00EE3182"/>
    <w:rsid w:val="00EE4311"/>
    <w:rsid w:val="00EF7BED"/>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hyperlink" Target="http://agiledata.org/essays/tdd.html"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59.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8.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2FDC8-8836-426B-B29E-E550221CD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Pages>
  <Words>5667</Words>
  <Characters>32305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37897</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362</cp:revision>
  <dcterms:created xsi:type="dcterms:W3CDTF">2014-11-08T06:27:00Z</dcterms:created>
  <dcterms:modified xsi:type="dcterms:W3CDTF">2014-11-09T05:35:00Z</dcterms:modified>
</cp:coreProperties>
</file>