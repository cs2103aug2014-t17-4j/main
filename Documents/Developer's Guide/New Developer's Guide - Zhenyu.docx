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22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11373D" w:rsidRDefault="0011373D"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11373D" w:rsidRDefault="0011373D"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11373D" w:rsidRDefault="0011373D" w:rsidP="008E1937">
                                <w:r>
                                  <w:t>Exit to System Tray</w:t>
                                </w:r>
                              </w:p>
                              <w:p w14:paraId="1FBF7409" w14:textId="77777777" w:rsidR="0011373D" w:rsidRDefault="0011373D"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22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11373D" w:rsidRDefault="0011373D"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11373D" w:rsidRDefault="0011373D"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11373D" w:rsidRDefault="0011373D" w:rsidP="008E1937">
                          <w:r>
                            <w:t>Exit to System Tray</w:t>
                          </w:r>
                        </w:p>
                        <w:p w14:paraId="1FBF7409" w14:textId="77777777" w:rsidR="0011373D" w:rsidRDefault="0011373D"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6336"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0432"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245" w:author="Kelvin Ang" w:date="2014-11-09T08:33:00Z">
                              <w:r w:rsidDel="00A94523">
                                <w:delText>When hashtags are specified</w:delText>
                              </w:r>
                            </w:del>
                            <w:ins w:id="246" w:author="Kelvin Ang" w:date="2014-11-09T08:33:00Z">
                              <w:r>
                                <w:t xml:space="preserve">You specify your own </w:t>
                              </w:r>
                              <w:proofErr w:type="gramStart"/>
                              <w:r>
                                <w:t>hashtags</w:t>
                              </w:r>
                            </w:ins>
                            <w:r>
                              <w:t>,</w:t>
                            </w:r>
                            <w:proofErr w:type="gramEnd"/>
                            <w:r>
                              <w:t xml:space="preserve"> they appear in the hashtag list </w:t>
                            </w:r>
                            <w:ins w:id="247" w:author="Kelvin Ang" w:date="2014-11-09T08:32:00Z">
                              <w:r>
                                <w:t>on</w:t>
                              </w:r>
                            </w:ins>
                            <w:del w:id="248"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252" w:author="Kelvin Ang" w:date="2014-11-09T08:34:00Z">
                              <w:r>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11373D" w:rsidRDefault="0011373D" w:rsidP="00BF5CD9">
                      <w:r>
                        <w:t xml:space="preserve">You can make use of the </w:t>
                      </w:r>
                      <w:proofErr w:type="spellStart"/>
                      <w:r w:rsidRPr="00CA7707">
                        <w:rPr>
                          <w:b/>
                        </w:rPr>
                        <w:t>hashtagging</w:t>
                      </w:r>
                      <w:proofErr w:type="spellEnd"/>
                      <w:r>
                        <w:t xml:space="preserve"> feature to organize your tasks. </w:t>
                      </w:r>
                      <w:del w:id="255" w:author="Kelvin Ang" w:date="2014-11-09T08:33:00Z">
                        <w:r w:rsidDel="00A94523">
                          <w:delText>When hashtags are specified</w:delText>
                        </w:r>
                      </w:del>
                      <w:ins w:id="256" w:author="Kelvin Ang" w:date="2014-11-09T08:33:00Z">
                        <w:r>
                          <w:t xml:space="preserve">You specify your own </w:t>
                        </w:r>
                        <w:proofErr w:type="gramStart"/>
                        <w:r>
                          <w:t>hashtags</w:t>
                        </w:r>
                      </w:ins>
                      <w:r>
                        <w:t>,</w:t>
                      </w:r>
                      <w:proofErr w:type="gramEnd"/>
                      <w:r>
                        <w:t xml:space="preserve"> they appear in the hashtag list </w:t>
                      </w:r>
                      <w:ins w:id="257" w:author="Kelvin Ang" w:date="2014-11-09T08:32:00Z">
                        <w:r>
                          <w:t>on</w:t>
                        </w:r>
                      </w:ins>
                      <w:del w:id="258"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262" w:author="Kelvin Ang" w:date="2014-11-09T08:34:00Z">
                        <w:r>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4528"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929C336" id="Group 133" o:spid="_x0000_s1026" style="position:absolute;margin-left:0;margin-top:258.25pt;width:323.95pt;height:246.9pt;z-index:251414528;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5904"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11373D" w:rsidRDefault="0011373D"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11373D" w:rsidRDefault="0011373D"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662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9560E48" id="AutoShape 71" o:spid="_x0000_s1026" type="#_x0000_t32" style="position:absolute;margin-left:159pt;margin-top:253.65pt;width:30.75pt;height:134.2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0E3EE053"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6688"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11373D" w:rsidRDefault="0011373D"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11373D" w:rsidRDefault="0011373D"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5360"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E8F2B0E" id="Rectangle 5" o:spid="_x0000_s1026" style="position:absolute;margin-left:59.25pt;margin-top:107.4pt;width:243.75pt;height:58.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4400"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11373D" w:rsidRDefault="0011373D"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t>you can just enter the description</w:t>
                                </w:r>
                              </w:ins>
                              <w:ins w:id="313" w:author="zhen yu" w:date="2014-11-08T22:47:00Z">
                                <w:r>
                                  <w:t>.</w:t>
                                </w:r>
                              </w:ins>
                            </w:p>
                            <w:p w14:paraId="655233A8" w14:textId="4DC57060" w:rsidR="0011373D" w:rsidDel="009373E0" w:rsidRDefault="0011373D"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w:t>
                                </w:r>
                                <w:proofErr w:type="spellStart"/>
                                <w:r w:rsidRPr="00445045">
                                  <w:rPr>
                                    <w:b/>
                                    <w:rPrChange w:id="320" w:author="Kelvin Ang" w:date="2014-11-09T08:02:00Z">
                                      <w:rPr/>
                                    </w:rPrChange>
                                  </w:rPr>
                                  <w:t>smd</w:t>
                                </w:r>
                              </w:ins>
                              <w:proofErr w:type="spellEnd"/>
                              <w:ins w:id="321" w:author="Kelvin Ang" w:date="2014-11-09T08:02:00Z">
                                <w:r w:rsidRPr="00445045">
                                  <w:rPr>
                                    <w:b/>
                                    <w:rPrChange w:id="322" w:author="Kelvin Ang" w:date="2014-11-09T08:02:00Z">
                                      <w:rPr/>
                                    </w:rPrChange>
                                  </w:rPr>
                                  <w:t>”</w:t>
                                </w:r>
                              </w:ins>
                              <w:ins w:id="323" w:author="Kelvin Ang" w:date="2014-11-09T08:01:00Z">
                                <w:r>
                                  <w:t xml:space="preserve"> category.</w:t>
                                </w:r>
                              </w:ins>
                              <w:del w:id="324"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11373D" w:rsidRDefault="0011373D" w:rsidP="00432946">
                        <w:pPr>
                          <w:rPr>
                            <w:ins w:id="325" w:author="Kelvin Ang" w:date="2014-11-09T08:01:00Z"/>
                          </w:rPr>
                        </w:pPr>
                        <w:ins w:id="326" w:author="zhen yu" w:date="2014-11-08T22:46:00Z">
                          <w:r>
                            <w:t>If you are not sure which day to enter for a task,</w:t>
                          </w:r>
                        </w:ins>
                        <w:ins w:id="327" w:author="zhen yu" w:date="2014-11-08T22:47:00Z">
                          <w:r>
                            <w:t xml:space="preserve"> </w:t>
                          </w:r>
                          <w:del w:id="328" w:author="Kelvin Ang" w:date="2014-11-09T08:35:00Z">
                            <w:r w:rsidDel="002E5132">
                              <w:delText xml:space="preserve">you can simply </w:delText>
                            </w:r>
                          </w:del>
                          <w:del w:id="329" w:author="Kelvin Ang" w:date="2014-11-09T08:34:00Z">
                            <w:r w:rsidDel="002E5132">
                              <w:delText xml:space="preserve">type the descriptions without </w:delText>
                            </w:r>
                          </w:del>
                          <w:del w:id="330" w:author="Kelvin Ang" w:date="2014-11-09T08:35:00Z">
                            <w:r w:rsidDel="002E5132">
                              <w:delText>date and time</w:delText>
                            </w:r>
                          </w:del>
                        </w:ins>
                        <w:ins w:id="331" w:author="Kelvin Ang" w:date="2014-11-09T08:35:00Z">
                          <w:r>
                            <w:t>you can just enter the description</w:t>
                          </w:r>
                        </w:ins>
                        <w:ins w:id="332" w:author="zhen yu" w:date="2014-11-08T22:47:00Z">
                          <w:r>
                            <w:t>.</w:t>
                          </w:r>
                        </w:ins>
                      </w:p>
                      <w:p w14:paraId="655233A8" w14:textId="4DC57060" w:rsidR="0011373D" w:rsidDel="009373E0" w:rsidRDefault="0011373D" w:rsidP="00432946">
                        <w:pPr>
                          <w:tabs>
                            <w:tab w:val="left" w:pos="7305"/>
                          </w:tabs>
                          <w:rPr>
                            <w:del w:id="333" w:author="zhen yu" w:date="2014-11-08T22:46:00Z"/>
                          </w:rPr>
                        </w:pPr>
                        <w:ins w:id="334" w:author="Kelvin Ang" w:date="2014-11-09T08:01:00Z">
                          <w:r>
                            <w:t xml:space="preserve">These tasks will appear in the </w:t>
                          </w:r>
                        </w:ins>
                        <w:ins w:id="335" w:author="Kelvin Ang" w:date="2014-11-09T08:02:00Z">
                          <w:r w:rsidRPr="00445045">
                            <w:rPr>
                              <w:b/>
                              <w:rPrChange w:id="336" w:author="Kelvin Ang" w:date="2014-11-09T08:02:00Z">
                                <w:rPr/>
                              </w:rPrChange>
                            </w:rPr>
                            <w:t>“</w:t>
                          </w:r>
                        </w:ins>
                        <w:ins w:id="337" w:author="Kelvin Ang" w:date="2014-11-09T08:01:00Z">
                          <w:r w:rsidRPr="00445045">
                            <w:rPr>
                              <w:b/>
                              <w:rPrChange w:id="338" w:author="Kelvin Ang" w:date="2014-11-09T08:02:00Z">
                                <w:rPr/>
                              </w:rPrChange>
                            </w:rPr>
                            <w:t>#</w:t>
                          </w:r>
                          <w:proofErr w:type="spellStart"/>
                          <w:r w:rsidRPr="00445045">
                            <w:rPr>
                              <w:b/>
                              <w:rPrChange w:id="339" w:author="Kelvin Ang" w:date="2014-11-09T08:02:00Z">
                                <w:rPr/>
                              </w:rPrChange>
                            </w:rPr>
                            <w:t>smd</w:t>
                          </w:r>
                        </w:ins>
                        <w:proofErr w:type="spellEnd"/>
                        <w:ins w:id="340" w:author="Kelvin Ang" w:date="2014-11-09T08:02:00Z">
                          <w:r w:rsidRPr="00445045">
                            <w:rPr>
                              <w:b/>
                              <w:rPrChange w:id="341" w:author="Kelvin Ang" w:date="2014-11-09T08:02:00Z">
                                <w:rPr/>
                              </w:rPrChange>
                            </w:rPr>
                            <w:t>”</w:t>
                          </w:r>
                        </w:ins>
                        <w:ins w:id="342" w:author="Kelvin Ang" w:date="2014-11-09T08:01:00Z">
                          <w:r>
                            <w:t xml:space="preserve"> category.</w:t>
                          </w:r>
                        </w:ins>
                        <w:del w:id="343"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v:textbox>
                  <w10:wrap type="tight"/>
                </v:shape>
              </w:pict>
            </mc:Fallback>
          </mc:AlternateContent>
        </w:r>
        <w:r w:rsidR="00432946">
          <w:rPr>
            <w:rStyle w:val="Emphasis"/>
          </w:rPr>
          <w:t xml:space="preserve">Adding </w:t>
        </w:r>
      </w:ins>
      <w:ins w:id="344" w:author="zhen yu" w:date="2014-11-08T22:46:00Z">
        <w:del w:id="345" w:author="Kelvin Ang" w:date="2014-11-09T08:01:00Z">
          <w:r w:rsidR="00432946" w:rsidDel="00445045">
            <w:rPr>
              <w:rStyle w:val="Emphasis"/>
            </w:rPr>
            <w:delText>Someday</w:delText>
          </w:r>
        </w:del>
      </w:ins>
      <w:ins w:id="346" w:author="Kelvin Ang" w:date="2014-11-09T08:01:00Z">
        <w:r w:rsidR="00445045">
          <w:rPr>
            <w:rStyle w:val="Emphasis"/>
          </w:rPr>
          <w:t>Floating</w:t>
        </w:r>
      </w:ins>
      <w:ins w:id="347" w:author="zhen yu" w:date="2014-11-08T22:46:00Z">
        <w:r w:rsidR="00432946">
          <w:rPr>
            <w:rStyle w:val="Emphasis"/>
          </w:rPr>
          <w:t xml:space="preserve"> Tasks</w:t>
        </w:r>
      </w:ins>
    </w:p>
    <w:p w14:paraId="2BF3F4FA" w14:textId="4B25736C" w:rsidR="00432946" w:rsidRDefault="009373E0" w:rsidP="00432946">
      <w:pPr>
        <w:rPr>
          <w:ins w:id="348" w:author="zhen yu" w:date="2014-11-08T22:45:00Z"/>
        </w:rPr>
      </w:pPr>
      <w:ins w:id="349"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0" w:author="zhen yu" w:date="2014-11-08T22:53:00Z"/>
          <w:rStyle w:val="Emphasis"/>
        </w:rPr>
      </w:pPr>
      <w:ins w:id="351" w:author="zhen yu" w:date="2014-11-08T22:53:00Z">
        <w:r w:rsidRPr="00DD0BBB">
          <w:rPr>
            <w:rStyle w:val="Emphasis"/>
            <w:noProof/>
          </w:rPr>
          <mc:AlternateContent>
            <mc:Choice Requires="wps">
              <w:drawing>
                <wp:anchor distT="0" distB="0" distL="114300" distR="114300" simplePos="0" relativeHeight="251499520"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11373D" w:rsidRDefault="0011373D" w:rsidP="009373E0">
                              <w:r>
                                <w:t xml:space="preserve">If you </w:t>
                              </w:r>
                              <w:del w:id="352" w:author="zhen yu" w:date="2014-11-08T23:18:00Z">
                                <w:r w:rsidDel="00177EE4">
                                  <w:delText>are not sure which day to enter for a task, you can simple type the descriptions without date and time.</w:delText>
                                </w:r>
                              </w:del>
                              <w:ins w:id="353" w:author="zhen yu" w:date="2014-11-09T00:14:00Z">
                                <w:r>
                                  <w:t xml:space="preserve">have an </w:t>
                                </w:r>
                                <w:proofErr w:type="spellStart"/>
                                <w:r>
                                  <w:t>all day</w:t>
                                </w:r>
                              </w:ins>
                              <w:proofErr w:type="spellEnd"/>
                              <w:ins w:id="354" w:author="zhen yu" w:date="2014-11-08T23:18:00Z">
                                <w:r>
                                  <w:rPr>
                                    <w:b/>
                                  </w:rPr>
                                  <w:t xml:space="preserve"> </w:t>
                                </w:r>
                                <w:r w:rsidRPr="00177EE4">
                                  <w:rPr>
                                    <w:rPrChange w:id="355" w:author="zhen yu" w:date="2014-11-08T23:18:00Z">
                                      <w:rPr>
                                        <w:b/>
                                      </w:rPr>
                                    </w:rPrChange>
                                  </w:rPr>
                                  <w:t>event,</w:t>
                                </w:r>
                              </w:ins>
                              <w:ins w:id="356" w:author="zhen yu" w:date="2014-11-08T23:19:00Z">
                                <w:r>
                                  <w:t xml:space="preserve"> simply specify </w:t>
                                </w:r>
                              </w:ins>
                              <w:ins w:id="357" w:author="zhen yu" w:date="2014-11-08T23:31:00Z">
                                <w:r>
                                  <w:t>a</w:t>
                                </w:r>
                              </w:ins>
                              <w:ins w:id="358" w:author="zhen yu" w:date="2014-11-08T23:19:00Z">
                                <w:r>
                                  <w:t xml:space="preserve"> date without </w:t>
                                </w:r>
                              </w:ins>
                              <w:ins w:id="359" w:author="Kelvin Ang" w:date="2014-11-09T08:02:00Z">
                                <w:r>
                                  <w:t xml:space="preserve">the </w:t>
                                </w:r>
                              </w:ins>
                              <w:ins w:id="36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11373D" w:rsidRDefault="0011373D" w:rsidP="009373E0">
                        <w:r>
                          <w:t xml:space="preserve">If you </w:t>
                        </w:r>
                        <w:del w:id="361" w:author="zhen yu" w:date="2014-11-08T23:18:00Z">
                          <w:r w:rsidDel="00177EE4">
                            <w:delText>are not sure which day to enter for a task, you can simple type the descriptions without date and time.</w:delText>
                          </w:r>
                        </w:del>
                        <w:ins w:id="362" w:author="zhen yu" w:date="2014-11-09T00:14:00Z">
                          <w:r>
                            <w:t xml:space="preserve">have an </w:t>
                          </w:r>
                          <w:proofErr w:type="spellStart"/>
                          <w:r>
                            <w:t>all day</w:t>
                          </w:r>
                        </w:ins>
                        <w:proofErr w:type="spellEnd"/>
                        <w:ins w:id="363" w:author="zhen yu" w:date="2014-11-08T23:18:00Z">
                          <w:r>
                            <w:rPr>
                              <w:b/>
                            </w:rPr>
                            <w:t xml:space="preserve"> </w:t>
                          </w:r>
                          <w:r w:rsidRPr="00177EE4">
                            <w:rPr>
                              <w:rPrChange w:id="364" w:author="zhen yu" w:date="2014-11-08T23:18:00Z">
                                <w:rPr>
                                  <w:b/>
                                </w:rPr>
                              </w:rPrChange>
                            </w:rPr>
                            <w:t>event,</w:t>
                          </w:r>
                        </w:ins>
                        <w:ins w:id="365" w:author="zhen yu" w:date="2014-11-08T23:19:00Z">
                          <w:r>
                            <w:t xml:space="preserve"> simply specify </w:t>
                          </w:r>
                        </w:ins>
                        <w:ins w:id="366" w:author="zhen yu" w:date="2014-11-08T23:31:00Z">
                          <w:r>
                            <w:t>a</w:t>
                          </w:r>
                        </w:ins>
                        <w:ins w:id="367" w:author="zhen yu" w:date="2014-11-08T23:19:00Z">
                          <w:r>
                            <w:t xml:space="preserve"> date without </w:t>
                          </w:r>
                        </w:ins>
                        <w:ins w:id="368" w:author="Kelvin Ang" w:date="2014-11-09T08:02:00Z">
                          <w:r>
                            <w:t xml:space="preserve">the </w:t>
                          </w:r>
                        </w:ins>
                        <w:ins w:id="369" w:author="zhen yu" w:date="2014-11-08T23:19:00Z">
                          <w:r>
                            <w:t>time.</w:t>
                          </w:r>
                        </w:ins>
                      </w:p>
                    </w:txbxContent>
                  </v:textbox>
                  <w10:wrap type="tight"/>
                </v:shape>
              </w:pict>
            </mc:Fallback>
          </mc:AlternateContent>
        </w:r>
        <w:r w:rsidR="009373E0">
          <w:rPr>
            <w:rStyle w:val="Emphasis"/>
          </w:rPr>
          <w:t xml:space="preserve">Adding </w:t>
        </w:r>
      </w:ins>
      <w:ins w:id="370" w:author="zhen yu" w:date="2014-11-08T23:17:00Z">
        <w:r w:rsidR="00177EE4">
          <w:rPr>
            <w:rStyle w:val="Emphasis"/>
          </w:rPr>
          <w:t>All Day</w:t>
        </w:r>
      </w:ins>
      <w:ins w:id="371" w:author="zhen yu" w:date="2014-11-08T22:53:00Z">
        <w:r w:rsidR="009373E0">
          <w:rPr>
            <w:rStyle w:val="Emphasis"/>
          </w:rPr>
          <w:t xml:space="preserve"> Tasks</w:t>
        </w:r>
      </w:ins>
    </w:p>
    <w:p w14:paraId="4A34376A" w14:textId="788F4E41" w:rsidR="009373E0" w:rsidRDefault="009373E0" w:rsidP="007B7679">
      <w:pPr>
        <w:rPr>
          <w:ins w:id="372" w:author="zhen yu" w:date="2014-11-08T23:32:00Z"/>
          <w:noProof/>
          <w:lang w:eastAsia="zh-CN"/>
        </w:rPr>
      </w:pPr>
      <w:ins w:id="373" w:author="zhen yu" w:date="2014-11-08T22:53:00Z">
        <w:r w:rsidRPr="009373E0">
          <w:rPr>
            <w:noProof/>
            <w:lang w:eastAsia="zh-CN"/>
          </w:rPr>
          <w:t xml:space="preserve"> </w:t>
        </w:r>
      </w:ins>
      <w:ins w:id="374"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5" w:author="zhen yu" w:date="2014-11-08T22:53:00Z"/>
        </w:rPr>
      </w:pPr>
    </w:p>
    <w:p w14:paraId="55A08854" w14:textId="3ED2E0B4" w:rsidR="002A332C" w:rsidRPr="00DD0BBB" w:rsidRDefault="008C2A80" w:rsidP="007B7679">
      <w:pPr>
        <w:rPr>
          <w:rStyle w:val="Emphasis"/>
        </w:rPr>
      </w:pPr>
      <w:bookmarkStart w:id="376" w:name="_Toc403237662"/>
      <w:bookmarkStart w:id="377" w:name="_Toc403237706"/>
      <w:bookmarkStart w:id="378" w:name="_Toc403237870"/>
      <w:r w:rsidRPr="00DD0BBB">
        <w:rPr>
          <w:rStyle w:val="Emphasis"/>
        </w:rPr>
        <w:t>Blocking / Reserving Timeslots</w:t>
      </w:r>
      <w:bookmarkEnd w:id="376"/>
      <w:bookmarkEnd w:id="377"/>
      <w:bookmarkEnd w:id="378"/>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5008"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v:textbox>
                <w10:wrap type="tight"/>
              </v:shape>
            </w:pict>
          </mc:Fallback>
        </mc:AlternateContent>
      </w:r>
      <w:r w:rsidR="007B7679">
        <w:rPr>
          <w:noProof/>
        </w:rPr>
        <mc:AlternateContent>
          <mc:Choice Requires="wpg">
            <w:drawing>
              <wp:anchor distT="0" distB="0" distL="114300" distR="114300" simplePos="0" relativeHeight="251426816"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5B57FAC" id="Group 193" o:spid="_x0000_s1026" style="position:absolute;margin-left:-.65pt;margin-top:247pt;width:310.4pt;height:146.35pt;z-index:251426816;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272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11373D" w:rsidRDefault="0011373D" w:rsidP="00E02B6E">
                            <w:pPr>
                              <w:rPr>
                                <w:ins w:id="379" w:author="zhen yu" w:date="2014-11-08T22:53:00Z"/>
                              </w:rPr>
                            </w:pPr>
                            <w:r>
                              <w:t xml:space="preserve">The task will be tagged with </w:t>
                            </w:r>
                            <w:ins w:id="380"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381" w:author="zhen yu" w:date="2014-11-08T22:53:00Z">
                              <w:del w:id="382" w:author="Kelvin Ang" w:date="2014-11-09T07:49:00Z">
                                <w:r w:rsidDel="00387117">
                                  <w:delText>Note:</w:delText>
                                </w:r>
                              </w:del>
                              <w:del w:id="383" w:author="Kelvin Ang" w:date="2014-11-09T07:48:00Z">
                                <w:r w:rsidDel="00387117">
                                  <w:delText xml:space="preserve"> </w:delText>
                                </w:r>
                              </w:del>
                            </w:ins>
                            <w:ins w:id="384" w:author="Kelvin Ang" w:date="2014-11-09T07:48:00Z">
                              <w:r>
                                <w:t xml:space="preserve">The task will be automatically shifted to the next </w:t>
                              </w:r>
                            </w:ins>
                            <w:ins w:id="385" w:author="Kelvin Ang" w:date="2014-11-09T08:03:00Z">
                              <w:r>
                                <w:t>specified</w:t>
                              </w:r>
                            </w:ins>
                            <w:ins w:id="386" w:author="Kelvin Ang" w:date="2014-11-09T07:48:00Z">
                              <w:r>
                                <w:t xml:space="preserve"> timing until you confirm or complete it</w:t>
                              </w:r>
                            </w:ins>
                            <w:ins w:id="387" w:author="zhen yu" w:date="2014-11-08T22:53:00Z">
                              <w:del w:id="388" w:author="Kelvin Ang" w:date="2014-11-09T07:48:00Z">
                                <w:r w:rsidDel="00387117">
                                  <w:delText xml:space="preserve">The time displayed </w:delText>
                                </w:r>
                              </w:del>
                            </w:ins>
                            <w:ins w:id="389" w:author="zhen yu" w:date="2014-11-08T22:54:00Z">
                              <w:del w:id="390" w:author="Kelvin Ang" w:date="2014-11-09T07:48:00Z">
                                <w:r w:rsidDel="00387117">
                                  <w:delText>on the task will change</w:delText>
                                </w:r>
                              </w:del>
                            </w:ins>
                            <w:ins w:id="391" w:author="zhen yu" w:date="2014-11-08T22:59:00Z">
                              <w:del w:id="392" w:author="Kelvin Ang" w:date="2014-11-09T07:48:00Z">
                                <w:r w:rsidDel="00387117">
                                  <w:delText>,</w:delText>
                                </w:r>
                              </w:del>
                            </w:ins>
                            <w:ins w:id="393" w:author="zhen yu" w:date="2014-11-08T22:54:00Z">
                              <w:del w:id="394" w:author="Kelvin Ang" w:date="2014-11-09T07:48:00Z">
                                <w:r w:rsidDel="00387117">
                                  <w:delText xml:space="preserve"> </w:delText>
                                </w:r>
                              </w:del>
                            </w:ins>
                            <w:ins w:id="395" w:author="zhen yu" w:date="2014-11-08T22:58:00Z">
                              <w:del w:id="396" w:author="Kelvin Ang" w:date="2014-11-09T07:48:00Z">
                                <w:r w:rsidDel="00387117">
                                  <w:delText>due to</w:delText>
                                </w:r>
                              </w:del>
                            </w:ins>
                            <w:ins w:id="397" w:author="zhen yu" w:date="2014-11-08T22:54:00Z">
                              <w:del w:id="398" w:author="Kelvin Ang" w:date="2014-11-09T07:48:00Z">
                                <w:r w:rsidDel="00387117">
                                  <w:delText xml:space="preserve"> today’s date and time</w:delText>
                                </w:r>
                              </w:del>
                            </w:ins>
                            <w:ins w:id="399" w:author="zhen yu" w:date="2014-11-08T22:55:00Z">
                              <w:r>
                                <w:t>.</w:t>
                              </w:r>
                            </w:ins>
                            <w:ins w:id="400" w:author="zhen yu" w:date="2014-11-08T22:56:00Z">
                              <w:del w:id="401" w:author="Kelvin Ang" w:date="2014-11-09T07:49:00Z">
                                <w:r w:rsidDel="00387117">
                                  <w:delText xml:space="preserve"> For example, if today is 10 Nov 8:00 AM, the time will change from 7:00 AM to 8:00</w:delText>
                                </w:r>
                              </w:del>
                            </w:ins>
                            <w:ins w:id="402" w:author="zhen yu" w:date="2014-11-08T22:57:00Z">
                              <w:del w:id="403" w:author="Kelvin Ang" w:date="2014-11-09T07:49:00Z">
                                <w:r w:rsidDel="00387117">
                                  <w:delText xml:space="preserve"> AM. In addition, the </w:delText>
                                </w:r>
                                <w:r w:rsidRPr="00A94126" w:rsidDel="00387117">
                                  <w:rPr>
                                    <w:b/>
                                    <w:rPrChange w:id="404" w:author="zhen yu" w:date="2014-11-08T22:57:00Z">
                                      <w:rPr/>
                                    </w:rPrChange>
                                  </w:rPr>
                                  <w:delText>Alternate timing</w:delText>
                                </w:r>
                                <w:r w:rsidDel="00387117">
                                  <w:rPr>
                                    <w:b/>
                                  </w:rPr>
                                  <w:delText xml:space="preserve"> </w:delText>
                                </w:r>
                                <w:r w:rsidRPr="00A94126" w:rsidDel="00387117">
                                  <w:rPr>
                                    <w:rPrChange w:id="405" w:author="zhen yu" w:date="2014-11-08T22:57:00Z">
                                      <w:rPr>
                                        <w:b/>
                                      </w:rPr>
                                    </w:rPrChange>
                                  </w:rPr>
                                  <w:delText xml:space="preserve">will </w:delText>
                                </w:r>
                                <w:r w:rsidDel="00387117">
                                  <w:delText>only display 10 Nov 9:00</w:delText>
                                </w:r>
                              </w:del>
                            </w:ins>
                            <w:ins w:id="406" w:author="zhen yu" w:date="2014-11-08T22:58:00Z">
                              <w:del w:id="40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11373D" w:rsidRDefault="0011373D" w:rsidP="00E02B6E">
                      <w:pPr>
                        <w:rPr>
                          <w:ins w:id="408" w:author="zhen yu" w:date="2014-11-08T22:53:00Z"/>
                        </w:rPr>
                      </w:pPr>
                      <w:r>
                        <w:t xml:space="preserve">The task will be tagged with </w:t>
                      </w:r>
                      <w:ins w:id="409"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410" w:author="zhen yu" w:date="2014-11-08T22:53:00Z">
                        <w:del w:id="411" w:author="Kelvin Ang" w:date="2014-11-09T07:49:00Z">
                          <w:r w:rsidDel="00387117">
                            <w:delText>Note:</w:delText>
                          </w:r>
                        </w:del>
                        <w:del w:id="412" w:author="Kelvin Ang" w:date="2014-11-09T07:48:00Z">
                          <w:r w:rsidDel="00387117">
                            <w:delText xml:space="preserve"> </w:delText>
                          </w:r>
                        </w:del>
                      </w:ins>
                      <w:ins w:id="413" w:author="Kelvin Ang" w:date="2014-11-09T07:48:00Z">
                        <w:r>
                          <w:t xml:space="preserve">The task will be automatically shifted to the next </w:t>
                        </w:r>
                      </w:ins>
                      <w:ins w:id="414" w:author="Kelvin Ang" w:date="2014-11-09T08:03:00Z">
                        <w:r>
                          <w:t>specified</w:t>
                        </w:r>
                      </w:ins>
                      <w:ins w:id="415" w:author="Kelvin Ang" w:date="2014-11-09T07:48:00Z">
                        <w:r>
                          <w:t xml:space="preserve"> timing until you confirm or complete it</w:t>
                        </w:r>
                      </w:ins>
                      <w:ins w:id="416" w:author="zhen yu" w:date="2014-11-08T22:53:00Z">
                        <w:del w:id="417" w:author="Kelvin Ang" w:date="2014-11-09T07:48:00Z">
                          <w:r w:rsidDel="00387117">
                            <w:delText xml:space="preserve">The time displayed </w:delText>
                          </w:r>
                        </w:del>
                      </w:ins>
                      <w:ins w:id="418" w:author="zhen yu" w:date="2014-11-08T22:54:00Z">
                        <w:del w:id="419" w:author="Kelvin Ang" w:date="2014-11-09T07:48:00Z">
                          <w:r w:rsidDel="00387117">
                            <w:delText>on the task will change</w:delText>
                          </w:r>
                        </w:del>
                      </w:ins>
                      <w:ins w:id="420" w:author="zhen yu" w:date="2014-11-08T22:59:00Z">
                        <w:del w:id="421" w:author="Kelvin Ang" w:date="2014-11-09T07:48:00Z">
                          <w:r w:rsidDel="00387117">
                            <w:delText>,</w:delText>
                          </w:r>
                        </w:del>
                      </w:ins>
                      <w:ins w:id="422" w:author="zhen yu" w:date="2014-11-08T22:54:00Z">
                        <w:del w:id="423" w:author="Kelvin Ang" w:date="2014-11-09T07:48:00Z">
                          <w:r w:rsidDel="00387117">
                            <w:delText xml:space="preserve"> </w:delText>
                          </w:r>
                        </w:del>
                      </w:ins>
                      <w:ins w:id="424" w:author="zhen yu" w:date="2014-11-08T22:58:00Z">
                        <w:del w:id="425" w:author="Kelvin Ang" w:date="2014-11-09T07:48:00Z">
                          <w:r w:rsidDel="00387117">
                            <w:delText>due to</w:delText>
                          </w:r>
                        </w:del>
                      </w:ins>
                      <w:ins w:id="426" w:author="zhen yu" w:date="2014-11-08T22:54:00Z">
                        <w:del w:id="427" w:author="Kelvin Ang" w:date="2014-11-09T07:48:00Z">
                          <w:r w:rsidDel="00387117">
                            <w:delText xml:space="preserve"> today’s date and time</w:delText>
                          </w:r>
                        </w:del>
                      </w:ins>
                      <w:ins w:id="428" w:author="zhen yu" w:date="2014-11-08T22:55:00Z">
                        <w:r>
                          <w:t>.</w:t>
                        </w:r>
                      </w:ins>
                      <w:ins w:id="429" w:author="zhen yu" w:date="2014-11-08T22:56:00Z">
                        <w:del w:id="430" w:author="Kelvin Ang" w:date="2014-11-09T07:49:00Z">
                          <w:r w:rsidDel="00387117">
                            <w:delText xml:space="preserve"> For example, if today is 10 Nov 8:00 AM, the time will change from 7:00 AM to 8:00</w:delText>
                          </w:r>
                        </w:del>
                      </w:ins>
                      <w:ins w:id="431" w:author="zhen yu" w:date="2014-11-08T22:57:00Z">
                        <w:del w:id="432" w:author="Kelvin Ang" w:date="2014-11-09T07:49:00Z">
                          <w:r w:rsidDel="00387117">
                            <w:delText xml:space="preserve"> AM. In addition, the </w:delText>
                          </w:r>
                          <w:r w:rsidRPr="00A94126" w:rsidDel="00387117">
                            <w:rPr>
                              <w:b/>
                              <w:rPrChange w:id="433" w:author="zhen yu" w:date="2014-11-08T22:57:00Z">
                                <w:rPr/>
                              </w:rPrChange>
                            </w:rPr>
                            <w:delText>Alternate timing</w:delText>
                          </w:r>
                          <w:r w:rsidDel="00387117">
                            <w:rPr>
                              <w:b/>
                            </w:rPr>
                            <w:delText xml:space="preserve"> </w:delText>
                          </w:r>
                          <w:r w:rsidRPr="00A94126" w:rsidDel="00387117">
                            <w:rPr>
                              <w:rPrChange w:id="434" w:author="zhen yu" w:date="2014-11-08T22:57:00Z">
                                <w:rPr>
                                  <w:b/>
                                </w:rPr>
                              </w:rPrChange>
                            </w:rPr>
                            <w:delText xml:space="preserve">will </w:delText>
                          </w:r>
                          <w:r w:rsidDel="00387117">
                            <w:delText>only display 10 Nov 9:00</w:delText>
                          </w:r>
                        </w:del>
                      </w:ins>
                      <w:ins w:id="435" w:author="zhen yu" w:date="2014-11-08T22:58:00Z">
                        <w:del w:id="43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7" w:name="_Toc403237663"/>
      <w:bookmarkStart w:id="438" w:name="_Toc403237707"/>
      <w:bookmarkStart w:id="439" w:name="_Toc403237871"/>
      <w:r w:rsidRPr="00DD0BBB">
        <w:rPr>
          <w:rStyle w:val="Emphasis"/>
        </w:rPr>
        <w:lastRenderedPageBreak/>
        <w:t>Tasks with Multiple Recurrences</w:t>
      </w:r>
      <w:bookmarkEnd w:id="437"/>
      <w:bookmarkEnd w:id="438"/>
      <w:bookmarkEnd w:id="439"/>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8560"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79375B3" id="AutoShape 71" o:spid="_x0000_s1026" type="#_x0000_t32" style="position:absolute;margin-left:165.7pt;margin-top:261.55pt;width:3.6pt;height:247.9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1152"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5646EDE" id="AutoShape 71" o:spid="_x0000_s1026" type="#_x0000_t32" style="position:absolute;margin-left:126.7pt;margin-top:260.4pt;width:3.6pt;height:155.3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6992"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11373D" w:rsidRDefault="0011373D"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11373D" w:rsidRDefault="0011373D"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0912"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D9C4709" id="Group 197" o:spid="_x0000_s1026" style="position:absolute;margin-left:.05pt;margin-top:244.3pt;width:311.7pt;height:115.75pt;z-index:251430912;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0" w:author="zhen yu" w:date="2014-11-08T22:16:00Z"/>
        </w:rPr>
      </w:pPr>
      <w:r>
        <w:rPr>
          <w:noProof/>
        </w:rPr>
        <mc:AlternateContent>
          <mc:Choice Requires="wps">
            <w:drawing>
              <wp:anchor distT="0" distB="0" distL="114300" distR="114300" simplePos="0" relativeHeight="251449344"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11373D" w:rsidRDefault="0011373D"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11373D" w:rsidRDefault="0011373D"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265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A26476C" id="Rectangle 5" o:spid="_x0000_s1026" style="position:absolute;margin-left:64.55pt;margin-top:215.15pt;width:236.4pt;height:28.5pt;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3440"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0D1CFEB" id="Rectangle 5" o:spid="_x0000_s1026" style="position:absolute;margin-left:65.9pt;margin-top:124.15pt;width:233pt;height:28.5pt;z-index:25145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1" w:author="zhen yu" w:date="2014-11-08T22:16:00Z">
        <w:r>
          <w:br w:type="page"/>
        </w:r>
      </w:ins>
    </w:p>
    <w:p w14:paraId="088217E6" w14:textId="7C0C2DBE" w:rsidR="00B05F25" w:rsidRPr="00DD0BBB" w:rsidRDefault="00A13EA7" w:rsidP="007B7679">
      <w:pPr>
        <w:rPr>
          <w:rStyle w:val="Emphasis"/>
        </w:rPr>
      </w:pPr>
      <w:bookmarkStart w:id="442" w:name="_Toc403237664"/>
      <w:bookmarkStart w:id="443" w:name="_Toc403237708"/>
      <w:bookmarkStart w:id="444" w:name="_Toc403237872"/>
      <w:r w:rsidRPr="00DD0BBB">
        <w:rPr>
          <w:rStyle w:val="Emphasis"/>
          <w:noProof/>
        </w:rPr>
        <w:lastRenderedPageBreak/>
        <mc:AlternateContent>
          <mc:Choice Requires="wps">
            <w:drawing>
              <wp:anchor distT="0" distB="0" distL="114300" distR="114300" simplePos="0" relativeHeight="25146675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11373D" w:rsidRDefault="0011373D" w:rsidP="00B05F25"/>
                          <w:p w14:paraId="74EA0BDE" w14:textId="681C22F9" w:rsidR="0011373D" w:rsidRDefault="0011373D" w:rsidP="00B05F25">
                            <w:pPr>
                              <w:rPr>
                                <w:ins w:id="445"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446" w:author="zhen yu" w:date="2014-11-08T23:09:00Z"/>
                              </w:rPr>
                            </w:pPr>
                            <w:ins w:id="447" w:author="zhen yu" w:date="2014-11-09T00:15:00Z">
                              <w:r>
                                <w:t>In addition</w:t>
                              </w:r>
                            </w:ins>
                            <w:ins w:id="448" w:author="zhen yu" w:date="2014-11-08T22:24:00Z">
                              <w:r>
                                <w:t>, you can also use</w:t>
                              </w:r>
                            </w:ins>
                            <w:ins w:id="449" w:author="zhen yu" w:date="2014-11-08T23:28:00Z">
                              <w:r>
                                <w:t xml:space="preserve"> </w:t>
                              </w:r>
                            </w:ins>
                            <w:ins w:id="450" w:author="zhen yu" w:date="2014-11-08T22:24:00Z">
                              <w:r w:rsidRPr="009D3E48">
                                <w:rPr>
                                  <w:b/>
                                  <w:rPrChange w:id="451" w:author="zhen yu" w:date="2014-11-08T22:26:00Z">
                                    <w:rPr/>
                                  </w:rPrChange>
                                </w:rPr>
                                <w:t>A</w:t>
                              </w:r>
                            </w:ins>
                            <w:ins w:id="452" w:author="Kelvin Ang" w:date="2014-11-09T07:50:00Z">
                              <w:r>
                                <w:rPr>
                                  <w:b/>
                                </w:rPr>
                                <w:t>lt</w:t>
                              </w:r>
                            </w:ins>
                            <w:ins w:id="453" w:author="zhen yu" w:date="2014-11-08T22:24:00Z">
                              <w:del w:id="454" w:author="Kelvin Ang" w:date="2014-11-09T07:50:00Z">
                                <w:r w:rsidRPr="009D3E48" w:rsidDel="00387117">
                                  <w:rPr>
                                    <w:b/>
                                    <w:rPrChange w:id="455" w:author="zhen yu" w:date="2014-11-08T22:26:00Z">
                                      <w:rPr/>
                                    </w:rPrChange>
                                  </w:rPr>
                                  <w:delText>LT</w:delText>
                                </w:r>
                              </w:del>
                            </w:ins>
                            <w:ins w:id="456" w:author="zhen yu" w:date="2014-11-08T22:25:00Z">
                              <w:r>
                                <w:rPr>
                                  <w:b/>
                                </w:rPr>
                                <w:t xml:space="preserve"> + </w:t>
                              </w:r>
                            </w:ins>
                            <w:ins w:id="457" w:author="zhen yu" w:date="2014-11-08T23:29:00Z">
                              <w:del w:id="458" w:author="Kelvin Ang" w:date="2014-11-09T07:50:00Z">
                                <w:r w:rsidDel="00387117">
                                  <w:rPr>
                                    <w:b/>
                                  </w:rPr>
                                  <w:delText>UP</w:delText>
                                </w:r>
                              </w:del>
                            </w:ins>
                            <w:ins w:id="459" w:author="Kelvin Ang" w:date="2014-11-09T07:50:00Z">
                              <w:r>
                                <w:rPr>
                                  <w:b/>
                                </w:rPr>
                                <w:t>Up</w:t>
                              </w:r>
                            </w:ins>
                            <w:ins w:id="460" w:author="zhen yu" w:date="2014-11-08T23:28:00Z">
                              <w:r>
                                <w:rPr>
                                  <w:b/>
                                </w:rPr>
                                <w:t>/</w:t>
                              </w:r>
                            </w:ins>
                            <w:ins w:id="461" w:author="zhen yu" w:date="2014-11-08T23:29:00Z">
                              <w:del w:id="462" w:author="Kelvin Ang" w:date="2014-11-09T07:50:00Z">
                                <w:r w:rsidDel="00387117">
                                  <w:rPr>
                                    <w:b/>
                                  </w:rPr>
                                  <w:delText>DOWN</w:delText>
                                </w:r>
                              </w:del>
                            </w:ins>
                            <w:ins w:id="463" w:author="zhen yu" w:date="2014-11-08T22:25:00Z">
                              <w:del w:id="464" w:author="Kelvin Ang" w:date="2014-11-09T07:50:00Z">
                                <w:r w:rsidRPr="009D3E48" w:rsidDel="00387117">
                                  <w:rPr>
                                    <w:b/>
                                    <w:rPrChange w:id="465" w:author="zhen yu" w:date="2014-11-08T22:26:00Z">
                                      <w:rPr/>
                                    </w:rPrChange>
                                  </w:rPr>
                                  <w:delText xml:space="preserve"> </w:delText>
                                </w:r>
                              </w:del>
                            </w:ins>
                            <w:ins w:id="466" w:author="Kelvin Ang" w:date="2014-11-09T07:50:00Z">
                              <w:r>
                                <w:rPr>
                                  <w:b/>
                                </w:rPr>
                                <w:t xml:space="preserve">Down </w:t>
                              </w:r>
                            </w:ins>
                            <w:ins w:id="467" w:author="zhen yu" w:date="2014-11-08T23:29:00Z">
                              <w:r w:rsidRPr="00872ADC">
                                <w:t>hotkey</w:t>
                              </w:r>
                            </w:ins>
                            <w:ins w:id="468" w:author="Kelvin Ang" w:date="2014-11-09T07:50:00Z">
                              <w:r>
                                <w:t>s</w:t>
                              </w:r>
                            </w:ins>
                            <w:ins w:id="469" w:author="zhen yu" w:date="2014-11-08T22:25:00Z">
                              <w:r>
                                <w:t xml:space="preserve"> to navigate through </w:t>
                              </w:r>
                            </w:ins>
                            <w:ins w:id="470" w:author="zhen yu" w:date="2014-11-08T22:26:00Z">
                              <w:r>
                                <w:t>hashtag lists.</w:t>
                              </w:r>
                            </w:ins>
                          </w:p>
                          <w:p w14:paraId="51669E6A" w14:textId="6DEECD5D" w:rsidR="0011373D" w:rsidRDefault="0011373D"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11373D" w:rsidRDefault="0011373D" w:rsidP="00B05F25"/>
                    <w:p w14:paraId="74EA0BDE" w14:textId="681C22F9" w:rsidR="0011373D" w:rsidRDefault="0011373D" w:rsidP="00B05F25">
                      <w:pPr>
                        <w:rPr>
                          <w:ins w:id="471"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472" w:author="zhen yu" w:date="2014-11-08T23:09:00Z"/>
                        </w:rPr>
                      </w:pPr>
                      <w:ins w:id="473" w:author="zhen yu" w:date="2014-11-09T00:15:00Z">
                        <w:r>
                          <w:t>In addition</w:t>
                        </w:r>
                      </w:ins>
                      <w:ins w:id="474" w:author="zhen yu" w:date="2014-11-08T22:24:00Z">
                        <w:r>
                          <w:t>, you can also use</w:t>
                        </w:r>
                      </w:ins>
                      <w:ins w:id="475" w:author="zhen yu" w:date="2014-11-08T23:28:00Z">
                        <w:r>
                          <w:t xml:space="preserve"> </w:t>
                        </w:r>
                      </w:ins>
                      <w:ins w:id="476" w:author="zhen yu" w:date="2014-11-08T22:24:00Z">
                        <w:r w:rsidRPr="009D3E48">
                          <w:rPr>
                            <w:b/>
                            <w:rPrChange w:id="477" w:author="zhen yu" w:date="2014-11-08T22:26:00Z">
                              <w:rPr/>
                            </w:rPrChange>
                          </w:rPr>
                          <w:t>A</w:t>
                        </w:r>
                      </w:ins>
                      <w:ins w:id="478" w:author="Kelvin Ang" w:date="2014-11-09T07:50:00Z">
                        <w:r>
                          <w:rPr>
                            <w:b/>
                          </w:rPr>
                          <w:t>lt</w:t>
                        </w:r>
                      </w:ins>
                      <w:ins w:id="479" w:author="zhen yu" w:date="2014-11-08T22:24:00Z">
                        <w:del w:id="480" w:author="Kelvin Ang" w:date="2014-11-09T07:50:00Z">
                          <w:r w:rsidRPr="009D3E48" w:rsidDel="00387117">
                            <w:rPr>
                              <w:b/>
                              <w:rPrChange w:id="481" w:author="zhen yu" w:date="2014-11-08T22:26:00Z">
                                <w:rPr/>
                              </w:rPrChange>
                            </w:rPr>
                            <w:delText>LT</w:delText>
                          </w:r>
                        </w:del>
                      </w:ins>
                      <w:ins w:id="482" w:author="zhen yu" w:date="2014-11-08T22:25:00Z">
                        <w:r>
                          <w:rPr>
                            <w:b/>
                          </w:rPr>
                          <w:t xml:space="preserve"> + </w:t>
                        </w:r>
                      </w:ins>
                      <w:ins w:id="483" w:author="zhen yu" w:date="2014-11-08T23:29:00Z">
                        <w:del w:id="484" w:author="Kelvin Ang" w:date="2014-11-09T07:50:00Z">
                          <w:r w:rsidDel="00387117">
                            <w:rPr>
                              <w:b/>
                            </w:rPr>
                            <w:delText>UP</w:delText>
                          </w:r>
                        </w:del>
                      </w:ins>
                      <w:ins w:id="485" w:author="Kelvin Ang" w:date="2014-11-09T07:50:00Z">
                        <w:r>
                          <w:rPr>
                            <w:b/>
                          </w:rPr>
                          <w:t>Up</w:t>
                        </w:r>
                      </w:ins>
                      <w:ins w:id="486" w:author="zhen yu" w:date="2014-11-08T23:28:00Z">
                        <w:r>
                          <w:rPr>
                            <w:b/>
                          </w:rPr>
                          <w:t>/</w:t>
                        </w:r>
                      </w:ins>
                      <w:ins w:id="487" w:author="zhen yu" w:date="2014-11-08T23:29:00Z">
                        <w:del w:id="488" w:author="Kelvin Ang" w:date="2014-11-09T07:50:00Z">
                          <w:r w:rsidDel="00387117">
                            <w:rPr>
                              <w:b/>
                            </w:rPr>
                            <w:delText>DOWN</w:delText>
                          </w:r>
                        </w:del>
                      </w:ins>
                      <w:ins w:id="489" w:author="zhen yu" w:date="2014-11-08T22:25:00Z">
                        <w:del w:id="490" w:author="Kelvin Ang" w:date="2014-11-09T07:50:00Z">
                          <w:r w:rsidRPr="009D3E48" w:rsidDel="00387117">
                            <w:rPr>
                              <w:b/>
                              <w:rPrChange w:id="491" w:author="zhen yu" w:date="2014-11-08T22:26:00Z">
                                <w:rPr/>
                              </w:rPrChange>
                            </w:rPr>
                            <w:delText xml:space="preserve"> </w:delText>
                          </w:r>
                        </w:del>
                      </w:ins>
                      <w:ins w:id="492" w:author="Kelvin Ang" w:date="2014-11-09T07:50:00Z">
                        <w:r>
                          <w:rPr>
                            <w:b/>
                          </w:rPr>
                          <w:t xml:space="preserve">Down </w:t>
                        </w:r>
                      </w:ins>
                      <w:ins w:id="493" w:author="zhen yu" w:date="2014-11-08T23:29:00Z">
                        <w:r w:rsidRPr="00872ADC">
                          <w:t>hotkey</w:t>
                        </w:r>
                      </w:ins>
                      <w:ins w:id="494" w:author="Kelvin Ang" w:date="2014-11-09T07:50:00Z">
                        <w:r>
                          <w:t>s</w:t>
                        </w:r>
                      </w:ins>
                      <w:ins w:id="495" w:author="zhen yu" w:date="2014-11-08T22:25:00Z">
                        <w:r>
                          <w:t xml:space="preserve"> to navigate through </w:t>
                        </w:r>
                      </w:ins>
                      <w:ins w:id="496" w:author="zhen yu" w:date="2014-11-08T22:26:00Z">
                        <w:r>
                          <w:t>hashtag lists.</w:t>
                        </w:r>
                      </w:ins>
                    </w:p>
                    <w:p w14:paraId="51669E6A" w14:textId="6DEECD5D" w:rsidR="0011373D" w:rsidRDefault="0011373D" w:rsidP="00B05F25"/>
                  </w:txbxContent>
                </v:textbox>
                <w10:wrap type="tight"/>
              </v:shape>
            </w:pict>
          </mc:Fallback>
        </mc:AlternateContent>
      </w:r>
      <w:del w:id="497" w:author="zhen yu" w:date="2014-11-08T22:16:00Z">
        <w:r w:rsidR="00472967" w:rsidRPr="00DD0BBB" w:rsidDel="001B776D">
          <w:rPr>
            <w:rStyle w:val="Emphasis"/>
          </w:rPr>
          <w:delText>Working with</w:delText>
        </w:r>
      </w:del>
      <w:ins w:id="498" w:author="zhen yu" w:date="2014-11-08T22:16:00Z">
        <w:r w:rsidR="001B776D">
          <w:rPr>
            <w:rStyle w:val="Emphasis"/>
          </w:rPr>
          <w:t>Viewing Custom</w:t>
        </w:r>
      </w:ins>
      <w:r w:rsidR="00472967" w:rsidRPr="00DD0BBB">
        <w:rPr>
          <w:rStyle w:val="Emphasis"/>
        </w:rPr>
        <w:t xml:space="preserve"> Hashtags</w:t>
      </w:r>
      <w:bookmarkEnd w:id="442"/>
      <w:bookmarkEnd w:id="443"/>
      <w:bookmarkEnd w:id="444"/>
    </w:p>
    <w:p w14:paraId="01DB977E" w14:textId="5933DC9B" w:rsidR="00B05F25" w:rsidRDefault="00A13EA7" w:rsidP="007B7679">
      <w:r>
        <w:rPr>
          <w:noProof/>
        </w:rPr>
        <mc:AlternateContent>
          <mc:Choice Requires="wpg">
            <w:drawing>
              <wp:anchor distT="0" distB="0" distL="114300" distR="114300" simplePos="0" relativeHeight="251470848"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4C8286" id="Group 134" o:spid="_x0000_s1026" style="position:absolute;margin-left:0;margin-top:250.4pt;width:312.95pt;height:177.9pt;z-index:251470848;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524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11373D" w:rsidRDefault="0011373D"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11373D" w:rsidRDefault="0011373D"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9"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00" w:author="zhen yu" w:date="2014-11-08T22:23:00Z"/>
          <w:b/>
          <w:i/>
        </w:rPr>
      </w:pPr>
    </w:p>
    <w:p w14:paraId="478D3B11" w14:textId="77777777" w:rsidR="001B776D" w:rsidRPr="00DD0BBB" w:rsidRDefault="001B776D" w:rsidP="001B776D">
      <w:pPr>
        <w:rPr>
          <w:ins w:id="501" w:author="zhen yu" w:date="2014-11-08T22:23:00Z"/>
          <w:rStyle w:val="Emphasis"/>
        </w:rPr>
      </w:pPr>
      <w:ins w:id="502" w:author="zhen yu" w:date="2014-11-08T22:23:00Z">
        <w:r w:rsidRPr="00DD0BBB">
          <w:rPr>
            <w:rStyle w:val="Emphasis"/>
            <w:noProof/>
          </w:rPr>
          <w:lastRenderedPageBreak/>
          <mc:AlternateContent>
            <mc:Choice Requires="wps">
              <w:drawing>
                <wp:anchor distT="0" distB="0" distL="114300" distR="114300" simplePos="0" relativeHeight="251481088"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11373D" w:rsidRDefault="0011373D" w:rsidP="001B776D"/>
                            <w:p w14:paraId="56B70D7C" w14:textId="45FAE3E1" w:rsidR="0011373D" w:rsidRDefault="0011373D" w:rsidP="001B776D">
                              <w:pPr>
                                <w:rPr>
                                  <w:ins w:id="503" w:author="zhen yu" w:date="2014-11-08T22:29:00Z"/>
                                </w:rPr>
                              </w:pPr>
                              <w:r>
                                <w:t xml:space="preserve">You can </w:t>
                              </w:r>
                              <w:del w:id="504" w:author="zhen yu" w:date="2014-11-08T22:29:00Z">
                                <w:r w:rsidDel="009D3E48">
                                  <w:delText>quickly navigate through categories or custom hashtags simply by typing the hashtag in the command bar.</w:delText>
                                </w:r>
                              </w:del>
                              <w:ins w:id="505" w:author="zhen yu" w:date="2014-11-08T22:29:00Z">
                                <w:r>
                                  <w:t xml:space="preserve">view </w:t>
                                </w:r>
                              </w:ins>
                              <w:ins w:id="506" w:author="zhen yu" w:date="2014-11-08T22:36:00Z">
                                <w:r>
                                  <w:t>o</w:t>
                                </w:r>
                              </w:ins>
                              <w:ins w:id="507" w:author="zhen yu" w:date="2014-11-08T22:29:00Z">
                                <w:r>
                                  <w:t>verdue tasks by typing “</w:t>
                                </w:r>
                                <w:r w:rsidRPr="009D3E48">
                                  <w:rPr>
                                    <w:b/>
                                    <w:rPrChange w:id="508" w:author="zhen yu" w:date="2014-11-08T22:29:00Z">
                                      <w:rPr/>
                                    </w:rPrChange>
                                  </w:rPr>
                                  <w:t>#</w:t>
                                </w:r>
                                <w:proofErr w:type="spellStart"/>
                                <w:r w:rsidRPr="009D3E48">
                                  <w:rPr>
                                    <w:b/>
                                    <w:rPrChange w:id="509" w:author="zhen yu" w:date="2014-11-08T22:29:00Z">
                                      <w:rPr/>
                                    </w:rPrChange>
                                  </w:rPr>
                                  <w:t>ovd</w:t>
                                </w:r>
                                <w:proofErr w:type="spellEnd"/>
                                <w:r>
                                  <w:t>”</w:t>
                                </w:r>
                              </w:ins>
                              <w:ins w:id="510" w:author="Kelvin Ang" w:date="2014-11-09T08:37:00Z">
                                <w:r>
                                  <w:t xml:space="preserve"> in the command bar</w:t>
                                </w:r>
                              </w:ins>
                              <w:ins w:id="511" w:author="zhen yu" w:date="2014-11-08T22:29:00Z">
                                <w:r>
                                  <w:t>.</w:t>
                                </w:r>
                              </w:ins>
                            </w:p>
                            <w:p w14:paraId="7591F49D" w14:textId="5A251665" w:rsidR="0011373D" w:rsidRDefault="0011373D" w:rsidP="001B776D">
                              <w:ins w:id="512" w:author="zhen yu" w:date="2014-11-08T22:29:00Z">
                                <w:r>
                                  <w:t>O</w:t>
                                </w:r>
                              </w:ins>
                              <w:ins w:id="513" w:author="zhen yu" w:date="2014-11-08T22:30:00Z">
                                <w:r>
                                  <w:t xml:space="preserve">verdue tasks </w:t>
                                </w:r>
                              </w:ins>
                              <w:ins w:id="514" w:author="Kelvin Ang" w:date="2014-11-09T07:53:00Z">
                                <w:r>
                                  <w:t>are</w:t>
                                </w:r>
                              </w:ins>
                              <w:ins w:id="515" w:author="zhen yu" w:date="2014-11-08T22:30:00Z">
                                <w:del w:id="516" w:author="Kelvin Ang" w:date="2014-11-09T07:53:00Z">
                                  <w:r w:rsidDel="00387117">
                                    <w:delText>is</w:delText>
                                  </w:r>
                                </w:del>
                                <w:r>
                                  <w:t xml:space="preserve"> tagged with an “</w:t>
                                </w:r>
                                <w:r w:rsidRPr="009D3E48">
                                  <w:rPr>
                                    <w:b/>
                                    <w:rPrChange w:id="51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11373D" w:rsidRDefault="0011373D" w:rsidP="001B776D"/>
                      <w:p w14:paraId="56B70D7C" w14:textId="45FAE3E1" w:rsidR="0011373D" w:rsidRDefault="0011373D" w:rsidP="001B776D">
                        <w:pPr>
                          <w:rPr>
                            <w:ins w:id="518" w:author="zhen yu" w:date="2014-11-08T22:29:00Z"/>
                          </w:rPr>
                        </w:pPr>
                        <w:r>
                          <w:t xml:space="preserve">You can </w:t>
                        </w:r>
                        <w:del w:id="519" w:author="zhen yu" w:date="2014-11-08T22:29:00Z">
                          <w:r w:rsidDel="009D3E48">
                            <w:delText>quickly navigate through categories or custom hashtags simply by typing the hashtag in the command bar.</w:delText>
                          </w:r>
                        </w:del>
                        <w:ins w:id="520" w:author="zhen yu" w:date="2014-11-08T22:29:00Z">
                          <w:r>
                            <w:t xml:space="preserve">view </w:t>
                          </w:r>
                        </w:ins>
                        <w:ins w:id="521" w:author="zhen yu" w:date="2014-11-08T22:36:00Z">
                          <w:r>
                            <w:t>o</w:t>
                          </w:r>
                        </w:ins>
                        <w:ins w:id="522" w:author="zhen yu" w:date="2014-11-08T22:29:00Z">
                          <w:r>
                            <w:t>verdue tasks by typing “</w:t>
                          </w:r>
                          <w:r w:rsidRPr="009D3E48">
                            <w:rPr>
                              <w:b/>
                              <w:rPrChange w:id="523" w:author="zhen yu" w:date="2014-11-08T22:29:00Z">
                                <w:rPr/>
                              </w:rPrChange>
                            </w:rPr>
                            <w:t>#</w:t>
                          </w:r>
                          <w:proofErr w:type="spellStart"/>
                          <w:r w:rsidRPr="009D3E48">
                            <w:rPr>
                              <w:b/>
                              <w:rPrChange w:id="524" w:author="zhen yu" w:date="2014-11-08T22:29:00Z">
                                <w:rPr/>
                              </w:rPrChange>
                            </w:rPr>
                            <w:t>ovd</w:t>
                          </w:r>
                          <w:proofErr w:type="spellEnd"/>
                          <w:r>
                            <w:t>”</w:t>
                          </w:r>
                        </w:ins>
                        <w:ins w:id="525" w:author="Kelvin Ang" w:date="2014-11-09T08:37:00Z">
                          <w:r>
                            <w:t xml:space="preserve"> in the command bar</w:t>
                          </w:r>
                        </w:ins>
                        <w:ins w:id="526" w:author="zhen yu" w:date="2014-11-08T22:29:00Z">
                          <w:r>
                            <w:t>.</w:t>
                          </w:r>
                        </w:ins>
                      </w:p>
                      <w:p w14:paraId="7591F49D" w14:textId="5A251665" w:rsidR="0011373D" w:rsidRDefault="0011373D" w:rsidP="001B776D">
                        <w:ins w:id="527" w:author="zhen yu" w:date="2014-11-08T22:29:00Z">
                          <w:r>
                            <w:t>O</w:t>
                          </w:r>
                        </w:ins>
                        <w:ins w:id="528" w:author="zhen yu" w:date="2014-11-08T22:30:00Z">
                          <w:r>
                            <w:t xml:space="preserve">verdue tasks </w:t>
                          </w:r>
                        </w:ins>
                        <w:ins w:id="529" w:author="Kelvin Ang" w:date="2014-11-09T07:53:00Z">
                          <w:r>
                            <w:t>are</w:t>
                          </w:r>
                        </w:ins>
                        <w:ins w:id="530" w:author="zhen yu" w:date="2014-11-08T22:30:00Z">
                          <w:del w:id="531" w:author="Kelvin Ang" w:date="2014-11-09T07:53:00Z">
                            <w:r w:rsidDel="00387117">
                              <w:delText>is</w:delText>
                            </w:r>
                          </w:del>
                          <w:r>
                            <w:t xml:space="preserve"> tagged with an “</w:t>
                          </w:r>
                          <w:r w:rsidRPr="009D3E48">
                            <w:rPr>
                              <w:b/>
                              <w:rPrChange w:id="532"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33" w:author="zhen yu" w:date="2014-11-08T22:31:00Z"/>
        </w:rPr>
      </w:pPr>
      <w:ins w:id="534"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5" w:author="zhen yu" w:date="2014-11-08T22:31:00Z"/>
          <w:rStyle w:val="Emphasis"/>
        </w:rPr>
      </w:pPr>
      <w:ins w:id="536" w:author="zhen yu" w:date="2014-11-08T22:31:00Z">
        <w:r w:rsidRPr="00DD0BBB">
          <w:rPr>
            <w:rStyle w:val="Emphasis"/>
            <w:noProof/>
          </w:rPr>
          <mc:AlternateContent>
            <mc:Choice Requires="wps">
              <w:drawing>
                <wp:anchor distT="0" distB="0" distL="114300" distR="114300" simplePos="0" relativeHeight="251485184"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11373D" w:rsidRDefault="0011373D" w:rsidP="009D3E48">
                              <w:pPr>
                                <w:rPr>
                                  <w:ins w:id="537" w:author="zhen yu" w:date="2014-11-08T22:39:00Z"/>
                                </w:rPr>
                              </w:pPr>
                            </w:p>
                            <w:p w14:paraId="4A7BC056" w14:textId="57F2A88C" w:rsidR="0011373D" w:rsidDel="00432946" w:rsidRDefault="0011373D" w:rsidP="009D3E48">
                              <w:pPr>
                                <w:rPr>
                                  <w:del w:id="538" w:author="zhen yu" w:date="2014-11-08T22:40:00Z"/>
                                </w:rPr>
                              </w:pPr>
                            </w:p>
                            <w:p w14:paraId="68404048" w14:textId="4504FBB1" w:rsidR="0011373D" w:rsidDel="00387117" w:rsidRDefault="0011373D" w:rsidP="009D3E48">
                              <w:pPr>
                                <w:rPr>
                                  <w:del w:id="539" w:author="Kelvin Ang" w:date="2014-11-09T07:51:00Z"/>
                                </w:rPr>
                              </w:pPr>
                              <w:r>
                                <w:t xml:space="preserve">You can view </w:t>
                              </w:r>
                              <w:del w:id="540" w:author="zhen yu" w:date="2014-11-08T22:36:00Z">
                                <w:r w:rsidDel="009D3E48">
                                  <w:delText xml:space="preserve">overdue </w:delText>
                                </w:r>
                              </w:del>
                              <w:ins w:id="541" w:author="zhen yu" w:date="2014-11-08T22:36:00Z">
                                <w:r>
                                  <w:t xml:space="preserve">upcoming </w:t>
                                </w:r>
                              </w:ins>
                              <w:r>
                                <w:t xml:space="preserve">tasks by </w:t>
                              </w:r>
                              <w:del w:id="542" w:author="zhen yu" w:date="2014-11-08T22:39:00Z">
                                <w:r w:rsidDel="00432946">
                                  <w:delText xml:space="preserve">simply </w:delText>
                                </w:r>
                              </w:del>
                              <w:r>
                                <w:t>typing “</w:t>
                              </w:r>
                              <w:r w:rsidRPr="00BF5401">
                                <w:rPr>
                                  <w:b/>
                                </w:rPr>
                                <w:t>#</w:t>
                              </w:r>
                              <w:proofErr w:type="spellStart"/>
                              <w:del w:id="543" w:author="zhen yu" w:date="2014-11-08T22:36:00Z">
                                <w:r w:rsidRPr="00BF5401" w:rsidDel="009D3E48">
                                  <w:rPr>
                                    <w:b/>
                                  </w:rPr>
                                  <w:delText>ovd</w:delText>
                                </w:r>
                              </w:del>
                              <w:proofErr w:type="gramStart"/>
                              <w:ins w:id="544" w:author="zhen yu" w:date="2014-11-08T22:36:00Z">
                                <w:r>
                                  <w:rPr>
                                    <w:b/>
                                  </w:rPr>
                                  <w:t>upc</w:t>
                                </w:r>
                              </w:ins>
                              <w:proofErr w:type="spellEnd"/>
                              <w:proofErr w:type="gramEnd"/>
                              <w:r>
                                <w:t>”</w:t>
                              </w:r>
                              <w:ins w:id="545" w:author="Kelvin Ang" w:date="2014-11-09T08:37:00Z">
                                <w:r>
                                  <w:t xml:space="preserve"> in the command bar</w:t>
                                </w:r>
                              </w:ins>
                              <w:r>
                                <w:t>.</w:t>
                              </w:r>
                            </w:p>
                            <w:p w14:paraId="2CB1F5CF" w14:textId="77777777" w:rsidR="0011373D" w:rsidRDefault="0011373D" w:rsidP="009D3E48">
                              <w:pPr>
                                <w:rPr>
                                  <w:ins w:id="546" w:author="Kelvin Ang" w:date="2014-11-09T07:51:00Z"/>
                                </w:rPr>
                              </w:pPr>
                            </w:p>
                            <w:p w14:paraId="422FC4C4" w14:textId="0F7913CE" w:rsidR="0011373D" w:rsidRDefault="0011373D" w:rsidP="009D3E48">
                              <w:pPr>
                                <w:rPr>
                                  <w:ins w:id="547" w:author="Kelvin Ang" w:date="2014-11-09T07:51:00Z"/>
                                </w:rPr>
                              </w:pPr>
                              <w:ins w:id="548" w:author="Kelvin Ang" w:date="2014-11-09T08:04:00Z">
                                <w:r>
                                  <w:t xml:space="preserve">The upcoming category displays tasks </w:t>
                                </w:r>
                              </w:ins>
                              <w:ins w:id="549" w:author="Kelvin Ang" w:date="2014-11-09T08:38:00Z">
                                <w:r>
                                  <w:t>that happen two or more days ahead.</w:t>
                                </w:r>
                              </w:ins>
                              <w:ins w:id="550" w:author="Kelvin Ang" w:date="2014-11-09T08:04:00Z">
                                <w:r>
                                  <w:t xml:space="preserve"> </w:t>
                                </w:r>
                              </w:ins>
                            </w:p>
                            <w:p w14:paraId="03EEFA2E" w14:textId="33626F70" w:rsidR="0011373D" w:rsidRDefault="0011373D" w:rsidP="009D3E48">
                              <w:ins w:id="551" w:author="zhen yu" w:date="2014-11-08T22:51:00Z">
                                <w:del w:id="552" w:author="Kelvin Ang" w:date="2014-11-09T07:51:00Z">
                                  <w:r w:rsidDel="00387117">
                                    <w:delText xml:space="preserve">Note: </w:delText>
                                  </w:r>
                                </w:del>
                              </w:ins>
                              <w:del w:id="553" w:author="Kelvin Ang" w:date="2014-11-09T07:51:00Z">
                                <w:r w:rsidDel="00387117">
                                  <w:delText xml:space="preserve">Overdue </w:delText>
                                </w:r>
                              </w:del>
                              <w:ins w:id="554" w:author="zhen yu" w:date="2014-11-08T22:40:00Z">
                                <w:del w:id="555" w:author="Kelvin Ang" w:date="2014-11-09T07:51:00Z">
                                  <w:r w:rsidDel="00387117">
                                    <w:delText xml:space="preserve">Upcoming task does not </w:delText>
                                  </w:r>
                                </w:del>
                              </w:ins>
                              <w:ins w:id="556" w:author="zhen yu" w:date="2014-11-08T22:41:00Z">
                                <w:del w:id="557" w:author="Kelvin Ang" w:date="2014-11-09T07:51:00Z">
                                  <w:r w:rsidDel="00387117">
                                    <w:delText>display task</w:delText>
                                  </w:r>
                                </w:del>
                              </w:ins>
                              <w:ins w:id="558" w:author="zhen yu" w:date="2014-11-08T22:42:00Z">
                                <w:del w:id="559" w:author="Kelvin Ang" w:date="2014-11-09T07:51:00Z">
                                  <w:r w:rsidDel="00387117">
                                    <w:delText>s</w:delText>
                                  </w:r>
                                </w:del>
                              </w:ins>
                              <w:ins w:id="560" w:author="zhen yu" w:date="2014-11-08T22:41:00Z">
                                <w:del w:id="561" w:author="Kelvin Ang" w:date="2014-11-09T07:51:00Z">
                                  <w:r w:rsidDel="00387117">
                                    <w:delText xml:space="preserve"> that fall</w:delText>
                                  </w:r>
                                </w:del>
                              </w:ins>
                              <w:ins w:id="562" w:author="zhen yu" w:date="2014-11-09T00:16:00Z">
                                <w:del w:id="563" w:author="Kelvin Ang" w:date="2014-11-09T07:51:00Z">
                                  <w:r w:rsidDel="00387117">
                                    <w:delText>s</w:delText>
                                  </w:r>
                                </w:del>
                              </w:ins>
                              <w:ins w:id="564" w:author="zhen yu" w:date="2014-11-08T22:41:00Z">
                                <w:del w:id="565" w:author="Kelvin Ang" w:date="2014-11-09T07:51:00Z">
                                  <w:r w:rsidDel="00387117">
                                    <w:delText xml:space="preserve"> </w:delText>
                                  </w:r>
                                </w:del>
                              </w:ins>
                              <w:ins w:id="566" w:author="zhen yu" w:date="2014-11-08T22:42:00Z">
                                <w:del w:id="567" w:author="Kelvin Ang" w:date="2014-11-09T07:51:00Z">
                                  <w:r w:rsidDel="00387117">
                                    <w:delText>on</w:delText>
                                  </w:r>
                                </w:del>
                              </w:ins>
                              <w:ins w:id="568" w:author="zhen yu" w:date="2014-11-08T22:40:00Z">
                                <w:del w:id="569" w:author="Kelvin Ang" w:date="2014-11-09T07:51:00Z">
                                  <w:r w:rsidDel="00387117">
                                    <w:delText xml:space="preserve"> today, tomorrow,</w:delText>
                                  </w:r>
                                </w:del>
                              </w:ins>
                              <w:ins w:id="570" w:author="zhen yu" w:date="2014-11-08T22:41:00Z">
                                <w:del w:id="571" w:author="Kelvin Ang" w:date="2014-11-09T07:51:00Z">
                                  <w:r w:rsidDel="00387117">
                                    <w:delText xml:space="preserve"> </w:delText>
                                  </w:r>
                                </w:del>
                              </w:ins>
                              <w:ins w:id="572" w:author="zhen yu" w:date="2014-11-08T22:40:00Z">
                                <w:del w:id="573" w:author="Kelvin Ang" w:date="2014-11-09T07:51:00Z">
                                  <w:r w:rsidDel="00387117">
                                    <w:delText>over</w:delText>
                                  </w:r>
                                </w:del>
                              </w:ins>
                              <w:ins w:id="574" w:author="zhen yu" w:date="2014-11-08T22:41:00Z">
                                <w:del w:id="575" w:author="Kelvin Ang" w:date="2014-11-09T07:51:00Z">
                                  <w:r w:rsidDel="00387117">
                                    <w:delText>due</w:delText>
                                  </w:r>
                                </w:del>
                              </w:ins>
                              <w:del w:id="576" w:author="Kelvin Ang" w:date="2014-11-09T07:51:00Z">
                                <w:r w:rsidDel="00387117">
                                  <w:delText>tasks is</w:delText>
                                </w:r>
                              </w:del>
                              <w:ins w:id="577" w:author="zhen yu" w:date="2014-11-08T22:41:00Z">
                                <w:del w:id="578" w:author="Kelvin Ang" w:date="2014-11-09T07:51:00Z">
                                  <w:r w:rsidDel="00387117">
                                    <w:delText xml:space="preserve">, someday and completed </w:delText>
                                  </w:r>
                                </w:del>
                              </w:ins>
                              <w:ins w:id="579" w:author="zhen yu" w:date="2014-11-08T22:42:00Z">
                                <w:del w:id="580" w:author="Kelvin Ang" w:date="2014-11-09T07:51:00Z">
                                  <w:r w:rsidDel="00387117">
                                    <w:delText>category.</w:delText>
                                  </w:r>
                                </w:del>
                              </w:ins>
                              <w:del w:id="58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11373D" w:rsidRDefault="0011373D" w:rsidP="009D3E48">
                        <w:pPr>
                          <w:rPr>
                            <w:ins w:id="582" w:author="zhen yu" w:date="2014-11-08T22:39:00Z"/>
                          </w:rPr>
                        </w:pPr>
                      </w:p>
                      <w:p w14:paraId="4A7BC056" w14:textId="57F2A88C" w:rsidR="0011373D" w:rsidDel="00432946" w:rsidRDefault="0011373D" w:rsidP="009D3E48">
                        <w:pPr>
                          <w:rPr>
                            <w:del w:id="583" w:author="zhen yu" w:date="2014-11-08T22:40:00Z"/>
                          </w:rPr>
                        </w:pPr>
                      </w:p>
                      <w:p w14:paraId="68404048" w14:textId="4504FBB1" w:rsidR="0011373D" w:rsidDel="00387117" w:rsidRDefault="0011373D" w:rsidP="009D3E48">
                        <w:pPr>
                          <w:rPr>
                            <w:del w:id="584" w:author="Kelvin Ang" w:date="2014-11-09T07:51:00Z"/>
                          </w:rPr>
                        </w:pPr>
                        <w:r>
                          <w:t xml:space="preserve">You can view </w:t>
                        </w:r>
                        <w:del w:id="585" w:author="zhen yu" w:date="2014-11-08T22:36:00Z">
                          <w:r w:rsidDel="009D3E48">
                            <w:delText xml:space="preserve">overdue </w:delText>
                          </w:r>
                        </w:del>
                        <w:ins w:id="586" w:author="zhen yu" w:date="2014-11-08T22:36:00Z">
                          <w:r>
                            <w:t xml:space="preserve">upcoming </w:t>
                          </w:r>
                        </w:ins>
                        <w:r>
                          <w:t xml:space="preserve">tasks by </w:t>
                        </w:r>
                        <w:del w:id="587" w:author="zhen yu" w:date="2014-11-08T22:39:00Z">
                          <w:r w:rsidDel="00432946">
                            <w:delText xml:space="preserve">simply </w:delText>
                          </w:r>
                        </w:del>
                        <w:r>
                          <w:t>typing “</w:t>
                        </w:r>
                        <w:r w:rsidRPr="00BF5401">
                          <w:rPr>
                            <w:b/>
                          </w:rPr>
                          <w:t>#</w:t>
                        </w:r>
                        <w:proofErr w:type="spellStart"/>
                        <w:del w:id="588" w:author="zhen yu" w:date="2014-11-08T22:36:00Z">
                          <w:r w:rsidRPr="00BF5401" w:rsidDel="009D3E48">
                            <w:rPr>
                              <w:b/>
                            </w:rPr>
                            <w:delText>ovd</w:delText>
                          </w:r>
                        </w:del>
                        <w:proofErr w:type="gramStart"/>
                        <w:ins w:id="589" w:author="zhen yu" w:date="2014-11-08T22:36:00Z">
                          <w:r>
                            <w:rPr>
                              <w:b/>
                            </w:rPr>
                            <w:t>upc</w:t>
                          </w:r>
                        </w:ins>
                        <w:proofErr w:type="spellEnd"/>
                        <w:proofErr w:type="gramEnd"/>
                        <w:r>
                          <w:t>”</w:t>
                        </w:r>
                        <w:ins w:id="590" w:author="Kelvin Ang" w:date="2014-11-09T08:37:00Z">
                          <w:r>
                            <w:t xml:space="preserve"> in the command bar</w:t>
                          </w:r>
                        </w:ins>
                        <w:r>
                          <w:t>.</w:t>
                        </w:r>
                      </w:p>
                      <w:p w14:paraId="2CB1F5CF" w14:textId="77777777" w:rsidR="0011373D" w:rsidRDefault="0011373D" w:rsidP="009D3E48">
                        <w:pPr>
                          <w:rPr>
                            <w:ins w:id="591" w:author="Kelvin Ang" w:date="2014-11-09T07:51:00Z"/>
                          </w:rPr>
                        </w:pPr>
                      </w:p>
                      <w:p w14:paraId="422FC4C4" w14:textId="0F7913CE" w:rsidR="0011373D" w:rsidRDefault="0011373D" w:rsidP="009D3E48">
                        <w:pPr>
                          <w:rPr>
                            <w:ins w:id="592" w:author="Kelvin Ang" w:date="2014-11-09T07:51:00Z"/>
                          </w:rPr>
                        </w:pPr>
                        <w:ins w:id="593" w:author="Kelvin Ang" w:date="2014-11-09T08:04:00Z">
                          <w:r>
                            <w:t xml:space="preserve">The upcoming category displays tasks </w:t>
                          </w:r>
                        </w:ins>
                        <w:ins w:id="594" w:author="Kelvin Ang" w:date="2014-11-09T08:38:00Z">
                          <w:r>
                            <w:t>that happen two or more days ahead.</w:t>
                          </w:r>
                        </w:ins>
                        <w:ins w:id="595" w:author="Kelvin Ang" w:date="2014-11-09T08:04:00Z">
                          <w:r>
                            <w:t xml:space="preserve"> </w:t>
                          </w:r>
                        </w:ins>
                      </w:p>
                      <w:p w14:paraId="03EEFA2E" w14:textId="33626F70" w:rsidR="0011373D" w:rsidRDefault="0011373D" w:rsidP="009D3E48">
                        <w:ins w:id="596" w:author="zhen yu" w:date="2014-11-08T22:51:00Z">
                          <w:del w:id="597" w:author="Kelvin Ang" w:date="2014-11-09T07:51:00Z">
                            <w:r w:rsidDel="00387117">
                              <w:delText xml:space="preserve">Note: </w:delText>
                            </w:r>
                          </w:del>
                        </w:ins>
                        <w:del w:id="598" w:author="Kelvin Ang" w:date="2014-11-09T07:51:00Z">
                          <w:r w:rsidDel="00387117">
                            <w:delText xml:space="preserve">Overdue </w:delText>
                          </w:r>
                        </w:del>
                        <w:ins w:id="599" w:author="zhen yu" w:date="2014-11-08T22:40:00Z">
                          <w:del w:id="600" w:author="Kelvin Ang" w:date="2014-11-09T07:51:00Z">
                            <w:r w:rsidDel="00387117">
                              <w:delText xml:space="preserve">Upcoming task does not </w:delText>
                            </w:r>
                          </w:del>
                        </w:ins>
                        <w:ins w:id="601" w:author="zhen yu" w:date="2014-11-08T22:41:00Z">
                          <w:del w:id="602" w:author="Kelvin Ang" w:date="2014-11-09T07:51:00Z">
                            <w:r w:rsidDel="00387117">
                              <w:delText>display task</w:delText>
                            </w:r>
                          </w:del>
                        </w:ins>
                        <w:ins w:id="603" w:author="zhen yu" w:date="2014-11-08T22:42:00Z">
                          <w:del w:id="604" w:author="Kelvin Ang" w:date="2014-11-09T07:51:00Z">
                            <w:r w:rsidDel="00387117">
                              <w:delText>s</w:delText>
                            </w:r>
                          </w:del>
                        </w:ins>
                        <w:ins w:id="605" w:author="zhen yu" w:date="2014-11-08T22:41:00Z">
                          <w:del w:id="606" w:author="Kelvin Ang" w:date="2014-11-09T07:51:00Z">
                            <w:r w:rsidDel="00387117">
                              <w:delText xml:space="preserve"> that fall</w:delText>
                            </w:r>
                          </w:del>
                        </w:ins>
                        <w:ins w:id="607" w:author="zhen yu" w:date="2014-11-09T00:16:00Z">
                          <w:del w:id="608" w:author="Kelvin Ang" w:date="2014-11-09T07:51:00Z">
                            <w:r w:rsidDel="00387117">
                              <w:delText>s</w:delText>
                            </w:r>
                          </w:del>
                        </w:ins>
                        <w:ins w:id="609" w:author="zhen yu" w:date="2014-11-08T22:41:00Z">
                          <w:del w:id="610" w:author="Kelvin Ang" w:date="2014-11-09T07:51:00Z">
                            <w:r w:rsidDel="00387117">
                              <w:delText xml:space="preserve"> </w:delText>
                            </w:r>
                          </w:del>
                        </w:ins>
                        <w:ins w:id="611" w:author="zhen yu" w:date="2014-11-08T22:42:00Z">
                          <w:del w:id="612" w:author="Kelvin Ang" w:date="2014-11-09T07:51:00Z">
                            <w:r w:rsidDel="00387117">
                              <w:delText>on</w:delText>
                            </w:r>
                          </w:del>
                        </w:ins>
                        <w:ins w:id="613" w:author="zhen yu" w:date="2014-11-08T22:40:00Z">
                          <w:del w:id="614" w:author="Kelvin Ang" w:date="2014-11-09T07:51:00Z">
                            <w:r w:rsidDel="00387117">
                              <w:delText xml:space="preserve"> today, tomorrow,</w:delText>
                            </w:r>
                          </w:del>
                        </w:ins>
                        <w:ins w:id="615" w:author="zhen yu" w:date="2014-11-08T22:41:00Z">
                          <w:del w:id="616" w:author="Kelvin Ang" w:date="2014-11-09T07:51:00Z">
                            <w:r w:rsidDel="00387117">
                              <w:delText xml:space="preserve"> </w:delText>
                            </w:r>
                          </w:del>
                        </w:ins>
                        <w:ins w:id="617" w:author="zhen yu" w:date="2014-11-08T22:40:00Z">
                          <w:del w:id="618" w:author="Kelvin Ang" w:date="2014-11-09T07:51:00Z">
                            <w:r w:rsidDel="00387117">
                              <w:delText>over</w:delText>
                            </w:r>
                          </w:del>
                        </w:ins>
                        <w:ins w:id="619" w:author="zhen yu" w:date="2014-11-08T22:41:00Z">
                          <w:del w:id="620" w:author="Kelvin Ang" w:date="2014-11-09T07:51:00Z">
                            <w:r w:rsidDel="00387117">
                              <w:delText>due</w:delText>
                            </w:r>
                          </w:del>
                        </w:ins>
                        <w:del w:id="621" w:author="Kelvin Ang" w:date="2014-11-09T07:51:00Z">
                          <w:r w:rsidDel="00387117">
                            <w:delText>tasks is</w:delText>
                          </w:r>
                        </w:del>
                        <w:ins w:id="622" w:author="zhen yu" w:date="2014-11-08T22:41:00Z">
                          <w:del w:id="623" w:author="Kelvin Ang" w:date="2014-11-09T07:51:00Z">
                            <w:r w:rsidDel="00387117">
                              <w:delText xml:space="preserve">, someday and completed </w:delText>
                            </w:r>
                          </w:del>
                        </w:ins>
                        <w:ins w:id="624" w:author="zhen yu" w:date="2014-11-08T22:42:00Z">
                          <w:del w:id="625" w:author="Kelvin Ang" w:date="2014-11-09T07:51:00Z">
                            <w:r w:rsidDel="00387117">
                              <w:delText>category.</w:delText>
                            </w:r>
                          </w:del>
                        </w:ins>
                        <w:del w:id="626"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7" w:author="zhen yu" w:date="2014-11-08T22:32:00Z">
        <w:r>
          <w:rPr>
            <w:rStyle w:val="Emphasis"/>
          </w:rPr>
          <w:t>Upcoming</w:t>
        </w:r>
      </w:ins>
      <w:ins w:id="628" w:author="zhen yu" w:date="2014-11-08T22:31:00Z">
        <w:r>
          <w:rPr>
            <w:rStyle w:val="Emphasis"/>
          </w:rPr>
          <w:t xml:space="preserve"> Tasks</w:t>
        </w:r>
      </w:ins>
    </w:p>
    <w:p w14:paraId="1EF0736D" w14:textId="170D8578" w:rsidR="009D3E48" w:rsidRDefault="009D3E48" w:rsidP="001B776D">
      <w:pPr>
        <w:rPr>
          <w:ins w:id="629" w:author="zhen yu" w:date="2014-11-08T22:23:00Z"/>
        </w:rPr>
      </w:pPr>
      <w:ins w:id="630"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31" w:author="zhen yu" w:date="2014-11-08T22:44:00Z"/>
          <w:rStyle w:val="Emphasis"/>
        </w:rPr>
      </w:pPr>
      <w:ins w:id="632" w:author="zhen yu" w:date="2014-11-08T22:44:00Z">
        <w:r w:rsidRPr="00DD0BBB">
          <w:rPr>
            <w:rStyle w:val="Emphasis"/>
            <w:noProof/>
          </w:rPr>
          <w:lastRenderedPageBreak/>
          <mc:AlternateContent>
            <mc:Choice Requires="wps">
              <w:drawing>
                <wp:anchor distT="0" distB="0" distL="114300" distR="114300" simplePos="0" relativeHeight="25148928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11373D" w:rsidDel="005E4D9A" w:rsidRDefault="0011373D" w:rsidP="00432946">
                              <w:pPr>
                                <w:rPr>
                                  <w:del w:id="633" w:author="zhen yu" w:date="2014-11-08T22:44:00Z"/>
                                </w:rPr>
                              </w:pPr>
                            </w:p>
                            <w:p w14:paraId="73F72D31" w14:textId="77777777" w:rsidR="0011373D" w:rsidRDefault="0011373D" w:rsidP="00432946">
                              <w:pPr>
                                <w:rPr>
                                  <w:ins w:id="634" w:author="zhen yu" w:date="2014-11-08T23:04:00Z"/>
                                </w:rPr>
                              </w:pPr>
                            </w:p>
                            <w:p w14:paraId="12301019" w14:textId="52CD4D10" w:rsidR="0011373D" w:rsidRDefault="0011373D" w:rsidP="00432946">
                              <w:del w:id="635" w:author="zhen yu" w:date="2014-11-08T22:45:00Z">
                                <w:r w:rsidDel="00432946">
                                  <w:delText>Y</w:delText>
                                </w:r>
                              </w:del>
                              <w:ins w:id="636" w:author="zhen yu" w:date="2014-11-08T23:04:00Z">
                                <w:r>
                                  <w:t>Y</w:t>
                                </w:r>
                              </w:ins>
                              <w:r>
                                <w:t xml:space="preserve">ou can view </w:t>
                              </w:r>
                              <w:del w:id="637" w:author="zhen yu" w:date="2014-11-08T23:09:00Z">
                                <w:r w:rsidDel="005E4D9A">
                                  <w:delText xml:space="preserve">upcoming </w:delText>
                                </w:r>
                              </w:del>
                              <w:ins w:id="638" w:author="zhen yu" w:date="2014-11-08T23:09:00Z">
                                <w:r>
                                  <w:t xml:space="preserve">overlapping </w:t>
                                </w:r>
                              </w:ins>
                              <w:r>
                                <w:t>tasks by typing “</w:t>
                              </w:r>
                              <w:r w:rsidRPr="00BF5401">
                                <w:rPr>
                                  <w:b/>
                                </w:rPr>
                                <w:t>#</w:t>
                              </w:r>
                              <w:proofErr w:type="spellStart"/>
                              <w:del w:id="639" w:author="zhen yu" w:date="2014-11-08T23:05:00Z">
                                <w:r w:rsidDel="005E4D9A">
                                  <w:rPr>
                                    <w:b/>
                                  </w:rPr>
                                  <w:delText>upc</w:delText>
                                </w:r>
                              </w:del>
                              <w:ins w:id="640" w:author="zhen yu" w:date="2014-11-08T23:05:00Z">
                                <w:r>
                                  <w:rPr>
                                    <w:b/>
                                  </w:rPr>
                                  <w:t>olp</w:t>
                                </w:r>
                              </w:ins>
                              <w:proofErr w:type="spellEnd"/>
                              <w:r>
                                <w:t>”</w:t>
                              </w:r>
                              <w:ins w:id="641" w:author="Kelvin Ang" w:date="2014-11-09T08:38:00Z">
                                <w:r>
                                  <w:t xml:space="preserve"> in the command bar</w:t>
                                </w:r>
                              </w:ins>
                              <w:r>
                                <w:t>.</w:t>
                              </w:r>
                            </w:p>
                            <w:p w14:paraId="0ADC13C4" w14:textId="1B2B85C6" w:rsidR="0011373D" w:rsidRDefault="0011373D" w:rsidP="005E4D9A">
                              <w:pPr>
                                <w:rPr>
                                  <w:ins w:id="642" w:author="zhen yu" w:date="2014-11-08T23:06:00Z"/>
                                </w:rPr>
                              </w:pPr>
                              <w:ins w:id="643" w:author="zhen yu" w:date="2014-11-08T23:09:00Z">
                                <w:r>
                                  <w:t>Overlapping</w:t>
                                </w:r>
                              </w:ins>
                              <w:ins w:id="644" w:author="zhen yu" w:date="2014-11-08T23:06:00Z">
                                <w:r>
                                  <w:t xml:space="preserve"> tasks </w:t>
                                </w:r>
                              </w:ins>
                              <w:ins w:id="645" w:author="Kelvin Ang" w:date="2014-11-09T07:53:00Z">
                                <w:r>
                                  <w:t>are</w:t>
                                </w:r>
                              </w:ins>
                              <w:ins w:id="646" w:author="zhen yu" w:date="2014-11-08T23:06:00Z">
                                <w:del w:id="647" w:author="Kelvin Ang" w:date="2014-11-09T07:53:00Z">
                                  <w:r w:rsidDel="00387117">
                                    <w:delText>is</w:delText>
                                  </w:r>
                                </w:del>
                                <w:r>
                                  <w:t xml:space="preserve"> tagged with an “</w:t>
                                </w:r>
                                <w:r>
                                  <w:rPr>
                                    <w:b/>
                                  </w:rPr>
                                  <w:t>Overlapping</w:t>
                                </w:r>
                                <w:r>
                                  <w:t>” icon</w:t>
                                </w:r>
                              </w:ins>
                              <w:ins w:id="648" w:author="Kelvin Ang" w:date="2014-11-09T08:05:00Z">
                                <w:r>
                                  <w:t>.</w:t>
                                </w:r>
                              </w:ins>
                            </w:p>
                            <w:p w14:paraId="58E64075" w14:textId="67A0474C" w:rsidR="0011373D" w:rsidRDefault="0011373D" w:rsidP="005E4D9A">
                              <w:del w:id="64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11373D" w:rsidDel="005E4D9A" w:rsidRDefault="0011373D" w:rsidP="00432946">
                        <w:pPr>
                          <w:rPr>
                            <w:del w:id="650" w:author="zhen yu" w:date="2014-11-08T22:44:00Z"/>
                          </w:rPr>
                        </w:pPr>
                      </w:p>
                      <w:p w14:paraId="73F72D31" w14:textId="77777777" w:rsidR="0011373D" w:rsidRDefault="0011373D" w:rsidP="00432946">
                        <w:pPr>
                          <w:rPr>
                            <w:ins w:id="651" w:author="zhen yu" w:date="2014-11-08T23:04:00Z"/>
                          </w:rPr>
                        </w:pPr>
                      </w:p>
                      <w:p w14:paraId="12301019" w14:textId="52CD4D10" w:rsidR="0011373D" w:rsidRDefault="0011373D" w:rsidP="00432946">
                        <w:del w:id="652" w:author="zhen yu" w:date="2014-11-08T22:45:00Z">
                          <w:r w:rsidDel="00432946">
                            <w:delText>Y</w:delText>
                          </w:r>
                        </w:del>
                        <w:ins w:id="653" w:author="zhen yu" w:date="2014-11-08T23:04:00Z">
                          <w:r>
                            <w:t>Y</w:t>
                          </w:r>
                        </w:ins>
                        <w:r>
                          <w:t xml:space="preserve">ou can view </w:t>
                        </w:r>
                        <w:del w:id="654" w:author="zhen yu" w:date="2014-11-08T23:09:00Z">
                          <w:r w:rsidDel="005E4D9A">
                            <w:delText xml:space="preserve">upcoming </w:delText>
                          </w:r>
                        </w:del>
                        <w:ins w:id="655" w:author="zhen yu" w:date="2014-11-08T23:09:00Z">
                          <w:r>
                            <w:t xml:space="preserve">overlapping </w:t>
                          </w:r>
                        </w:ins>
                        <w:r>
                          <w:t>tasks by typing “</w:t>
                        </w:r>
                        <w:r w:rsidRPr="00BF5401">
                          <w:rPr>
                            <w:b/>
                          </w:rPr>
                          <w:t>#</w:t>
                        </w:r>
                        <w:proofErr w:type="spellStart"/>
                        <w:del w:id="656" w:author="zhen yu" w:date="2014-11-08T23:05:00Z">
                          <w:r w:rsidDel="005E4D9A">
                            <w:rPr>
                              <w:b/>
                            </w:rPr>
                            <w:delText>upc</w:delText>
                          </w:r>
                        </w:del>
                        <w:ins w:id="657" w:author="zhen yu" w:date="2014-11-08T23:05:00Z">
                          <w:r>
                            <w:rPr>
                              <w:b/>
                            </w:rPr>
                            <w:t>olp</w:t>
                          </w:r>
                        </w:ins>
                        <w:proofErr w:type="spellEnd"/>
                        <w:r>
                          <w:t>”</w:t>
                        </w:r>
                        <w:ins w:id="658" w:author="Kelvin Ang" w:date="2014-11-09T08:38:00Z">
                          <w:r>
                            <w:t xml:space="preserve"> in the command bar</w:t>
                          </w:r>
                        </w:ins>
                        <w:r>
                          <w:t>.</w:t>
                        </w:r>
                      </w:p>
                      <w:p w14:paraId="0ADC13C4" w14:textId="1B2B85C6" w:rsidR="0011373D" w:rsidRDefault="0011373D" w:rsidP="005E4D9A">
                        <w:pPr>
                          <w:rPr>
                            <w:ins w:id="659" w:author="zhen yu" w:date="2014-11-08T23:06:00Z"/>
                          </w:rPr>
                        </w:pPr>
                        <w:ins w:id="660" w:author="zhen yu" w:date="2014-11-08T23:09:00Z">
                          <w:r>
                            <w:t>Overlapping</w:t>
                          </w:r>
                        </w:ins>
                        <w:ins w:id="661" w:author="zhen yu" w:date="2014-11-08T23:06:00Z">
                          <w:r>
                            <w:t xml:space="preserve"> tasks </w:t>
                          </w:r>
                        </w:ins>
                        <w:ins w:id="662" w:author="Kelvin Ang" w:date="2014-11-09T07:53:00Z">
                          <w:r>
                            <w:t>are</w:t>
                          </w:r>
                        </w:ins>
                        <w:ins w:id="663" w:author="zhen yu" w:date="2014-11-08T23:06:00Z">
                          <w:del w:id="664" w:author="Kelvin Ang" w:date="2014-11-09T07:53:00Z">
                            <w:r w:rsidDel="00387117">
                              <w:delText>is</w:delText>
                            </w:r>
                          </w:del>
                          <w:r>
                            <w:t xml:space="preserve"> tagged with an “</w:t>
                          </w:r>
                          <w:r>
                            <w:rPr>
                              <w:b/>
                            </w:rPr>
                            <w:t>Overlapping</w:t>
                          </w:r>
                          <w:r>
                            <w:t>” icon</w:t>
                          </w:r>
                        </w:ins>
                        <w:ins w:id="665" w:author="Kelvin Ang" w:date="2014-11-09T08:05:00Z">
                          <w:r>
                            <w:t>.</w:t>
                          </w:r>
                        </w:ins>
                      </w:p>
                      <w:p w14:paraId="58E64075" w14:textId="67A0474C" w:rsidR="0011373D" w:rsidRDefault="0011373D" w:rsidP="005E4D9A">
                        <w:del w:id="666"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7" w:author="zhen yu" w:date="2014-11-08T23:04:00Z">
        <w:r w:rsidR="005E4D9A">
          <w:rPr>
            <w:rStyle w:val="Emphasis"/>
          </w:rPr>
          <w:t>Overlapping</w:t>
        </w:r>
      </w:ins>
      <w:ins w:id="668" w:author="zhen yu" w:date="2014-11-08T22:44:00Z">
        <w:r>
          <w:rPr>
            <w:rStyle w:val="Emphasis"/>
          </w:rPr>
          <w:t xml:space="preserve"> Tasks</w:t>
        </w:r>
      </w:ins>
    </w:p>
    <w:p w14:paraId="2A307AB8" w14:textId="18783541" w:rsidR="00432946" w:rsidRDefault="005E4D9A" w:rsidP="00432946">
      <w:pPr>
        <w:rPr>
          <w:ins w:id="669" w:author="zhen yu" w:date="2014-11-08T22:44:00Z"/>
        </w:rPr>
      </w:pPr>
      <w:ins w:id="670"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71" w:author="zhen yu" w:date="2014-11-08T23:08:00Z"/>
          <w:rStyle w:val="Emphasis"/>
        </w:rPr>
      </w:pPr>
      <w:ins w:id="672" w:author="zhen yu" w:date="2014-11-08T23:08:00Z">
        <w:r w:rsidRPr="00DD0BBB">
          <w:rPr>
            <w:rStyle w:val="Emphasis"/>
            <w:noProof/>
          </w:rPr>
          <mc:AlternateContent>
            <mc:Choice Requires="wps">
              <w:drawing>
                <wp:anchor distT="0" distB="0" distL="114300" distR="114300" simplePos="0" relativeHeight="2518179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11373D" w:rsidRDefault="0011373D" w:rsidP="005E4D9A"/>
                            <w:p w14:paraId="122D1BC6" w14:textId="40C73995" w:rsidR="0011373D" w:rsidRDefault="0011373D" w:rsidP="005E4D9A">
                              <w:r>
                                <w:t xml:space="preserve">You can view </w:t>
                              </w:r>
                              <w:del w:id="673" w:author="zhen yu" w:date="2014-11-08T23:24:00Z">
                                <w:r w:rsidDel="00B955B4">
                                  <w:delText xml:space="preserve">upcoming </w:delText>
                                </w:r>
                              </w:del>
                              <w:ins w:id="674" w:author="zhen yu" w:date="2014-11-08T23:24:00Z">
                                <w:r>
                                  <w:t xml:space="preserve">completed </w:t>
                                </w:r>
                              </w:ins>
                              <w:r>
                                <w:t>tasks by typing “</w:t>
                              </w:r>
                              <w:r w:rsidRPr="00BF5401">
                                <w:rPr>
                                  <w:b/>
                                </w:rPr>
                                <w:t>#</w:t>
                              </w:r>
                              <w:proofErr w:type="spellStart"/>
                              <w:del w:id="675" w:author="zhen yu" w:date="2014-11-08T23:24:00Z">
                                <w:r w:rsidDel="00B955B4">
                                  <w:rPr>
                                    <w:b/>
                                  </w:rPr>
                                  <w:delText>olp</w:delText>
                                </w:r>
                              </w:del>
                              <w:ins w:id="676" w:author="zhen yu" w:date="2014-11-08T23:24:00Z">
                                <w:r>
                                  <w:rPr>
                                    <w:b/>
                                  </w:rPr>
                                  <w:t>dne</w:t>
                                </w:r>
                              </w:ins>
                              <w:proofErr w:type="spellEnd"/>
                              <w:r>
                                <w:t>”.</w:t>
                              </w:r>
                            </w:p>
                            <w:p w14:paraId="678F39A5" w14:textId="65843A95" w:rsidR="0011373D" w:rsidRDefault="0011373D" w:rsidP="005E4D9A">
                              <w:del w:id="677" w:author="zhen yu" w:date="2014-11-08T23:24:00Z">
                                <w:r w:rsidDel="00B955B4">
                                  <w:delText xml:space="preserve">Upcoming </w:delText>
                                </w:r>
                              </w:del>
                              <w:ins w:id="678" w:author="zhen yu" w:date="2014-11-08T23:24:00Z">
                                <w:r>
                                  <w:t xml:space="preserve">Completed </w:t>
                                </w:r>
                              </w:ins>
                              <w:r>
                                <w:t xml:space="preserve">tasks </w:t>
                              </w:r>
                              <w:ins w:id="679" w:author="Kelvin Ang" w:date="2014-11-09T08:38:00Z">
                                <w:r>
                                  <w:t>are</w:t>
                                </w:r>
                              </w:ins>
                              <w:del w:id="680" w:author="Kelvin Ang" w:date="2014-11-09T08:38:00Z">
                                <w:r w:rsidDel="001A4630">
                                  <w:delText>is</w:delText>
                                </w:r>
                              </w:del>
                              <w:r>
                                <w:t xml:space="preserve"> tagged with a</w:t>
                              </w:r>
                              <w:ins w:id="681" w:author="Kelvin Ang" w:date="2014-11-09T08:38:00Z">
                                <w:r>
                                  <w:t xml:space="preserve"> </w:t>
                                </w:r>
                              </w:ins>
                              <w:del w:id="682" w:author="Kelvin Ang" w:date="2014-11-09T08:38:00Z">
                                <w:r w:rsidDel="00105273">
                                  <w:delText xml:space="preserve">n </w:delText>
                                </w:r>
                              </w:del>
                              <w:r>
                                <w:t>“</w:t>
                              </w:r>
                              <w:del w:id="683" w:author="zhen yu" w:date="2014-11-08T23:25:00Z">
                                <w:r w:rsidDel="00B955B4">
                                  <w:rPr>
                                    <w:b/>
                                  </w:rPr>
                                  <w:delText>Overlapping</w:delText>
                                </w:r>
                              </w:del>
                              <w:ins w:id="684" w:author="zhen yu" w:date="2014-11-08T23:25:00Z">
                                <w:r>
                                  <w:rPr>
                                    <w:b/>
                                  </w:rPr>
                                  <w:t>Done</w:t>
                                </w:r>
                              </w:ins>
                              <w:r>
                                <w:t>” icon</w:t>
                              </w:r>
                              <w:ins w:id="685" w:author="Kelvin Ang" w:date="2014-11-09T08:05:00Z">
                                <w:r>
                                  <w:t>.</w:t>
                                </w:r>
                              </w:ins>
                            </w:p>
                            <w:p w14:paraId="7CA34A0D" w14:textId="77777777" w:rsidR="0011373D" w:rsidRDefault="0011373D"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11373D" w:rsidRDefault="0011373D" w:rsidP="005E4D9A"/>
                      <w:p w14:paraId="122D1BC6" w14:textId="40C73995" w:rsidR="0011373D" w:rsidRDefault="0011373D" w:rsidP="005E4D9A">
                        <w:r>
                          <w:t xml:space="preserve">You can view </w:t>
                        </w:r>
                        <w:del w:id="686" w:author="zhen yu" w:date="2014-11-08T23:24:00Z">
                          <w:r w:rsidDel="00B955B4">
                            <w:delText xml:space="preserve">upcoming </w:delText>
                          </w:r>
                        </w:del>
                        <w:ins w:id="687" w:author="zhen yu" w:date="2014-11-08T23:24:00Z">
                          <w:r>
                            <w:t xml:space="preserve">completed </w:t>
                          </w:r>
                        </w:ins>
                        <w:r>
                          <w:t>tasks by typing “</w:t>
                        </w:r>
                        <w:r w:rsidRPr="00BF5401">
                          <w:rPr>
                            <w:b/>
                          </w:rPr>
                          <w:t>#</w:t>
                        </w:r>
                        <w:proofErr w:type="spellStart"/>
                        <w:del w:id="688" w:author="zhen yu" w:date="2014-11-08T23:24:00Z">
                          <w:r w:rsidDel="00B955B4">
                            <w:rPr>
                              <w:b/>
                            </w:rPr>
                            <w:delText>olp</w:delText>
                          </w:r>
                        </w:del>
                        <w:ins w:id="689" w:author="zhen yu" w:date="2014-11-08T23:24:00Z">
                          <w:r>
                            <w:rPr>
                              <w:b/>
                            </w:rPr>
                            <w:t>dne</w:t>
                          </w:r>
                        </w:ins>
                        <w:proofErr w:type="spellEnd"/>
                        <w:r>
                          <w:t>”.</w:t>
                        </w:r>
                      </w:p>
                      <w:p w14:paraId="678F39A5" w14:textId="65843A95" w:rsidR="0011373D" w:rsidRDefault="0011373D" w:rsidP="005E4D9A">
                        <w:del w:id="690" w:author="zhen yu" w:date="2014-11-08T23:24:00Z">
                          <w:r w:rsidDel="00B955B4">
                            <w:delText xml:space="preserve">Upcoming </w:delText>
                          </w:r>
                        </w:del>
                        <w:ins w:id="691" w:author="zhen yu" w:date="2014-11-08T23:24:00Z">
                          <w:r>
                            <w:t xml:space="preserve">Completed </w:t>
                          </w:r>
                        </w:ins>
                        <w:r>
                          <w:t xml:space="preserve">tasks </w:t>
                        </w:r>
                        <w:ins w:id="692" w:author="Kelvin Ang" w:date="2014-11-09T08:38:00Z">
                          <w:r>
                            <w:t>are</w:t>
                          </w:r>
                        </w:ins>
                        <w:del w:id="693" w:author="Kelvin Ang" w:date="2014-11-09T08:38:00Z">
                          <w:r w:rsidDel="001A4630">
                            <w:delText>is</w:delText>
                          </w:r>
                        </w:del>
                        <w:r>
                          <w:t xml:space="preserve"> tagged with a</w:t>
                        </w:r>
                        <w:ins w:id="694" w:author="Kelvin Ang" w:date="2014-11-09T08:38:00Z">
                          <w:r>
                            <w:t xml:space="preserve"> </w:t>
                          </w:r>
                        </w:ins>
                        <w:del w:id="695" w:author="Kelvin Ang" w:date="2014-11-09T08:38:00Z">
                          <w:r w:rsidDel="00105273">
                            <w:delText xml:space="preserve">n </w:delText>
                          </w:r>
                        </w:del>
                        <w:r>
                          <w:t>“</w:t>
                        </w:r>
                        <w:del w:id="696" w:author="zhen yu" w:date="2014-11-08T23:25:00Z">
                          <w:r w:rsidDel="00B955B4">
                            <w:rPr>
                              <w:b/>
                            </w:rPr>
                            <w:delText>Overlapping</w:delText>
                          </w:r>
                        </w:del>
                        <w:ins w:id="697" w:author="zhen yu" w:date="2014-11-08T23:25:00Z">
                          <w:r>
                            <w:rPr>
                              <w:b/>
                            </w:rPr>
                            <w:t>Done</w:t>
                          </w:r>
                        </w:ins>
                        <w:r>
                          <w:t>” icon</w:t>
                        </w:r>
                        <w:ins w:id="698" w:author="Kelvin Ang" w:date="2014-11-09T08:05:00Z">
                          <w:r>
                            <w:t>.</w:t>
                          </w:r>
                        </w:ins>
                      </w:p>
                      <w:p w14:paraId="7CA34A0D" w14:textId="77777777" w:rsidR="0011373D" w:rsidRDefault="0011373D"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9" w:author="zhen yu" w:date="2014-11-08T22:23:00Z"/>
          <w:rPrChange w:id="700" w:author="zhen yu" w:date="2014-11-08T23:08:00Z">
            <w:rPr>
              <w:ins w:id="701" w:author="zhen yu" w:date="2014-11-08T22:23:00Z"/>
              <w:b/>
              <w:i/>
            </w:rPr>
          </w:rPrChange>
        </w:rPr>
      </w:pPr>
      <w:ins w:id="702"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03"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8624"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11373D" w:rsidRDefault="0011373D" w:rsidP="00D25D4F">
                            <w:r>
                              <w:t xml:space="preserve">You can also search for tasks </w:t>
                            </w:r>
                            <w:ins w:id="704" w:author="zhen yu" w:date="2014-11-09T00:17:00Z">
                              <w:r>
                                <w:t xml:space="preserve">by </w:t>
                              </w:r>
                            </w:ins>
                            <w:r>
                              <w:t>typing “</w:t>
                            </w:r>
                            <w:r w:rsidRPr="003A7D6F">
                              <w:rPr>
                                <w:b/>
                              </w:rPr>
                              <w:t>search</w:t>
                            </w:r>
                            <w:r>
                              <w:t>”</w:t>
                            </w:r>
                            <w:ins w:id="705" w:author="Kelvin Ang" w:date="2014-11-09T08:05:00Z">
                              <w:r>
                                <w:t xml:space="preserve"> or </w:t>
                              </w:r>
                              <w:r w:rsidRPr="00705B63">
                                <w:rPr>
                                  <w:b/>
                                  <w:rPrChange w:id="706" w:author="Kelvin Ang" w:date="2014-11-09T08:05:00Z">
                                    <w:rPr/>
                                  </w:rPrChange>
                                </w:rPr>
                                <w:t>“find”</w:t>
                              </w:r>
                              <w:r>
                                <w:t xml:space="preserve"> </w:t>
                              </w:r>
                            </w:ins>
                            <w:del w:id="707" w:author="Kelvin Ang" w:date="2014-11-09T08:05:00Z">
                              <w:r w:rsidDel="00705B63">
                                <w:delText xml:space="preserve">, or alternative commands, </w:delText>
                              </w:r>
                            </w:del>
                            <w:r>
                              <w:t xml:space="preserve">followed by </w:t>
                            </w:r>
                            <w:ins w:id="708" w:author="Kelvin Ang" w:date="2014-11-09T07:54:00Z">
                              <w:r>
                                <w:t>search keywords</w:t>
                              </w:r>
                            </w:ins>
                            <w:ins w:id="709" w:author="Kelvin Ang" w:date="2014-11-09T07:55:00Z">
                              <w:r>
                                <w:t>, dates or a date range</w:t>
                              </w:r>
                            </w:ins>
                            <w:del w:id="710"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11373D" w:rsidRDefault="0011373D" w:rsidP="00D25D4F">
                      <w:r>
                        <w:t xml:space="preserve">You can also search for tasks </w:t>
                      </w:r>
                      <w:ins w:id="711" w:author="zhen yu" w:date="2014-11-09T00:17:00Z">
                        <w:r>
                          <w:t xml:space="preserve">by </w:t>
                        </w:r>
                      </w:ins>
                      <w:r>
                        <w:t>typing “</w:t>
                      </w:r>
                      <w:r w:rsidRPr="003A7D6F">
                        <w:rPr>
                          <w:b/>
                        </w:rPr>
                        <w:t>search</w:t>
                      </w:r>
                      <w:r>
                        <w:t>”</w:t>
                      </w:r>
                      <w:ins w:id="712" w:author="Kelvin Ang" w:date="2014-11-09T08:05:00Z">
                        <w:r>
                          <w:t xml:space="preserve"> or </w:t>
                        </w:r>
                        <w:r w:rsidRPr="00705B63">
                          <w:rPr>
                            <w:b/>
                            <w:rPrChange w:id="713" w:author="Kelvin Ang" w:date="2014-11-09T08:05:00Z">
                              <w:rPr/>
                            </w:rPrChange>
                          </w:rPr>
                          <w:t>“find”</w:t>
                        </w:r>
                        <w:r>
                          <w:t xml:space="preserve"> </w:t>
                        </w:r>
                      </w:ins>
                      <w:del w:id="714" w:author="Kelvin Ang" w:date="2014-11-09T08:05:00Z">
                        <w:r w:rsidDel="00705B63">
                          <w:delText xml:space="preserve">, or alternative commands, </w:delText>
                        </w:r>
                      </w:del>
                      <w:r>
                        <w:t xml:space="preserve">followed by </w:t>
                      </w:r>
                      <w:ins w:id="715" w:author="Kelvin Ang" w:date="2014-11-09T07:54:00Z">
                        <w:r>
                          <w:t>search keywords</w:t>
                        </w:r>
                      </w:ins>
                      <w:ins w:id="716" w:author="Kelvin Ang" w:date="2014-11-09T07:55:00Z">
                        <w:r>
                          <w:t>, dates or a date range</w:t>
                        </w:r>
                      </w:ins>
                      <w:del w:id="717"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39456"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9B24BD0" id="Group 146" o:spid="_x0000_s1026" style="position:absolute;margin-left:.7pt;margin-top:289.35pt;width:320.75pt;height:176.6pt;z-index:251539456;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0240"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8" w:name="_Toc403237665"/>
      <w:bookmarkStart w:id="719" w:name="_Toc403237709"/>
      <w:bookmarkStart w:id="720" w:name="_Toc403237873"/>
      <w:r>
        <w:rPr>
          <w:noProof/>
        </w:rPr>
        <w:lastRenderedPageBreak/>
        <mc:AlternateContent>
          <mc:Choice Requires="wps">
            <w:drawing>
              <wp:anchor distT="0" distB="0" distL="114300" distR="114300" simplePos="0" relativeHeight="251555840"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72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722" w:author="zhen yu" w:date="2014-11-09T00:18:00Z" w:name="move403255652"/>
                            <w:moveTo w:id="723" w:author="zhen yu" w:date="2014-11-09T00:18:00Z">
                              <w:r>
                                <w:t>Make your necessary changes and hit enter to save the changes.</w:t>
                              </w:r>
                            </w:moveTo>
                          </w:p>
                          <w:moveToRangeEnd w:id="722"/>
                          <w:p w14:paraId="38794C49"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72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725" w:author="zhen yu" w:date="2014-11-09T00:18:00Z" w:name="move403255652"/>
                      <w:moveTo w:id="726" w:author="zhen yu" w:date="2014-11-09T00:18:00Z">
                        <w:r>
                          <w:t>Make your necessary changes and hit enter to save the changes.</w:t>
                        </w:r>
                      </w:moveTo>
                    </w:p>
                    <w:moveToRangeEnd w:id="725"/>
                    <w:p w14:paraId="38794C49" w14:textId="77777777" w:rsidR="0011373D" w:rsidRDefault="0011373D" w:rsidP="007E4E47"/>
                  </w:txbxContent>
                </v:textbox>
                <w10:wrap type="tight"/>
              </v:shape>
            </w:pict>
          </mc:Fallback>
        </mc:AlternateContent>
      </w:r>
      <w:r w:rsidR="00F167B4" w:rsidRPr="00DD0BBB">
        <w:rPr>
          <w:rStyle w:val="Emphasis"/>
        </w:rPr>
        <w:t>Editing a Task</w:t>
      </w:r>
      <w:bookmarkEnd w:id="718"/>
      <w:bookmarkEnd w:id="719"/>
      <w:bookmarkEnd w:id="720"/>
    </w:p>
    <w:p w14:paraId="08CFA4EB" w14:textId="195A7257" w:rsidR="007E4E47" w:rsidRPr="007E4E47" w:rsidRDefault="00705B63" w:rsidP="007B7679">
      <w:ins w:id="727" w:author="Kelvin Ang" w:date="2014-11-09T08:06:00Z">
        <w:r>
          <w:rPr>
            <w:noProof/>
          </w:rPr>
          <mc:AlternateContent>
            <mc:Choice Requires="wps">
              <w:drawing>
                <wp:anchor distT="0" distB="0" distL="114300" distR="114300" simplePos="0" relativeHeight="251853824"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11373D" w:rsidDel="00851C98" w:rsidRDefault="0011373D" w:rsidP="00705B63">
                              <w:pPr>
                                <w:rPr>
                                  <w:del w:id="728" w:author="Kelvin Ang" w:date="2014-11-09T08:06:00Z"/>
                                </w:rPr>
                              </w:pPr>
                              <w:del w:id="72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730" w:author="zhen yu" w:date="2014-11-09T00:18:00Z"/>
                                  <w:del w:id="731" w:author="Kelvin Ang" w:date="2014-11-09T08:06:00Z"/>
                                </w:rPr>
                              </w:pPr>
                              <w:del w:id="73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733" w:author="zhen yu" w:date="2014-11-09T00:18:00Z">
                                <w:del w:id="734" w:author="Kelvin Ang" w:date="2014-11-09T08:06:00Z">
                                  <w:r w:rsidDel="00851C98">
                                    <w:delText>Make your necessary changes and hit enter to save the changes.</w:delText>
                                  </w:r>
                                </w:del>
                              </w:ins>
                              <w:ins w:id="735" w:author="Kelvin Ang" w:date="2014-11-09T08:06:00Z">
                                <w:r>
                                  <w:t xml:space="preserve">Your changes will be immediately reflected, and the modified task will be highlighted in </w:t>
                                </w:r>
                              </w:ins>
                              <w:ins w:id="736" w:author="Kelvin Ang" w:date="2014-11-09T08:07:00Z">
                                <w:r w:rsidRPr="0073703E">
                                  <w:rPr>
                                    <w:color w:val="00B0F0"/>
                                  </w:rPr>
                                  <w:t>cyan</w:t>
                                </w:r>
                              </w:ins>
                              <w:ins w:id="737" w:author="Kelvin Ang" w:date="2014-11-09T08:06:00Z">
                                <w:r>
                                  <w:t>.</w:t>
                                </w:r>
                              </w:ins>
                            </w:p>
                            <w:p w14:paraId="0AC2D0B4" w14:textId="77777777" w:rsidR="0011373D" w:rsidRDefault="0011373D"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11373D" w:rsidDel="00851C98" w:rsidRDefault="0011373D" w:rsidP="00705B63">
                        <w:pPr>
                          <w:rPr>
                            <w:del w:id="738" w:author="Kelvin Ang" w:date="2014-11-09T08:06:00Z"/>
                          </w:rPr>
                        </w:pPr>
                        <w:del w:id="73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740" w:author="zhen yu" w:date="2014-11-09T00:18:00Z"/>
                            <w:del w:id="741" w:author="Kelvin Ang" w:date="2014-11-09T08:06:00Z"/>
                          </w:rPr>
                        </w:pPr>
                        <w:del w:id="74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743" w:author="zhen yu" w:date="2014-11-09T00:18:00Z">
                          <w:del w:id="744" w:author="Kelvin Ang" w:date="2014-11-09T08:06:00Z">
                            <w:r w:rsidDel="00851C98">
                              <w:delText>Make your necessary changes and hit enter to save the changes.</w:delText>
                            </w:r>
                          </w:del>
                        </w:ins>
                        <w:ins w:id="745" w:author="Kelvin Ang" w:date="2014-11-09T08:06:00Z">
                          <w:r>
                            <w:t xml:space="preserve">Your changes will be immediately reflected, and the modified task will be highlighted in </w:t>
                          </w:r>
                        </w:ins>
                        <w:ins w:id="746" w:author="Kelvin Ang" w:date="2014-11-09T08:07:00Z">
                          <w:r w:rsidRPr="0073703E">
                            <w:rPr>
                              <w:color w:val="00B0F0"/>
                            </w:rPr>
                            <w:t>cyan</w:t>
                          </w:r>
                        </w:ins>
                        <w:ins w:id="747" w:author="Kelvin Ang" w:date="2014-11-09T08:06:00Z">
                          <w:r>
                            <w:t>.</w:t>
                          </w:r>
                        </w:ins>
                      </w:p>
                      <w:p w14:paraId="0AC2D0B4" w14:textId="77777777" w:rsidR="0011373D" w:rsidRDefault="0011373D" w:rsidP="00705B63"/>
                    </w:txbxContent>
                  </v:textbox>
                  <w10:wrap type="tight"/>
                </v:shape>
              </w:pict>
            </mc:Fallback>
          </mc:AlternateContent>
        </w:r>
      </w:ins>
      <w:r w:rsidR="00A13EA7">
        <w:rPr>
          <w:noProof/>
        </w:rPr>
        <mc:AlternateContent>
          <mc:Choice Requires="wps">
            <w:drawing>
              <wp:anchor distT="0" distB="0" distL="114300" distR="114300" simplePos="0" relativeHeight="251661312"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A032D37" id="AutoShape 71" o:spid="_x0000_s1026" type="#_x0000_t32" style="position:absolute;margin-left:59.75pt;margin-top:256.45pt;width:118.2pt;height:17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449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3975E" id="Rectangle 11" o:spid="_x0000_s1026" style="position:absolute;margin-left:0;margin-top:240.15pt;width:130.4pt;height:1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1984"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F5354" id="Rectangle 11" o:spid="_x0000_s1026" style="position:absolute;margin-left:63.15pt;margin-top:144.8pt;width:226.85pt;height:44.1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812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11373D" w:rsidDel="00E97586" w:rsidRDefault="0011373D" w:rsidP="007E4E47">
                            <w:moveFromRangeStart w:id="748" w:author="zhen yu" w:date="2014-11-09T00:18:00Z" w:name="move403255652"/>
                            <w:moveFrom w:id="749" w:author="zhen yu" w:date="2014-11-09T00:18:00Z">
                              <w:r w:rsidDel="00E97586">
                                <w:t>Make your necessary changes and hit enter to save the changes.</w:t>
                              </w:r>
                            </w:moveFrom>
                          </w:p>
                          <w:moveFromRangeEnd w:id="748"/>
                          <w:p w14:paraId="45A14247" w14:textId="77777777" w:rsidR="0011373D" w:rsidRDefault="0011373D" w:rsidP="007E4E47"/>
                          <w:p w14:paraId="56787B9A"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11373D" w:rsidDel="00E97586" w:rsidRDefault="0011373D" w:rsidP="007E4E47">
                      <w:moveFromRangeStart w:id="750" w:author="zhen yu" w:date="2014-11-09T00:18:00Z" w:name="move403255652"/>
                      <w:moveFrom w:id="751" w:author="zhen yu" w:date="2014-11-09T00:18:00Z">
                        <w:r w:rsidDel="00E97586">
                          <w:t>Make your necessary changes and hit enter to save the changes.</w:t>
                        </w:r>
                      </w:moveFrom>
                    </w:p>
                    <w:moveFromRangeEnd w:id="750"/>
                    <w:p w14:paraId="45A14247" w14:textId="77777777" w:rsidR="0011373D" w:rsidRDefault="0011373D" w:rsidP="007E4E47"/>
                    <w:p w14:paraId="56787B9A" w14:textId="77777777" w:rsidR="0011373D" w:rsidRDefault="0011373D" w:rsidP="007E4E47"/>
                  </w:txbxContent>
                </v:textbox>
                <w10:wrap type="tight"/>
              </v:shape>
            </w:pict>
          </mc:Fallback>
        </mc:AlternateContent>
      </w:r>
    </w:p>
    <w:p w14:paraId="01253832" w14:textId="7DA9E7AC" w:rsidR="00826AEF" w:rsidRPr="00DD0BBB" w:rsidRDefault="009D2113" w:rsidP="007B7679">
      <w:pPr>
        <w:rPr>
          <w:rStyle w:val="Emphasis"/>
        </w:rPr>
      </w:pPr>
      <w:bookmarkStart w:id="752" w:name="_Toc403237666"/>
      <w:bookmarkStart w:id="753" w:name="_Toc403237710"/>
      <w:bookmarkStart w:id="754" w:name="_Toc403237874"/>
      <w:r w:rsidRPr="00DD0BBB">
        <w:rPr>
          <w:rStyle w:val="Emphasis"/>
          <w:noProof/>
        </w:rPr>
        <w:lastRenderedPageBreak/>
        <mc:AlternateContent>
          <mc:Choice Requires="wps">
            <w:drawing>
              <wp:anchor distT="0" distB="0" distL="114300" distR="114300" simplePos="0" relativeHeight="251760640"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v:textbox>
                <w10:wrap type="tight"/>
              </v:shape>
            </w:pict>
          </mc:Fallback>
        </mc:AlternateContent>
      </w:r>
      <w:r w:rsidR="00826AEF" w:rsidRPr="00DD0BBB">
        <w:rPr>
          <w:rStyle w:val="Emphasis"/>
        </w:rPr>
        <w:t>Completing a Task</w:t>
      </w:r>
      <w:bookmarkEnd w:id="752"/>
      <w:bookmarkEnd w:id="753"/>
      <w:bookmarkEnd w:id="754"/>
    </w:p>
    <w:p w14:paraId="57DE2529" w14:textId="7ADF4F40" w:rsidR="00444277" w:rsidRDefault="009D2113" w:rsidP="007B7679">
      <w:r>
        <w:rPr>
          <w:noProof/>
        </w:rPr>
        <mc:AlternateContent>
          <mc:Choice Requires="wpg">
            <w:drawing>
              <wp:anchor distT="0" distB="0" distL="114300" distR="114300" simplePos="0" relativeHeight="251768832"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8ACFA2" id="Group 164" o:spid="_x0000_s1026" style="position:absolute;margin-left:-2.15pt;margin-top:241.95pt;width:235.35pt;height:317.15pt;z-index:251768832;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4736"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11373D" w:rsidRDefault="0011373D" w:rsidP="00B63B97">
                            <w:r>
                              <w:t xml:space="preserve">The specified task is moved into the </w:t>
                            </w:r>
                            <w:ins w:id="755" w:author="Kelvin Ang" w:date="2014-11-09T08:40:00Z">
                              <w:r>
                                <w:t>“</w:t>
                              </w:r>
                            </w:ins>
                            <w:r w:rsidRPr="009D2113">
                              <w:rPr>
                                <w:b/>
                              </w:rPr>
                              <w:t>#</w:t>
                            </w:r>
                            <w:proofErr w:type="spellStart"/>
                            <w:r w:rsidRPr="009D2113">
                              <w:rPr>
                                <w:b/>
                              </w:rPr>
                              <w:t>dne</w:t>
                            </w:r>
                            <w:proofErr w:type="spellEnd"/>
                            <w:ins w:id="756"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11373D" w:rsidRDefault="0011373D" w:rsidP="00B63B97">
                      <w:r>
                        <w:t xml:space="preserve">The specified task is moved into the </w:t>
                      </w:r>
                      <w:ins w:id="757" w:author="Kelvin Ang" w:date="2014-11-09T08:40:00Z">
                        <w:r>
                          <w:t>“</w:t>
                        </w:r>
                      </w:ins>
                      <w:r w:rsidRPr="009D2113">
                        <w:rPr>
                          <w:b/>
                        </w:rPr>
                        <w:t>#</w:t>
                      </w:r>
                      <w:proofErr w:type="spellStart"/>
                      <w:r w:rsidRPr="009D2113">
                        <w:rPr>
                          <w:b/>
                        </w:rPr>
                        <w:t>dne</w:t>
                      </w:r>
                      <w:proofErr w:type="spellEnd"/>
                      <w:ins w:id="758"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9" w:name="_Toc403237667"/>
      <w:bookmarkStart w:id="760" w:name="_Toc403237711"/>
      <w:bookmarkStart w:id="761" w:name="_Toc403237875"/>
      <w:r w:rsidRPr="00DD0BBB">
        <w:rPr>
          <w:rStyle w:val="Emphasis"/>
          <w:noProof/>
        </w:rPr>
        <w:lastRenderedPageBreak/>
        <mc:AlternateContent>
          <mc:Choice Requires="wps">
            <w:drawing>
              <wp:anchor distT="0" distB="0" distL="114300" distR="114300" simplePos="0" relativeHeight="251772928"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2" w:author="Kelvin Ang" w:date="2014-11-09T08:40:00Z">
                              <w:r w:rsidDel="006724B5">
                                <w:delText>specific task number or numbers</w:delText>
                              </w:r>
                            </w:del>
                            <w:ins w:id="763"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11373D" w:rsidRDefault="0011373D"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4" w:author="Kelvin Ang" w:date="2014-11-09T08:40:00Z">
                        <w:r w:rsidDel="006724B5">
                          <w:delText>specific task number or numbers</w:delText>
                        </w:r>
                      </w:del>
                      <w:ins w:id="765"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v:textbox>
                <w10:wrap type="tight"/>
              </v:shape>
            </w:pict>
          </mc:Fallback>
        </mc:AlternateContent>
      </w:r>
      <w:r w:rsidR="00826AEF" w:rsidRPr="00DD0BBB">
        <w:rPr>
          <w:rStyle w:val="Emphasis"/>
        </w:rPr>
        <w:t>Deleting a Task</w:t>
      </w:r>
      <w:bookmarkEnd w:id="759"/>
      <w:bookmarkEnd w:id="760"/>
      <w:bookmarkEnd w:id="761"/>
    </w:p>
    <w:p w14:paraId="0007F289" w14:textId="7873C81B" w:rsidR="00352D50" w:rsidRDefault="00D23816" w:rsidP="007B7679">
      <w:r>
        <w:rPr>
          <w:noProof/>
        </w:rPr>
        <mc:AlternateContent>
          <mc:Choice Requires="wpg">
            <w:drawing>
              <wp:anchor distT="0" distB="0" distL="114300" distR="114300" simplePos="0" relativeHeight="251781120"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B5FCC58" id="Group 170" o:spid="_x0000_s1026" style="position:absolute;margin-left:0;margin-top:250.55pt;width:315pt;height:267.3pt;z-index:251781120;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702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11373D" w:rsidRDefault="0011373D" w:rsidP="004C7CEE">
                            <w:r>
                              <w:t>The item is deleted and removed from display.</w:t>
                            </w:r>
                          </w:p>
                          <w:p w14:paraId="566B47C4" w14:textId="77777777" w:rsidR="0011373D" w:rsidRDefault="00113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11373D" w:rsidRDefault="0011373D" w:rsidP="004C7CEE">
                      <w:r>
                        <w:t>The item is deleted and removed from display.</w:t>
                      </w:r>
                    </w:p>
                    <w:p w14:paraId="566B47C4" w14:textId="77777777" w:rsidR="0011373D" w:rsidRDefault="0011373D"/>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6" w:name="_Toc403237668"/>
      <w:bookmarkStart w:id="767" w:name="_Toc403237712"/>
      <w:bookmarkStart w:id="768" w:name="_Toc403237876"/>
      <w:r>
        <w:rPr>
          <w:noProof/>
        </w:rPr>
        <w:lastRenderedPageBreak/>
        <mc:AlternateContent>
          <mc:Choice Requires="wpg">
            <w:drawing>
              <wp:anchor distT="0" distB="0" distL="114300" distR="114300" simplePos="0" relativeHeight="251785216"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4546DB" id="Group 181" o:spid="_x0000_s1026" style="position:absolute;margin-left:0;margin-top:267.95pt;width:300.95pt;height:308.9pt;z-index:251785216;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89312"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69" w:author="zhen yu" w:date="2014-11-08T23:46:00Z">
                                  <w:rPr>
                                    <w:b/>
                                  </w:rPr>
                                </w:rPrChange>
                              </w:rPr>
                              <w:t>hotkey</w:t>
                            </w:r>
                            <w:r>
                              <w:t>.</w:t>
                            </w:r>
                          </w:p>
                          <w:p w14:paraId="1F54EC7C" w14:textId="77777777" w:rsidR="0011373D" w:rsidRDefault="0011373D"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70" w:author="zhen yu" w:date="2014-11-08T23:46:00Z">
                            <w:rPr>
                              <w:b/>
                            </w:rPr>
                          </w:rPrChange>
                        </w:rPr>
                        <w:t>hotkey</w:t>
                      </w:r>
                      <w:r>
                        <w:t>.</w:t>
                      </w:r>
                    </w:p>
                    <w:p w14:paraId="1F54EC7C" w14:textId="77777777" w:rsidR="0011373D" w:rsidRDefault="0011373D"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6"/>
      <w:bookmarkEnd w:id="767"/>
      <w:bookmarkEnd w:id="768"/>
    </w:p>
    <w:p w14:paraId="075A901D" w14:textId="57ED142A" w:rsidR="00013698" w:rsidRPr="00013698" w:rsidRDefault="00D9012A" w:rsidP="007B7679">
      <w:r>
        <w:rPr>
          <w:noProof/>
        </w:rPr>
        <mc:AlternateContent>
          <mc:Choice Requires="wps">
            <w:drawing>
              <wp:anchor distT="0" distB="0" distL="114300" distR="114300" simplePos="0" relativeHeight="251793408"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1" w:author="zhen yu" w:date="2014-11-08T23:46:00Z">
                                  <w:rPr>
                                    <w:b/>
                                  </w:rPr>
                                </w:rPrChange>
                              </w:rPr>
                              <w:t>hotkey</w:t>
                            </w:r>
                            <w:r>
                              <w:t>.</w:t>
                            </w:r>
                          </w:p>
                          <w:p w14:paraId="639955BA" w14:textId="77777777" w:rsidR="0011373D" w:rsidRDefault="0011373D"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2" w:author="zhen yu" w:date="2014-11-08T23:46:00Z">
                            <w:rPr>
                              <w:b/>
                            </w:rPr>
                          </w:rPrChange>
                        </w:rPr>
                        <w:t>hotkey</w:t>
                      </w:r>
                      <w:r>
                        <w:t>.</w:t>
                      </w:r>
                    </w:p>
                    <w:p w14:paraId="639955BA" w14:textId="77777777" w:rsidR="0011373D" w:rsidRDefault="0011373D"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73" w:name="_Toc403237669"/>
      <w:bookmarkStart w:id="774" w:name="_Toc403237713"/>
      <w:bookmarkStart w:id="775"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73"/>
      <w:bookmarkEnd w:id="774"/>
      <w:bookmarkEnd w:id="775"/>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09792"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11373D" w:rsidRDefault="0011373D" w:rsidP="00D9012A">
                            <w:r>
                              <w:t xml:space="preserve">You can </w:t>
                            </w:r>
                            <w:del w:id="776" w:author="Kelvin Ang" w:date="2014-11-09T08:41:00Z">
                              <w:r w:rsidDel="00D45E3B">
                                <w:delText>set priority</w:delText>
                              </w:r>
                            </w:del>
                            <w:ins w:id="777" w:author="Kelvin Ang" w:date="2014-11-09T08:41:00Z">
                              <w:r>
                                <w:t>prioritize a task</w:t>
                              </w:r>
                            </w:ins>
                            <w:r>
                              <w:t xml:space="preserve"> by </w:t>
                            </w:r>
                            <w:proofErr w:type="spellStart"/>
                            <w:r w:rsidRPr="00872ADC">
                              <w:rPr>
                                <w:b/>
                                <w:rPrChange w:id="77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11373D" w:rsidRDefault="0011373D" w:rsidP="00D9012A">
                      <w:r>
                        <w:t xml:space="preserve">You can </w:t>
                      </w:r>
                      <w:del w:id="779" w:author="Kelvin Ang" w:date="2014-11-09T08:41:00Z">
                        <w:r w:rsidDel="00D45E3B">
                          <w:delText>set priority</w:delText>
                        </w:r>
                      </w:del>
                      <w:ins w:id="780" w:author="Kelvin Ang" w:date="2014-11-09T08:41:00Z">
                        <w:r>
                          <w:t>prioritize a task</w:t>
                        </w:r>
                      </w:ins>
                      <w:r>
                        <w:t xml:space="preserve"> by </w:t>
                      </w:r>
                      <w:proofErr w:type="spellStart"/>
                      <w:r w:rsidRPr="00872ADC">
                        <w:rPr>
                          <w:b/>
                          <w:rPrChange w:id="78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1600"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C7821CD" id="AutoShape 71" o:spid="_x0000_s1026" type="#_x0000_t32" style="position:absolute;margin-left:131.75pt;margin-top:264.8pt;width:56.4pt;height:58.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5696"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6ADED" id="Rectangle 11" o:spid="_x0000_s1026" style="position:absolute;margin-left:0;margin-top:253.25pt;width:129.75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3888"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82" w:author="Kelvin Ang" w:date="2014-11-09T08:41:00Z">
                              <w:r>
                                <w:t>ized</w:t>
                              </w:r>
                            </w:ins>
                            <w:del w:id="78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w:t>
                      </w:r>
                      <w:proofErr w:type="spellStart"/>
                      <w:r w:rsidRPr="00956F5A">
                        <w:rPr>
                          <w:b/>
                        </w:rPr>
                        <w:t>pri</w:t>
                      </w:r>
                      <w:proofErr w:type="spellEnd"/>
                      <w:r>
                        <w:t>” to view all priorit</w:t>
                      </w:r>
                      <w:ins w:id="784" w:author="Kelvin Ang" w:date="2014-11-09T08:41:00Z">
                        <w:r>
                          <w:t>ized</w:t>
                        </w:r>
                      </w:ins>
                      <w:del w:id="785"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750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4227B" id="Rectangle 11" o:spid="_x0000_s1026" style="position:absolute;margin-left:70.65pt;margin-top:21.2pt;width:243pt;height:6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6" w:name="_Toc403237670"/>
      <w:bookmarkStart w:id="787" w:name="_Toc403237714"/>
      <w:bookmarkStart w:id="788" w:name="_Toc403237878"/>
      <w:r w:rsidRPr="00DD0BBB">
        <w:rPr>
          <w:rStyle w:val="Emphasis"/>
        </w:rPr>
        <w:lastRenderedPageBreak/>
        <w:t>Hotkeys</w:t>
      </w:r>
      <w:bookmarkEnd w:id="786"/>
      <w:bookmarkEnd w:id="787"/>
      <w:bookmarkEnd w:id="788"/>
    </w:p>
    <w:p w14:paraId="31A290B7" w14:textId="12427469" w:rsidR="00A86A40" w:rsidRDefault="00D9012A" w:rsidP="007B7679">
      <w:del w:id="789" w:author="Kelvin Ang" w:date="2014-11-09T07:57:00Z">
        <w:r w:rsidDel="002C7C56">
          <w:delText>There are many things you can do</w:delText>
        </w:r>
      </w:del>
      <w:ins w:id="790" w:author="Kelvin Ang" w:date="2014-11-09T07:57:00Z">
        <w:r w:rsidR="002C7C56">
          <w:t>You can do many things</w:t>
        </w:r>
      </w:ins>
      <w:r>
        <w:t xml:space="preserve"> with hotkeys in Task Catalyst</w:t>
      </w:r>
      <w:r w:rsidR="00A7395C">
        <w:t xml:space="preserve">. </w:t>
      </w:r>
      <w:ins w:id="791" w:author="Kelvin Ang" w:date="2014-11-09T07:58:00Z">
        <w:r w:rsidR="002C7C56">
          <w:t>For a list of all the hotkeys</w:t>
        </w:r>
      </w:ins>
      <w:ins w:id="792" w:author="Kelvin Ang" w:date="2014-11-09T08:41:00Z">
        <w:r w:rsidR="00C0755F">
          <w:t xml:space="preserve"> and more</w:t>
        </w:r>
      </w:ins>
      <w:ins w:id="793" w:author="Kelvin Ang" w:date="2014-11-09T07:58:00Z">
        <w:r w:rsidR="002C7C56">
          <w:t xml:space="preserve">, </w:t>
        </w:r>
      </w:ins>
      <w:del w:id="794" w:author="Kelvin Ang" w:date="2014-11-09T07:58:00Z">
        <w:r w:rsidR="00017CCA" w:rsidDel="002C7C56">
          <w:delText>Y</w:delText>
        </w:r>
      </w:del>
      <w:ins w:id="795"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6" w:author="zhen yu" w:date="2014-11-09T00:22:00Z"/>
        </w:rPr>
      </w:pPr>
      <w:del w:id="797"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8"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9" w:name="_Toc403237671"/>
      <w:bookmarkStart w:id="800" w:name="_Toc403237715"/>
      <w:bookmarkStart w:id="801" w:name="_Toc403237879"/>
      <w:r w:rsidRPr="00DD0BBB">
        <w:rPr>
          <w:rStyle w:val="Emphasis"/>
        </w:rPr>
        <w:t>Smart Paste</w:t>
      </w:r>
      <w:bookmarkEnd w:id="799"/>
      <w:bookmarkEnd w:id="800"/>
      <w:bookmarkEnd w:id="801"/>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802" w:author="zhen yu" w:date="2014-11-08T23:46:00Z">
            <w:rPr/>
          </w:rPrChange>
        </w:rPr>
        <w:t>Ctrl+D</w:t>
      </w:r>
      <w:proofErr w:type="spellEnd"/>
      <w:r w:rsidR="00EB14EE">
        <w:t xml:space="preserve">. </w:t>
      </w:r>
    </w:p>
    <w:p w14:paraId="2CDBD7B2" w14:textId="022586D3" w:rsidR="00F8734D" w:rsidRDefault="00E97586">
      <w:pPr>
        <w:rPr>
          <w:ins w:id="803" w:author="zhen yu" w:date="2014-11-09T00:23:00Z"/>
          <w:rStyle w:val="Emphasis"/>
        </w:rPr>
      </w:pPr>
      <w:ins w:id="804"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5" w:author="zhen yu" w:date="2014-11-09T00:21:00Z">
            <w:rPr/>
          </w:rPrChange>
        </w:rPr>
      </w:pPr>
      <w:ins w:id="806" w:author="zhen yu" w:date="2014-11-09T00:26:00Z">
        <w:r>
          <w:rPr>
            <w:noProof/>
          </w:rPr>
          <mc:AlternateContent>
            <mc:Choice Requires="wps">
              <w:drawing>
                <wp:anchor distT="0" distB="0" distL="114300" distR="114300" simplePos="0" relativeHeight="251526144"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11373D" w:rsidDel="00F8734D" w:rsidRDefault="0011373D" w:rsidP="00F8734D">
                              <w:pPr>
                                <w:rPr>
                                  <w:del w:id="807" w:author="zhen yu" w:date="2014-11-09T00:27:00Z"/>
                                </w:rPr>
                              </w:pPr>
                              <w:del w:id="808" w:author="zhen yu" w:date="2014-11-09T00:27:00Z">
                                <w:r w:rsidDel="00F8734D">
                                  <w:delText>Priority tasks are automatically labelled.</w:delText>
                                </w:r>
                              </w:del>
                            </w:p>
                            <w:p w14:paraId="0AA83B1D" w14:textId="4B8CD7E2" w:rsidR="0011373D" w:rsidRDefault="0011373D" w:rsidP="00F8734D">
                              <w:pPr>
                                <w:rPr>
                                  <w:ins w:id="809" w:author="zhen yu" w:date="2014-11-09T00:27:00Z"/>
                                </w:rPr>
                              </w:pPr>
                              <w:del w:id="810" w:author="zhen yu" w:date="2014-11-09T00:27:00Z">
                                <w:r w:rsidDel="00F8734D">
                                  <w:delText>You can type “</w:delText>
                                </w:r>
                                <w:r w:rsidRPr="00956F5A" w:rsidDel="00F8734D">
                                  <w:rPr>
                                    <w:b/>
                                  </w:rPr>
                                  <w:delText>#pri</w:delText>
                                </w:r>
                                <w:r w:rsidDel="00F8734D">
                                  <w:delText>” to view all priority tasks.</w:delText>
                                </w:r>
                              </w:del>
                              <w:ins w:id="811" w:author="zhen yu" w:date="2014-11-09T00:27:00Z">
                                <w:r>
                                  <w:t xml:space="preserve">Once the application has </w:t>
                                </w:r>
                              </w:ins>
                              <w:ins w:id="812" w:author="Kelvin Ang" w:date="2014-11-09T08:41:00Z">
                                <w:r>
                                  <w:t xml:space="preserve">been </w:t>
                                </w:r>
                              </w:ins>
                              <w:ins w:id="813" w:author="zhen yu" w:date="2014-11-09T00:27:00Z">
                                <w:r>
                                  <w:t xml:space="preserve">launched, there will be a system tray icon. </w:t>
                                </w:r>
                              </w:ins>
                            </w:p>
                            <w:p w14:paraId="47636EE9" w14:textId="058CC7C4" w:rsidR="0011373D" w:rsidDel="00061E77" w:rsidRDefault="0011373D" w:rsidP="00F8734D">
                              <w:pPr>
                                <w:rPr>
                                  <w:ins w:id="814" w:author="zhen yu" w:date="2014-11-09T00:29:00Z"/>
                                  <w:del w:id="815" w:author="Kelvin Ang" w:date="2014-11-09T08:42:00Z"/>
                                </w:rPr>
                              </w:pPr>
                              <w:ins w:id="816" w:author="zhen yu" w:date="2014-11-09T00:28:00Z">
                                <w:r>
                                  <w:t>L</w:t>
                                </w:r>
                              </w:ins>
                              <w:ins w:id="817" w:author="zhen yu" w:date="2014-11-09T00:27:00Z">
                                <w:r>
                                  <w:t>eft</w:t>
                                </w:r>
                                <w:del w:id="818" w:author="Kelvin Ang" w:date="2014-11-09T08:42:00Z">
                                  <w:r w:rsidDel="00061E77">
                                    <w:delText xml:space="preserve"> </w:delText>
                                  </w:r>
                                </w:del>
                              </w:ins>
                              <w:ins w:id="819" w:author="Kelvin Ang" w:date="2014-11-09T08:42:00Z">
                                <w:r>
                                  <w:t>-</w:t>
                                </w:r>
                              </w:ins>
                              <w:ins w:id="820" w:author="zhen yu" w:date="2014-11-09T00:27:00Z">
                                <w:r>
                                  <w:t xml:space="preserve">click </w:t>
                                </w:r>
                              </w:ins>
                              <w:ins w:id="821" w:author="zhen yu" w:date="2014-11-09T00:28:00Z">
                                <w:r>
                                  <w:t xml:space="preserve">on the icon </w:t>
                                </w:r>
                              </w:ins>
                              <w:ins w:id="822" w:author="zhen yu" w:date="2014-11-09T00:27:00Z">
                                <w:r>
                                  <w:t xml:space="preserve">to </w:t>
                                </w:r>
                              </w:ins>
                              <w:ins w:id="823" w:author="zhen yu" w:date="2014-11-09T00:28:00Z">
                                <w:r w:rsidRPr="00F8734D">
                                  <w:rPr>
                                    <w:b/>
                                    <w:rPrChange w:id="824" w:author="zhen yu" w:date="2014-11-09T00:28:00Z">
                                      <w:rPr/>
                                    </w:rPrChange>
                                  </w:rPr>
                                  <w:t>hide</w:t>
                                </w:r>
                              </w:ins>
                              <w:ins w:id="825" w:author="zhen yu" w:date="2014-11-09T00:27:00Z">
                                <w:r>
                                  <w:t>/</w:t>
                                </w:r>
                              </w:ins>
                              <w:ins w:id="826" w:author="zhen yu" w:date="2014-11-09T00:28:00Z">
                                <w:r w:rsidRPr="00F8734D">
                                  <w:rPr>
                                    <w:b/>
                                    <w:rPrChange w:id="827" w:author="zhen yu" w:date="2014-11-09T00:28:00Z">
                                      <w:rPr/>
                                    </w:rPrChange>
                                  </w:rPr>
                                  <w:t>show</w:t>
                                </w:r>
                              </w:ins>
                              <w:ins w:id="828" w:author="zhen yu" w:date="2014-11-09T00:27:00Z">
                                <w:r>
                                  <w:t xml:space="preserve"> the </w:t>
                                </w:r>
                              </w:ins>
                              <w:ins w:id="829" w:author="zhen yu" w:date="2014-11-09T00:28:00Z">
                                <w:r>
                                  <w:t>application</w:t>
                                </w:r>
                              </w:ins>
                              <w:ins w:id="830" w:author="zhen yu" w:date="2014-11-09T00:27:00Z">
                                <w:r>
                                  <w:t>.</w:t>
                                </w:r>
                              </w:ins>
                              <w:ins w:id="831" w:author="Kelvin Ang" w:date="2014-11-09T08:42:00Z">
                                <w:r>
                                  <w:t xml:space="preserve"> You can also right-click for a context-menu.</w:t>
                                </w:r>
                              </w:ins>
                            </w:p>
                            <w:p w14:paraId="2155700F" w14:textId="4A839744" w:rsidR="0011373D" w:rsidRDefault="0011373D" w:rsidP="00F8734D">
                              <w:ins w:id="832" w:author="zhen yu" w:date="2014-11-09T00:29:00Z">
                                <w:del w:id="833" w:author="Kelvin Ang" w:date="2014-11-09T08:42:00Z">
                                  <w:r w:rsidDel="00061E77">
                                    <w:delText>Right click will show a dialog to “</w:delText>
                                  </w:r>
                                  <w:r w:rsidRPr="00F8734D" w:rsidDel="00061E77">
                                    <w:rPr>
                                      <w:b/>
                                      <w:rPrChange w:id="834" w:author="zhen yu" w:date="2014-11-09T00:29:00Z">
                                        <w:rPr/>
                                      </w:rPrChange>
                                    </w:rPr>
                                    <w:delText>Launch</w:delText>
                                  </w:r>
                                  <w:r w:rsidDel="00061E77">
                                    <w:rPr>
                                      <w:b/>
                                    </w:rPr>
                                    <w:delText>”</w:delText>
                                  </w:r>
                                  <w:r w:rsidDel="00061E77">
                                    <w:delText xml:space="preserve"> or “</w:delText>
                                  </w:r>
                                  <w:r w:rsidRPr="00F8734D" w:rsidDel="00061E77">
                                    <w:rPr>
                                      <w:b/>
                                      <w:rPrChange w:id="835"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11373D" w:rsidDel="00F8734D" w:rsidRDefault="0011373D" w:rsidP="00F8734D">
                        <w:pPr>
                          <w:rPr>
                            <w:del w:id="836" w:author="zhen yu" w:date="2014-11-09T00:27:00Z"/>
                          </w:rPr>
                        </w:pPr>
                        <w:del w:id="837" w:author="zhen yu" w:date="2014-11-09T00:27:00Z">
                          <w:r w:rsidDel="00F8734D">
                            <w:delText>Priority tasks are automatically labelled.</w:delText>
                          </w:r>
                        </w:del>
                      </w:p>
                      <w:p w14:paraId="0AA83B1D" w14:textId="4B8CD7E2" w:rsidR="0011373D" w:rsidRDefault="0011373D" w:rsidP="00F8734D">
                        <w:pPr>
                          <w:rPr>
                            <w:ins w:id="838" w:author="zhen yu" w:date="2014-11-09T00:27:00Z"/>
                          </w:rPr>
                        </w:pPr>
                        <w:del w:id="839" w:author="zhen yu" w:date="2014-11-09T00:27:00Z">
                          <w:r w:rsidDel="00F8734D">
                            <w:delText>You can type “</w:delText>
                          </w:r>
                          <w:r w:rsidRPr="00956F5A" w:rsidDel="00F8734D">
                            <w:rPr>
                              <w:b/>
                            </w:rPr>
                            <w:delText>#pri</w:delText>
                          </w:r>
                          <w:r w:rsidDel="00F8734D">
                            <w:delText>” to view all priority tasks.</w:delText>
                          </w:r>
                        </w:del>
                        <w:ins w:id="840" w:author="zhen yu" w:date="2014-11-09T00:27:00Z">
                          <w:r>
                            <w:t xml:space="preserve">Once the application has </w:t>
                          </w:r>
                        </w:ins>
                        <w:ins w:id="841" w:author="Kelvin Ang" w:date="2014-11-09T08:41:00Z">
                          <w:r>
                            <w:t xml:space="preserve">been </w:t>
                          </w:r>
                        </w:ins>
                        <w:ins w:id="842" w:author="zhen yu" w:date="2014-11-09T00:27:00Z">
                          <w:r>
                            <w:t xml:space="preserve">launched, there will be a system tray icon. </w:t>
                          </w:r>
                        </w:ins>
                      </w:p>
                      <w:p w14:paraId="47636EE9" w14:textId="058CC7C4" w:rsidR="0011373D" w:rsidDel="00061E77" w:rsidRDefault="0011373D" w:rsidP="00F8734D">
                        <w:pPr>
                          <w:rPr>
                            <w:ins w:id="843" w:author="zhen yu" w:date="2014-11-09T00:29:00Z"/>
                            <w:del w:id="844" w:author="Kelvin Ang" w:date="2014-11-09T08:42:00Z"/>
                          </w:rPr>
                        </w:pPr>
                        <w:ins w:id="845" w:author="zhen yu" w:date="2014-11-09T00:28:00Z">
                          <w:r>
                            <w:t>L</w:t>
                          </w:r>
                        </w:ins>
                        <w:ins w:id="846" w:author="zhen yu" w:date="2014-11-09T00:27:00Z">
                          <w:r>
                            <w:t>eft</w:t>
                          </w:r>
                          <w:del w:id="847" w:author="Kelvin Ang" w:date="2014-11-09T08:42:00Z">
                            <w:r w:rsidDel="00061E77">
                              <w:delText xml:space="preserve"> </w:delText>
                            </w:r>
                          </w:del>
                        </w:ins>
                        <w:ins w:id="848" w:author="Kelvin Ang" w:date="2014-11-09T08:42:00Z">
                          <w:r>
                            <w:t>-</w:t>
                          </w:r>
                        </w:ins>
                        <w:ins w:id="849" w:author="zhen yu" w:date="2014-11-09T00:27:00Z">
                          <w:r>
                            <w:t xml:space="preserve">click </w:t>
                          </w:r>
                        </w:ins>
                        <w:ins w:id="850" w:author="zhen yu" w:date="2014-11-09T00:28:00Z">
                          <w:r>
                            <w:t xml:space="preserve">on the icon </w:t>
                          </w:r>
                        </w:ins>
                        <w:ins w:id="851" w:author="zhen yu" w:date="2014-11-09T00:27:00Z">
                          <w:r>
                            <w:t xml:space="preserve">to </w:t>
                          </w:r>
                        </w:ins>
                        <w:ins w:id="852" w:author="zhen yu" w:date="2014-11-09T00:28:00Z">
                          <w:r w:rsidRPr="00F8734D">
                            <w:rPr>
                              <w:b/>
                              <w:rPrChange w:id="853" w:author="zhen yu" w:date="2014-11-09T00:28:00Z">
                                <w:rPr/>
                              </w:rPrChange>
                            </w:rPr>
                            <w:t>hide</w:t>
                          </w:r>
                        </w:ins>
                        <w:ins w:id="854" w:author="zhen yu" w:date="2014-11-09T00:27:00Z">
                          <w:r>
                            <w:t>/</w:t>
                          </w:r>
                        </w:ins>
                        <w:ins w:id="855" w:author="zhen yu" w:date="2014-11-09T00:28:00Z">
                          <w:r w:rsidRPr="00F8734D">
                            <w:rPr>
                              <w:b/>
                              <w:rPrChange w:id="856" w:author="zhen yu" w:date="2014-11-09T00:28:00Z">
                                <w:rPr/>
                              </w:rPrChange>
                            </w:rPr>
                            <w:t>show</w:t>
                          </w:r>
                        </w:ins>
                        <w:ins w:id="857" w:author="zhen yu" w:date="2014-11-09T00:27:00Z">
                          <w:r>
                            <w:t xml:space="preserve"> the </w:t>
                          </w:r>
                        </w:ins>
                        <w:ins w:id="858" w:author="zhen yu" w:date="2014-11-09T00:28:00Z">
                          <w:r>
                            <w:t>application</w:t>
                          </w:r>
                        </w:ins>
                        <w:ins w:id="859" w:author="zhen yu" w:date="2014-11-09T00:27:00Z">
                          <w:r>
                            <w:t>.</w:t>
                          </w:r>
                        </w:ins>
                        <w:ins w:id="860" w:author="Kelvin Ang" w:date="2014-11-09T08:42:00Z">
                          <w:r>
                            <w:t xml:space="preserve"> You can also right-click for a context-menu.</w:t>
                          </w:r>
                        </w:ins>
                      </w:p>
                      <w:p w14:paraId="2155700F" w14:textId="4A839744" w:rsidR="0011373D" w:rsidRDefault="0011373D" w:rsidP="00F8734D">
                        <w:ins w:id="861" w:author="zhen yu" w:date="2014-11-09T00:29:00Z">
                          <w:del w:id="862" w:author="Kelvin Ang" w:date="2014-11-09T08:42:00Z">
                            <w:r w:rsidDel="00061E77">
                              <w:delText>Right click will show a dialog to “</w:delText>
                            </w:r>
                            <w:r w:rsidRPr="00F8734D" w:rsidDel="00061E77">
                              <w:rPr>
                                <w:b/>
                                <w:rPrChange w:id="863" w:author="zhen yu" w:date="2014-11-09T00:29:00Z">
                                  <w:rPr/>
                                </w:rPrChange>
                              </w:rPr>
                              <w:delText>Launch</w:delText>
                            </w:r>
                            <w:r w:rsidDel="00061E77">
                              <w:rPr>
                                <w:b/>
                              </w:rPr>
                              <w:delText>”</w:delText>
                            </w:r>
                            <w:r w:rsidDel="00061E77">
                              <w:delText xml:space="preserve"> or “</w:delText>
                            </w:r>
                            <w:r w:rsidRPr="00F8734D" w:rsidDel="00061E77">
                              <w:rPr>
                                <w:b/>
                                <w:rPrChange w:id="864"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5"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6" w:author="zhen yu" w:date="2014-11-09T00:30:00Z">
        <w:r w:rsidR="0092526E" w:rsidDel="00F8734D">
          <w:br w:type="page"/>
        </w:r>
      </w:del>
    </w:p>
    <w:p w14:paraId="24B41508" w14:textId="755EDF24" w:rsidR="0092526E" w:rsidRDefault="00E50534" w:rsidP="0092526E">
      <w:pPr>
        <w:pStyle w:val="Heading1"/>
      </w:pPr>
      <w:bookmarkStart w:id="867" w:name="_Toc403221029"/>
      <w:bookmarkStart w:id="868" w:name="_Toc403287948"/>
      <w:r>
        <w:rPr>
          <w:sz w:val="144"/>
          <w:szCs w:val="144"/>
        </w:rPr>
        <w:lastRenderedPageBreak/>
        <w:t>2</w:t>
      </w:r>
      <w:r w:rsidR="0092526E">
        <w:t xml:space="preserve">. </w:t>
      </w:r>
      <w:bookmarkEnd w:id="867"/>
      <w:ins w:id="869" w:author="Kelvin Ang" w:date="2014-11-09T09:15:00Z">
        <w:r w:rsidR="00BA3AC8">
          <w:t xml:space="preserve">Introducing the </w:t>
        </w:r>
      </w:ins>
      <w:r>
        <w:t>Developer’s Guide</w:t>
      </w:r>
      <w:bookmarkEnd w:id="868"/>
      <w:del w:id="870" w:author="Kelvin Ang" w:date="2014-11-09T09:14:00Z">
        <w:r w:rsidR="00F576A2" w:rsidDel="00482CAE">
          <w:delText xml:space="preserve"> Introduction</w:delText>
        </w:r>
      </w:del>
    </w:p>
    <w:p w14:paraId="24B1B232" w14:textId="66521E08" w:rsidR="00482CAE" w:rsidRDefault="00AC6878" w:rsidP="00AC6878">
      <w:pPr>
        <w:pStyle w:val="Heading4"/>
        <w:rPr>
          <w:ins w:id="871" w:author="Kelvin Ang" w:date="2014-11-09T09:12:00Z"/>
        </w:rPr>
        <w:pPrChange w:id="872" w:author="Kelvin Ang" w:date="2014-11-09T09:17:00Z">
          <w:pPr/>
        </w:pPrChange>
      </w:pPr>
      <w:bookmarkStart w:id="873" w:name="_Toc403287949"/>
      <w:ins w:id="874" w:author="Kelvin Ang" w:date="2014-11-09T09:15:00Z">
        <w:r>
          <w:t>Our Audience</w:t>
        </w:r>
      </w:ins>
      <w:bookmarkEnd w:id="873"/>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5" w:author="Kelvin Ang" w:date="2014-11-09T09:25:00Z">
        <w:r w:rsidR="00576AE8">
          <w:t xml:space="preserve"> Social </w:t>
        </w:r>
        <w:r w:rsidR="004F7707">
          <w:t>Media-inspired</w:t>
        </w:r>
      </w:ins>
      <w:ins w:id="876" w:author="Kelvin Ang" w:date="2014-11-09T09:23:00Z">
        <w:r w:rsidR="004F7707">
          <w:t xml:space="preserve"> </w:t>
        </w:r>
      </w:ins>
      <w:del w:id="87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78" w:author="Kelvin Ang" w:date="2014-11-09T09:16:00Z"/>
        </w:rPr>
        <w:pPrChange w:id="879" w:author="Kelvin Ang" w:date="2014-11-09T09:17:00Z">
          <w:pPr/>
        </w:pPrChange>
      </w:pPr>
      <w:bookmarkStart w:id="880" w:name="_Toc403287950"/>
      <w:ins w:id="881" w:author="Kelvin Ang" w:date="2014-11-09T09:16:00Z">
        <w:r>
          <w:t>Our Vision</w:t>
        </w:r>
        <w:bookmarkEnd w:id="880"/>
      </w:ins>
    </w:p>
    <w:p w14:paraId="71CF4E23" w14:textId="7D4DCBEF" w:rsidR="0092526E" w:rsidRDefault="0092526E" w:rsidP="0092526E">
      <w:r>
        <w:t xml:space="preserve">The design of Task Catalyst is </w:t>
      </w:r>
      <w:del w:id="882" w:author="Kelvin Ang" w:date="2014-11-09T09:21:00Z">
        <w:r w:rsidDel="004F7707">
          <w:delText xml:space="preserve">built upon </w:delText>
        </w:r>
      </w:del>
      <w:ins w:id="883" w:author="Kelvin Ang" w:date="2014-11-09T09:21:00Z">
        <w:r w:rsidR="004F7707">
          <w:t xml:space="preserve">based on </w:t>
        </w:r>
      </w:ins>
      <w:r>
        <w:t>the Natural Bucket</w:t>
      </w:r>
      <w:del w:id="884" w:author="Kelvin Ang" w:date="2014-11-09T09:18:00Z">
        <w:r w:rsidDel="004F7707">
          <w:delText>,</w:delText>
        </w:r>
      </w:del>
      <w:ins w:id="885"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6" w:author="Kelvin Ang" w:date="2014-11-09T09:08:00Z"/>
        </w:rPr>
        <w:pPrChange w:id="887" w:author="Kelvin Ang" w:date="2014-11-09T09:17:00Z">
          <w:pPr/>
        </w:pPrChange>
      </w:pPr>
      <w:bookmarkStart w:id="888" w:name="_Toc403287951"/>
      <w:ins w:id="889" w:author="Kelvin Ang" w:date="2014-11-09T09:16:00Z">
        <w:r>
          <w:t>Using this Guide</w:t>
        </w:r>
      </w:ins>
      <w:bookmarkEnd w:id="888"/>
    </w:p>
    <w:p w14:paraId="284BFBB7" w14:textId="3CCF19F5" w:rsidR="0092526E" w:rsidDel="00482CAE" w:rsidRDefault="004F7707" w:rsidP="0092526E">
      <w:pPr>
        <w:rPr>
          <w:del w:id="890" w:author="Kelvin Ang" w:date="2014-11-09T09:09:00Z"/>
        </w:rPr>
      </w:pPr>
      <w:ins w:id="891" w:author="Kelvin Ang" w:date="2014-11-09T09:19:00Z">
        <w:r>
          <w:t xml:space="preserve">First, </w:t>
        </w:r>
      </w:ins>
      <w:del w:id="892" w:author="Kelvin Ang" w:date="2014-11-09T09:19:00Z">
        <w:r w:rsidR="0092526E" w:rsidDel="004F7707">
          <w:delText>In this Developer’s Guide, y</w:delText>
        </w:r>
      </w:del>
      <w:ins w:id="893" w:author="Kelvin Ang" w:date="2014-11-09T09:19:00Z">
        <w:r>
          <w:t>y</w:t>
        </w:r>
      </w:ins>
      <w:r w:rsidR="0092526E">
        <w:t xml:space="preserve">ou will </w:t>
      </w:r>
      <w:del w:id="89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5" w:author="Kelvin Ang" w:date="2014-11-09T09:18:00Z">
        <w:r>
          <w:t xml:space="preserve">System </w:t>
        </w:r>
      </w:ins>
      <w:del w:id="896" w:author="Kelvin Ang" w:date="2014-11-09T09:18:00Z">
        <w:r w:rsidR="0092526E" w:rsidDel="004F7707">
          <w:delText xml:space="preserve">components </w:delText>
        </w:r>
      </w:del>
      <w:ins w:id="897" w:author="Kelvin Ang" w:date="2014-11-09T09:18:00Z">
        <w:r>
          <w:t xml:space="preserve">Components </w:t>
        </w:r>
      </w:ins>
      <w:ins w:id="898" w:author="Kelvin Ang" w:date="2014-11-09T09:19:00Z">
        <w:r>
          <w:t xml:space="preserve">(Section 4) </w:t>
        </w:r>
      </w:ins>
      <w:del w:id="899" w:author="Kelvin Ang" w:date="2014-11-09T09:18:00Z">
        <w:r w:rsidR="0092526E" w:rsidDel="004F7707">
          <w:delText xml:space="preserve">of the system </w:delText>
        </w:r>
      </w:del>
      <w:r w:rsidR="0092526E">
        <w:t>from front-end to back-end</w:t>
      </w:r>
      <w:ins w:id="900" w:author="Kelvin Ang" w:date="2014-11-09T09:20:00Z">
        <w:r>
          <w:t>.</w:t>
        </w:r>
      </w:ins>
      <w:r w:rsidR="0092526E">
        <w:t xml:space="preserve"> </w:t>
      </w:r>
      <w:del w:id="90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902" w:author="Kelvin Ang" w:date="2014-11-09T09:29:00Z">
        <w:r w:rsidR="0057190C">
          <w:t xml:space="preserve">top-down </w:t>
        </w:r>
      </w:ins>
      <w:r w:rsidR="0092526E">
        <w:t xml:space="preserve">using its class diagram and APIs, and then further elaborated with behavioral diagrams and code samples if </w:t>
      </w:r>
      <w:del w:id="903" w:author="Kelvin Ang" w:date="2014-11-09T09:29:00Z">
        <w:r w:rsidR="0092526E" w:rsidDel="00FF42E7">
          <w:delText>available</w:delText>
        </w:r>
      </w:del>
      <w:ins w:id="904" w:author="Kelvin Ang" w:date="2014-11-09T09:29:00Z">
        <w:r w:rsidR="00FF42E7">
          <w:t>necessary</w:t>
        </w:r>
      </w:ins>
      <w:r w:rsidR="0092526E">
        <w:t xml:space="preserve">. Finally, we will </w:t>
      </w:r>
      <w:del w:id="905" w:author="Kelvin Ang" w:date="2014-11-09T09:22:00Z">
        <w:r w:rsidR="0092526E" w:rsidDel="004F7707">
          <w:delText>guide you on</w:delText>
        </w:r>
      </w:del>
      <w:ins w:id="906" w:author="Kelvin Ang" w:date="2014-11-09T09:22:00Z">
        <w:r>
          <w:t>orientate you to</w:t>
        </w:r>
      </w:ins>
      <w:r w:rsidR="0092526E">
        <w:t xml:space="preserve"> the </w:t>
      </w:r>
      <w:del w:id="907" w:author="Kelvin Ang" w:date="2014-11-09T09:21:00Z">
        <w:r w:rsidR="0092526E" w:rsidDel="004F7707">
          <w:delText xml:space="preserve">testing </w:delText>
        </w:r>
      </w:del>
      <w:ins w:id="908" w:author="Kelvin Ang" w:date="2014-11-09T09:21:00Z">
        <w:r>
          <w:t xml:space="preserve">Testing </w:t>
        </w:r>
      </w:ins>
      <w:del w:id="909" w:author="Kelvin Ang" w:date="2014-11-09T09:21:00Z">
        <w:r w:rsidR="0092526E" w:rsidDel="004F7707">
          <w:delText xml:space="preserve">standards </w:delText>
        </w:r>
      </w:del>
      <w:ins w:id="910" w:author="Kelvin Ang" w:date="2014-11-09T09:21:00Z">
        <w:r>
          <w:t xml:space="preserve">Standards </w:t>
        </w:r>
      </w:ins>
      <w:ins w:id="911" w:author="Kelvin Ang" w:date="2014-11-09T09:22:00Z">
        <w:r>
          <w:t xml:space="preserve">(Section 5) </w:t>
        </w:r>
      </w:ins>
      <w:r w:rsidR="0092526E">
        <w:t>adopted in this project</w:t>
      </w:r>
      <w:del w:id="912" w:author="Kelvin Ang" w:date="2014-11-09T09:22:00Z">
        <w:r w:rsidR="007B1309" w:rsidDel="004F7707">
          <w:delText xml:space="preserve"> (Section 5)</w:delText>
        </w:r>
      </w:del>
      <w:r w:rsidR="0092526E">
        <w:t>.</w:t>
      </w:r>
    </w:p>
    <w:p w14:paraId="6F8C59A6" w14:textId="77777777" w:rsidR="00482CAE" w:rsidRDefault="00482CAE" w:rsidP="0092526E">
      <w:pPr>
        <w:rPr>
          <w:ins w:id="913" w:author="Kelvin Ang" w:date="2014-11-09T09:09:00Z"/>
        </w:rPr>
      </w:pPr>
    </w:p>
    <w:p w14:paraId="06046537" w14:textId="77777777" w:rsidR="0092526E" w:rsidRDefault="0092526E" w:rsidP="0092526E">
      <w:pPr>
        <w:rPr>
          <w:ins w:id="91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5" w:author="Kelvin Ang" w:date="2014-11-09T09:16:00Z"/>
        </w:rPr>
        <w:pPrChange w:id="91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7" w:author="Kelvin Ang" w:date="2014-11-09T09:27:00Z"/>
          <w:rPrChange w:id="918" w:author="Kelvin Ang" w:date="2014-11-09T09:27:00Z">
            <w:rPr>
              <w:ins w:id="919" w:author="Kelvin Ang" w:date="2014-11-09T09:27:00Z"/>
              <w:u w:val="single"/>
            </w:rPr>
          </w:rPrChange>
        </w:rPr>
        <w:pPrChange w:id="920" w:author="Kelvin Ang" w:date="2014-11-09T09:27:00Z">
          <w:pPr/>
        </w:pPrChange>
      </w:pPr>
      <w:r w:rsidRPr="00576AE8">
        <w:rPr>
          <w:i/>
          <w:rPrChange w:id="921"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22" w:author="Kelvin Ang" w:date="2014-11-09T09:28:00Z"/>
          <w:rPrChange w:id="923" w:author="Kelvin Ang" w:date="2014-11-09T09:28:00Z">
            <w:rPr>
              <w:ins w:id="924" w:author="Kelvin Ang" w:date="2014-11-09T09:28:00Z"/>
              <w:rFonts w:ascii="Consolas" w:hAnsi="Consolas" w:cs="Consolas"/>
            </w:rPr>
          </w:rPrChange>
        </w:rPr>
        <w:pPrChange w:id="925" w:author="Kelvin Ang" w:date="2014-11-09T09:27:00Z">
          <w:pPr/>
        </w:pPrChange>
      </w:pPr>
      <w:del w:id="926" w:author="Kelvin Ang" w:date="2014-11-09T09:27:00Z">
        <w:r w:rsidRPr="00576AE8" w:rsidDel="00576AE8">
          <w:rPr>
            <w:i/>
            <w:rPrChange w:id="927" w:author="Kelvin Ang" w:date="2014-11-09T09:27:00Z">
              <w:rPr>
                <w:i/>
              </w:rPr>
            </w:rPrChange>
          </w:rPr>
          <w:br/>
        </w:r>
      </w:del>
      <w:r w:rsidRPr="00576AE8">
        <w:rPr>
          <w:u w:val="single"/>
          <w:rPrChange w:id="928" w:author="Kelvin Ang" w:date="2014-11-09T09:27:00Z">
            <w:rPr>
              <w:u w:val="single"/>
            </w:rPr>
          </w:rPrChange>
        </w:rPr>
        <w:t>Pattern or Principle</w:t>
      </w:r>
    </w:p>
    <w:p w14:paraId="5EFD45C3" w14:textId="07B1092C" w:rsidR="0092526E" w:rsidRPr="0074158C" w:rsidRDefault="0092526E" w:rsidP="00966250">
      <w:pPr>
        <w:pStyle w:val="ListParagraph"/>
        <w:numPr>
          <w:ilvl w:val="0"/>
          <w:numId w:val="32"/>
        </w:numPr>
        <w:rPr>
          <w:rFonts w:asciiTheme="majorHAnsi" w:hAnsiTheme="majorHAnsi"/>
          <w:b/>
          <w:rPrChange w:id="929" w:author="Kelvin Ang" w:date="2014-11-09T11:12:00Z">
            <w:rPr/>
          </w:rPrChange>
        </w:rPr>
        <w:pPrChange w:id="930" w:author="Kelvin Ang" w:date="2014-11-09T11:12:00Z">
          <w:pPr/>
        </w:pPrChange>
      </w:pPr>
      <w:del w:id="931" w:author="Kelvin Ang" w:date="2014-11-09T09:28:00Z">
        <w:r w:rsidRPr="0074158C" w:rsidDel="00576AE8">
          <w:rPr>
            <w:sz w:val="20"/>
            <w:rPrChange w:id="932" w:author="Kelvin Ang" w:date="2014-11-09T11:12:00Z">
              <w:rPr/>
            </w:rPrChange>
          </w:rPr>
          <w:br/>
        </w:r>
      </w:del>
      <w:r w:rsidRPr="0074158C">
        <w:rPr>
          <w:rFonts w:ascii="Consolas" w:hAnsi="Consolas" w:cs="Consolas"/>
          <w:sz w:val="20"/>
          <w:rPrChange w:id="933"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934" w:author="Kelvin Ang" w:date="2014-11-09T11:12:00Z">
            <w:rPr>
              <w:rFonts w:ascii="Consolas" w:hAnsi="Consolas" w:cs="Consolas"/>
            </w:rPr>
          </w:rPrChange>
        </w:rPr>
        <w:t>Input/Output</w:t>
      </w:r>
      <w:proofErr w:type="spellEnd"/>
      <w:ins w:id="935" w:author="Kelvin Ang" w:date="2014-11-09T11:12:00Z">
        <w:r w:rsidR="00966250" w:rsidRPr="0074158C">
          <w:rPr>
            <w:rFonts w:asciiTheme="majorHAnsi" w:hAnsiTheme="majorHAnsi"/>
            <w:b/>
            <w:rPrChange w:id="936" w:author="Kelvin Ang" w:date="2014-11-09T11:12:00Z">
              <w:rPr>
                <w:rFonts w:asciiTheme="majorHAnsi" w:hAnsiTheme="majorHAnsi"/>
                <w:b/>
              </w:rPr>
            </w:rPrChange>
          </w:rPr>
          <w:t xml:space="preserve"> </w:t>
        </w:r>
      </w:ins>
      <w:r w:rsidRPr="0074158C">
        <w:rPr>
          <w:rFonts w:asciiTheme="majorHAnsi" w:hAnsiTheme="majorHAnsi"/>
          <w:b/>
          <w:rPrChange w:id="937" w:author="Kelvin Ang" w:date="2014-11-09T11:12:00Z">
            <w:rPr/>
          </w:rPrChange>
        </w:rPr>
        <w:br w:type="page"/>
      </w:r>
    </w:p>
    <w:p w14:paraId="356A3AC2" w14:textId="7C0D1B35" w:rsidR="0092526E" w:rsidRPr="00667E20" w:rsidRDefault="005D4AD9" w:rsidP="0092526E">
      <w:pPr>
        <w:pStyle w:val="Heading1"/>
      </w:pPr>
      <w:bookmarkStart w:id="938" w:name="_Toc403221030"/>
      <w:bookmarkStart w:id="939" w:name="_Toc403287952"/>
      <w:r>
        <w:rPr>
          <w:sz w:val="144"/>
          <w:szCs w:val="144"/>
        </w:rPr>
        <w:lastRenderedPageBreak/>
        <w:t>3</w:t>
      </w:r>
      <w:r w:rsidR="0092526E" w:rsidRPr="00667E20">
        <w:t>. Defining the Architecture</w:t>
      </w:r>
      <w:bookmarkEnd w:id="938"/>
      <w:bookmarkEnd w:id="939"/>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pt;height:121.4pt" o:ole="">
            <v:imagedata r:id="rId44" o:title=""/>
          </v:shape>
          <o:OLEObject Type="Embed" ProgID="Visio.Drawing.15" ShapeID="_x0000_i1025" DrawAspect="Content" ObjectID="_1477038883" r:id="rId45"/>
        </w:object>
      </w:r>
    </w:p>
    <w:p w14:paraId="540B6CD0" w14:textId="77777777" w:rsidR="0092526E" w:rsidRPr="00B9366F" w:rsidRDefault="0092526E" w:rsidP="0092526E">
      <w:pPr>
        <w:pStyle w:val="Caption"/>
        <w:jc w:val="center"/>
      </w:pPr>
      <w:r w:rsidRPr="00B9366F">
        <w:t xml:space="preserve">Figure </w:t>
      </w:r>
      <w:fldSimple w:instr=" SEQ Figure \* ARABIC ">
        <w:r w:rsidR="00E02FC6">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940" w:author="Kelvin Ang" w:date="2014-11-09T10:15:00Z">
        <w:r w:rsidR="00890AD1">
          <w:t xml:space="preserve">is illustrated in </w:t>
        </w:r>
        <w:r w:rsidR="00890AD1" w:rsidRPr="00890AD1">
          <w:rPr>
            <w:b/>
            <w:rPrChange w:id="941"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942" w:author="Kelvin Ang" w:date="2014-11-09T09:31:00Z">
        <w:r w:rsidR="00EB6A5E">
          <w:t xml:space="preserve"> and</w:t>
        </w:r>
      </w:ins>
      <w:del w:id="943" w:author="Kelvin Ang" w:date="2014-11-09T09:31:00Z">
        <w:r w:rsidRPr="000F6BFC" w:rsidDel="00EB6A5E">
          <w:delText>,</w:delText>
        </w:r>
      </w:del>
      <w:r w:rsidRPr="000F6BFC">
        <w:t xml:space="preserve"> status messages</w:t>
      </w:r>
      <w:ins w:id="944" w:author="Kelvin Ang" w:date="2014-11-09T09:32:00Z">
        <w:r w:rsidR="00EE27A2">
          <w:t>. It is also responsible for</w:t>
        </w:r>
      </w:ins>
      <w:ins w:id="945" w:author="Kelvin Ang" w:date="2014-11-09T09:37:00Z">
        <w:r w:rsidR="00EE27A2">
          <w:t xml:space="preserve"> many </w:t>
        </w:r>
      </w:ins>
      <w:ins w:id="946" w:author="Kelvin Ang" w:date="2014-11-09T09:39:00Z">
        <w:r w:rsidR="000B0CF3">
          <w:t xml:space="preserve">interactive </w:t>
        </w:r>
      </w:ins>
      <w:ins w:id="947" w:author="Kelvin Ang" w:date="2014-11-09T09:37:00Z">
        <w:r w:rsidR="00EE27A2">
          <w:t>features like</w:t>
        </w:r>
      </w:ins>
      <w:ins w:id="948" w:author="Kelvin Ang" w:date="2014-11-09T09:32:00Z">
        <w:r w:rsidR="00EE27A2">
          <w:t xml:space="preserve"> hotkeys</w:t>
        </w:r>
      </w:ins>
      <w:del w:id="949" w:author="Kelvin Ang" w:date="2014-11-09T09:32:00Z">
        <w:r w:rsidRPr="000F6BFC" w:rsidDel="00EE27A2">
          <w:delText>,</w:delText>
        </w:r>
      </w:del>
      <w:del w:id="950" w:author="Kelvin Ang" w:date="2014-11-09T09:33:00Z">
        <w:r w:rsidRPr="000F6BFC" w:rsidDel="00EE27A2">
          <w:delText xml:space="preserve"> and </w:delText>
        </w:r>
      </w:del>
      <w:ins w:id="951" w:author="Kelvin Ang" w:date="2014-11-09T09:33:00Z">
        <w:r w:rsidR="00EE27A2">
          <w:t xml:space="preserve"> </w:t>
        </w:r>
      </w:ins>
      <w:del w:id="952" w:author="Kelvin Ang" w:date="2014-11-09T09:34:00Z">
        <w:r w:rsidRPr="000F6BFC" w:rsidDel="00EE27A2">
          <w:delText xml:space="preserve">providing </w:delText>
        </w:r>
      </w:del>
      <w:ins w:id="953" w:author="Kelvin Ang" w:date="2014-11-09T09:34:00Z">
        <w:r w:rsidR="00EE27A2">
          <w:t xml:space="preserve">and </w:t>
        </w:r>
      </w:ins>
      <w:r w:rsidRPr="000F6BFC">
        <w:t>autocomplete</w:t>
      </w:r>
      <w:del w:id="954"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955"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956"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957" w:author="Kelvin Ang" w:date="2014-11-09T09:42:00Z">
        <w:r w:rsidR="00396128">
          <w:t>ies</w:t>
        </w:r>
      </w:ins>
      <w:del w:id="958" w:author="Kelvin Ang" w:date="2014-11-09T09:42:00Z">
        <w:r w:rsidRPr="000F6BFC" w:rsidDel="00396128">
          <w:delText>y</w:delText>
        </w:r>
      </w:del>
      <w:r w:rsidRPr="000F6BFC">
        <w:t xml:space="preserve"> include</w:t>
      </w:r>
      <w:del w:id="959"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60" w:name="_Toc403221031"/>
      <w:bookmarkStart w:id="961" w:name="_Toc403287953"/>
      <w:r>
        <w:rPr>
          <w:sz w:val="144"/>
          <w:szCs w:val="144"/>
        </w:rPr>
        <w:lastRenderedPageBreak/>
        <w:t>4</w:t>
      </w:r>
      <w:r w:rsidR="0092526E" w:rsidRPr="00667E20">
        <w:t>. Developing the Components</w:t>
      </w:r>
      <w:bookmarkEnd w:id="960"/>
      <w:bookmarkEnd w:id="961"/>
    </w:p>
    <w:p w14:paraId="5583A794" w14:textId="3DA69A76" w:rsidR="0092526E" w:rsidRPr="00C66F55" w:rsidRDefault="007958DE" w:rsidP="0092526E">
      <w:pPr>
        <w:pStyle w:val="Heading2"/>
      </w:pPr>
      <w:bookmarkStart w:id="962" w:name="_Toc403221032"/>
      <w:bookmarkStart w:id="963" w:name="_Toc403287954"/>
      <w:r>
        <w:t>4</w:t>
      </w:r>
      <w:r w:rsidR="0092526E" w:rsidRPr="00C66F55">
        <w:t>.1 Graphical User Interface</w:t>
      </w:r>
      <w:bookmarkEnd w:id="962"/>
      <w:bookmarkEnd w:id="963"/>
    </w:p>
    <w:p w14:paraId="36C0CC9B" w14:textId="77777777" w:rsidR="0092526E" w:rsidRDefault="0092526E" w:rsidP="0092526E">
      <w:pPr>
        <w:keepNext/>
      </w:pPr>
      <w:r>
        <w:object w:dxaOrig="15660" w:dyaOrig="9975" w14:anchorId="09F22BB2">
          <v:shape id="_x0000_i1026" type="#_x0000_t75" style="width:457.1pt;height:172.45pt" o:ole="">
            <v:imagedata r:id="rId46" o:title="" cropbottom="34266f" cropleft="12664f"/>
          </v:shape>
          <o:OLEObject Type="Embed" ProgID="Visio.Drawing.15" ShapeID="_x0000_i1026" DrawAspect="Content" ObjectID="_1477038884"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E02FC6">
          <w:rPr>
            <w:noProof/>
          </w:rPr>
          <w:t>2</w:t>
        </w:r>
      </w:fldSimple>
      <w:r>
        <w:rPr>
          <w:noProof/>
        </w:rPr>
        <w:t xml:space="preserve"> –</w:t>
      </w:r>
      <w:r>
        <w:t xml:space="preserve"> Class Diagram of GUI Component</w:t>
      </w:r>
    </w:p>
    <w:p w14:paraId="5913BFA2" w14:textId="6A1E4523" w:rsidR="0092526E" w:rsidDel="00252BBC" w:rsidRDefault="0092526E" w:rsidP="0092526E">
      <w:pPr>
        <w:rPr>
          <w:del w:id="964" w:author="Kelvin Ang" w:date="2014-11-09T09:44:00Z"/>
        </w:rPr>
      </w:pPr>
      <w:r w:rsidRPr="00584A25">
        <w:rPr>
          <w:i/>
        </w:rPr>
        <w:t>GUI</w:t>
      </w:r>
      <w:r>
        <w:rPr>
          <w:i/>
        </w:rPr>
        <w:t xml:space="preserve"> </w:t>
      </w:r>
      <w:r>
        <w:t xml:space="preserve">was designed using </w:t>
      </w:r>
      <w:del w:id="965" w:author="Kelvin Ang" w:date="2014-11-09T09:45:00Z">
        <w:r w:rsidRPr="00F86FF5" w:rsidDel="00252BBC">
          <w:rPr>
            <w:i/>
          </w:rPr>
          <w:delText xml:space="preserve">JavaFx </w:delText>
        </w:r>
      </w:del>
      <w:proofErr w:type="spellStart"/>
      <w:ins w:id="966"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967" w:author="Kelvin Ang" w:date="2014-11-09T09:46:00Z">
        <w:r w:rsidR="00252BBC">
          <w:t xml:space="preserve"> to </w:t>
        </w:r>
      </w:ins>
      <w:del w:id="968" w:author="Kelvin Ang" w:date="2014-11-09T09:46:00Z">
        <w:r w:rsidDel="00252BBC">
          <w:delText xml:space="preserve">, </w:delText>
        </w:r>
      </w:del>
      <w:r>
        <w:t>control</w:t>
      </w:r>
      <w:del w:id="969" w:author="Kelvin Ang" w:date="2014-11-09T09:46:00Z">
        <w:r w:rsidDel="00252BBC">
          <w:delText>ling</w:delText>
        </w:r>
      </w:del>
      <w:r>
        <w:t xml:space="preserve"> the display elements </w:t>
      </w:r>
      <w:del w:id="970" w:author="Kelvin Ang" w:date="2014-11-09T09:46:00Z">
        <w:r w:rsidDel="00252BBC">
          <w:delText xml:space="preserve">as well as </w:delText>
        </w:r>
      </w:del>
      <w:ins w:id="971" w:author="Kelvin Ang" w:date="2014-11-09T09:46:00Z">
        <w:r w:rsidR="00252BBC">
          <w:t xml:space="preserve">and </w:t>
        </w:r>
      </w:ins>
      <w:r>
        <w:t>communicat</w:t>
      </w:r>
      <w:ins w:id="972" w:author="Kelvin Ang" w:date="2014-11-09T09:46:00Z">
        <w:r w:rsidR="00252BBC">
          <w:t>e</w:t>
        </w:r>
      </w:ins>
      <w:del w:id="973" w:author="Kelvin Ang" w:date="2014-11-09T09:46:00Z">
        <w:r w:rsidDel="00252BBC">
          <w:delText>ion</w:delText>
        </w:r>
      </w:del>
      <w:r>
        <w:t xml:space="preserve"> with </w:t>
      </w:r>
      <w:r>
        <w:rPr>
          <w:i/>
        </w:rPr>
        <w:t>Logic</w:t>
      </w:r>
      <w:r>
        <w:t>.</w:t>
      </w:r>
    </w:p>
    <w:p w14:paraId="2ACDE8C1" w14:textId="77777777" w:rsidR="00252BBC" w:rsidRDefault="0092526E" w:rsidP="00252BBC">
      <w:pPr>
        <w:rPr>
          <w:ins w:id="974" w:author="Kelvin Ang" w:date="2014-11-09T09:44:00Z"/>
        </w:rPr>
        <w:pPrChange w:id="975" w:author="Kelvin Ang" w:date="2014-11-09T09:44:00Z">
          <w:pPr>
            <w:keepNext/>
          </w:pPr>
        </w:pPrChange>
      </w:pPr>
      <w:del w:id="976"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977" w:author="Kelvin Ang" w:date="2014-11-09T09:44:00Z">
          <w:pPr>
            <w:keepNext/>
          </w:pPr>
        </w:pPrChange>
      </w:pPr>
      <w:del w:id="978" w:author="Kelvin Ang" w:date="2014-11-09T09:44:00Z">
        <w:r w:rsidDel="00252BBC">
          <w:delText xml:space="preserve">the </w:delText>
        </w:r>
      </w:del>
      <w:ins w:id="979"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980" w:author="Kelvin Ang" w:date="2014-11-09T09:44:00Z">
        <w:r w:rsidR="00252BBC">
          <w:t xml:space="preserve"> is depicted in </w:t>
        </w:r>
        <w:r w:rsidR="00252BBC" w:rsidRPr="00252BBC">
          <w:rPr>
            <w:b/>
            <w:rPrChange w:id="981" w:author="Kelvin Ang" w:date="2014-11-09T09:44:00Z">
              <w:rPr/>
            </w:rPrChange>
          </w:rPr>
          <w:t>Figure 3</w:t>
        </w:r>
        <w:r w:rsidR="00252BBC">
          <w:t>.</w:t>
        </w:r>
      </w:ins>
      <w:del w:id="982"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55pt;height:218.5pt" o:ole="">
            <v:imagedata r:id="rId48" o:title="" cropbottom="5236f"/>
          </v:shape>
          <o:OLEObject Type="Embed" ProgID="Visio.Drawing.15" ShapeID="_x0000_i1027" DrawAspect="Content" ObjectID="_1477038885" r:id="rId49"/>
        </w:object>
      </w:r>
    </w:p>
    <w:p w14:paraId="73E1D308" w14:textId="77777777" w:rsidR="0092526E" w:rsidRPr="00667E20" w:rsidRDefault="0092526E" w:rsidP="0092526E">
      <w:pPr>
        <w:pStyle w:val="Caption"/>
        <w:jc w:val="center"/>
      </w:pPr>
      <w:r>
        <w:t xml:space="preserve">Figure </w:t>
      </w:r>
      <w:fldSimple w:instr=" SEQ Figure \* ARABIC ">
        <w:r w:rsidR="00E02FC6">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7.85pt;height:483.05pt" o:ole="">
            <v:imagedata r:id="rId50" o:title=""/>
          </v:shape>
          <o:OLEObject Type="Embed" ProgID="Visio.Drawing.15" ShapeID="_x0000_i1028" DrawAspect="Content" ObjectID="_1477038886" r:id="rId51"/>
        </w:object>
      </w:r>
      <w:r>
        <w:t xml:space="preserve">Figure </w:t>
      </w:r>
      <w:fldSimple w:instr=" SEQ Figure \* ARABIC ">
        <w:r w:rsidR="00E02FC6">
          <w:rPr>
            <w:noProof/>
          </w:rPr>
          <w:t>4</w:t>
        </w:r>
      </w:fldSimple>
      <w:r>
        <w:t xml:space="preserve"> – Sequence Diagram for User Interactions</w:t>
      </w:r>
    </w:p>
    <w:p w14:paraId="2D9C1BD3" w14:textId="0563CB38" w:rsidR="0092526E" w:rsidRDefault="0092526E" w:rsidP="0092526E">
      <w:pPr>
        <w:rPr>
          <w:ins w:id="983"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84" w:author="Kelvin Ang" w:date="2014-11-09T09:51:00Z">
        <w:r w:rsidDel="00252BBC">
          <w:rPr>
            <w:szCs w:val="24"/>
          </w:rPr>
          <w:delText xml:space="preserve">calls </w:delText>
        </w:r>
        <w:r w:rsidRPr="00252BBC" w:rsidDel="00252BBC">
          <w:rPr>
            <w:rFonts w:ascii="Consolas" w:hAnsi="Consolas" w:cs="Consolas"/>
            <w:szCs w:val="20"/>
            <w:rPrChange w:id="985" w:author="Kelvin Ang" w:date="2014-11-09T09:50:00Z">
              <w:rPr>
                <w:rFonts w:ascii="Consolas" w:hAnsi="Consolas" w:cs="Consolas"/>
                <w:sz w:val="20"/>
                <w:szCs w:val="20"/>
              </w:rPr>
            </w:rPrChange>
          </w:rPr>
          <w:delText>getMessageTyping(userInput)</w:delText>
        </w:r>
      </w:del>
      <w:ins w:id="986" w:author="Kelvin Ang" w:date="2014-11-09T09:51:00Z">
        <w:r w:rsidR="00252BBC">
          <w:rPr>
            <w:szCs w:val="24"/>
          </w:rPr>
          <w:t>passes the user input to logic</w:t>
        </w:r>
      </w:ins>
      <w:r w:rsidRPr="00252BBC">
        <w:rPr>
          <w:sz w:val="24"/>
          <w:szCs w:val="24"/>
          <w:rPrChange w:id="987" w:author="Kelvin Ang" w:date="2014-11-09T09:50:00Z">
            <w:rPr>
              <w:szCs w:val="24"/>
            </w:rPr>
          </w:rPrChange>
        </w:rPr>
        <w:t xml:space="preserve"> </w:t>
      </w:r>
      <w:r>
        <w:rPr>
          <w:szCs w:val="24"/>
        </w:rPr>
        <w:t xml:space="preserve">to generate a new hint. </w:t>
      </w:r>
      <w:ins w:id="988" w:author="Kelvin Ang" w:date="2014-11-09T09:54:00Z">
        <w:r w:rsidR="00F25FB4">
          <w:rPr>
            <w:szCs w:val="24"/>
          </w:rPr>
          <w:t xml:space="preserve">When the user confirms the command, </w:t>
        </w:r>
      </w:ins>
      <w:del w:id="989" w:author="Kelvin Ang" w:date="2014-11-09T09:54:00Z">
        <w:r w:rsidDel="00F25FB4">
          <w:rPr>
            <w:szCs w:val="24"/>
          </w:rPr>
          <w:delText>T</w:delText>
        </w:r>
      </w:del>
      <w:ins w:id="990"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91"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92" w:author="Kelvin Ang" w:date="2014-11-09T09:59:00Z">
          <w:tblPr>
            <w:tblStyle w:val="TableGrid"/>
            <w:tblW w:w="0" w:type="auto"/>
            <w:tblLook w:val="04A0" w:firstRow="1" w:lastRow="0" w:firstColumn="1" w:lastColumn="0" w:noHBand="0" w:noVBand="1"/>
          </w:tblPr>
        </w:tblPrChange>
      </w:tblPr>
      <w:tblGrid>
        <w:gridCol w:w="750"/>
        <w:gridCol w:w="8826"/>
        <w:tblGridChange w:id="993">
          <w:tblGrid>
            <w:gridCol w:w="4788"/>
            <w:gridCol w:w="4788"/>
          </w:tblGrid>
        </w:tblGridChange>
      </w:tblGrid>
      <w:tr w:rsidR="008B7A96" w14:paraId="70533E4B" w14:textId="77777777" w:rsidTr="008B7A96">
        <w:trPr>
          <w:ins w:id="994" w:author="Kelvin Ang" w:date="2014-11-09T09:55:00Z"/>
        </w:trPr>
        <w:tc>
          <w:tcPr>
            <w:tcW w:w="738" w:type="dxa"/>
            <w:tcBorders>
              <w:top w:val="single" w:sz="4" w:space="0" w:color="auto"/>
              <w:left w:val="single" w:sz="4" w:space="0" w:color="auto"/>
              <w:bottom w:val="single" w:sz="4" w:space="0" w:color="auto"/>
            </w:tcBorders>
            <w:tcPrChange w:id="995" w:author="Kelvin Ang" w:date="2014-11-09T09:59:00Z">
              <w:tcPr>
                <w:tcW w:w="4788" w:type="dxa"/>
              </w:tcPr>
            </w:tcPrChange>
          </w:tcPr>
          <w:p w14:paraId="0E05A7D7" w14:textId="4489BD28" w:rsidR="008B7A96" w:rsidRPr="008B7A96" w:rsidRDefault="008B7A96" w:rsidP="0092526E">
            <w:pPr>
              <w:rPr>
                <w:ins w:id="996" w:author="Kelvin Ang" w:date="2014-11-09T09:55:00Z"/>
                <w:b/>
                <w:szCs w:val="24"/>
                <w:rPrChange w:id="997" w:author="Kelvin Ang" w:date="2014-11-09T09:55:00Z">
                  <w:rPr>
                    <w:ins w:id="998" w:author="Kelvin Ang" w:date="2014-11-09T09:55:00Z"/>
                    <w:szCs w:val="24"/>
                  </w:rPr>
                </w:rPrChange>
              </w:rPr>
            </w:pPr>
            <w:ins w:id="999" w:author="Kelvin Ang" w:date="2014-11-09T09:55:00Z">
              <w:r w:rsidRPr="008B7A96">
                <w:rPr>
                  <w:b/>
                  <w:szCs w:val="24"/>
                  <w:rPrChange w:id="1000"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1001" w:author="Kelvin Ang" w:date="2014-11-09T09:59:00Z">
              <w:tcPr>
                <w:tcW w:w="4788" w:type="dxa"/>
              </w:tcPr>
            </w:tcPrChange>
          </w:tcPr>
          <w:p w14:paraId="0A04AC50" w14:textId="19FCBBC4" w:rsidR="008B7A96" w:rsidRDefault="008B7A96" w:rsidP="008B7A96">
            <w:pPr>
              <w:rPr>
                <w:ins w:id="1002" w:author="Kelvin Ang" w:date="2014-11-09T09:55:00Z"/>
                <w:szCs w:val="24"/>
              </w:rPr>
              <w:pPrChange w:id="1003" w:author="Kelvin Ang" w:date="2014-11-09T09:59:00Z">
                <w:pPr/>
              </w:pPrChange>
            </w:pPr>
            <w:ins w:id="1004" w:author="Kelvin Ang" w:date="2014-11-09T09:55:00Z">
              <w:r>
                <w:rPr>
                  <w:szCs w:val="24"/>
                </w:rPr>
                <w:t xml:space="preserve">The </w:t>
              </w:r>
              <w:r w:rsidRPr="008B7A96">
                <w:rPr>
                  <w:b/>
                  <w:szCs w:val="24"/>
                  <w:rPrChange w:id="1005" w:author="Kelvin Ang" w:date="2014-11-09T09:59:00Z">
                    <w:rPr>
                      <w:i/>
                      <w:szCs w:val="24"/>
                    </w:rPr>
                  </w:rPrChange>
                </w:rPr>
                <w:t>Hashtag</w:t>
              </w:r>
              <w:r>
                <w:rPr>
                  <w:szCs w:val="24"/>
                </w:rPr>
                <w:t xml:space="preserve"> and </w:t>
              </w:r>
              <w:r w:rsidRPr="008B7A96">
                <w:rPr>
                  <w:b/>
                  <w:szCs w:val="24"/>
                  <w:rPrChange w:id="1006"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8B7A96">
                <w:rPr>
                  <w:szCs w:val="24"/>
                  <w:u w:val="single"/>
                  <w:rPrChange w:id="1007" w:author="Kelvin Ang" w:date="2014-11-09T09:59:00Z">
                    <w:rPr>
                      <w:szCs w:val="24"/>
                      <w:u w:val="single"/>
                    </w:rPr>
                  </w:rPrChange>
                </w:rPr>
                <w:t xml:space="preserve">Observer </w:t>
              </w:r>
            </w:ins>
            <w:ins w:id="1008" w:author="Kelvin Ang" w:date="2014-11-09T09:59:00Z">
              <w:r w:rsidRPr="008B7A96">
                <w:rPr>
                  <w:szCs w:val="24"/>
                  <w:u w:val="single"/>
                  <w:rPrChange w:id="1009" w:author="Kelvin Ang" w:date="2014-11-09T09:59:00Z">
                    <w:rPr>
                      <w:szCs w:val="24"/>
                    </w:rPr>
                  </w:rPrChange>
                </w:rPr>
                <w:t>P</w:t>
              </w:r>
            </w:ins>
            <w:ins w:id="1010" w:author="Kelvin Ang" w:date="2014-11-09T09:55:00Z">
              <w:r w:rsidRPr="008B7A96">
                <w:rPr>
                  <w:szCs w:val="24"/>
                  <w:u w:val="single"/>
                  <w:rPrChange w:id="1011" w:author="Kelvin Ang" w:date="2014-11-09T09:59:00Z">
                    <w:rPr>
                      <w:szCs w:val="24"/>
                      <w:u w:val="single"/>
                    </w:rPr>
                  </w:rPrChange>
                </w:rPr>
                <w:t>attern</w:t>
              </w:r>
              <w:r>
                <w:rPr>
                  <w:szCs w:val="24"/>
                </w:rPr>
                <w:t xml:space="preserve"> is not required between </w:t>
              </w:r>
              <w:r w:rsidRPr="008B7A96">
                <w:rPr>
                  <w:i/>
                  <w:szCs w:val="24"/>
                  <w:rPrChange w:id="1012" w:author="Kelvin Ang" w:date="2014-11-09T10:00:00Z">
                    <w:rPr>
                      <w:i/>
                      <w:szCs w:val="24"/>
                    </w:rPr>
                  </w:rPrChange>
                </w:rPr>
                <w:t>Logic</w:t>
              </w:r>
              <w:r>
                <w:rPr>
                  <w:szCs w:val="24"/>
                </w:rPr>
                <w:t xml:space="preserve"> and </w:t>
              </w:r>
              <w:r w:rsidRPr="008B7A96">
                <w:rPr>
                  <w:i/>
                  <w:szCs w:val="24"/>
                  <w:rPrChange w:id="1013" w:author="Kelvin Ang" w:date="2014-11-09T10:00:00Z">
                    <w:rPr>
                      <w:i/>
                      <w:szCs w:val="24"/>
                    </w:rPr>
                  </w:rPrChange>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014" w:author="Kelvin Ang" w:date="2014-11-09T09:55:00Z"/>
        </w:trPr>
        <w:tc>
          <w:tcPr>
            <w:tcW w:w="9576" w:type="dxa"/>
          </w:tcPr>
          <w:p w14:paraId="58E442EB" w14:textId="5E8CAB45" w:rsidR="0092526E" w:rsidDel="008B7A96" w:rsidRDefault="0092526E" w:rsidP="008B7A96">
            <w:pPr>
              <w:ind w:left="630" w:hanging="630"/>
              <w:rPr>
                <w:del w:id="1015" w:author="Kelvin Ang" w:date="2014-11-09T09:55:00Z"/>
                <w:szCs w:val="24"/>
              </w:rPr>
              <w:pPrChange w:id="1016" w:author="Kelvin Ang" w:date="2014-11-09T09:55:00Z">
                <w:pPr>
                  <w:ind w:left="630" w:hanging="630"/>
                </w:pPr>
              </w:pPrChange>
            </w:pPr>
            <w:del w:id="1017" w:author="Kelvin Ang" w:date="2014-11-09T09:55:00Z">
              <w:r w:rsidRPr="00252BBC" w:rsidDel="008B7A96">
                <w:rPr>
                  <w:b/>
                  <w:szCs w:val="24"/>
                  <w:rPrChange w:id="1018"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019" w:author="zhen yu" w:date="2014-11-09T00:34:00Z"/>
        </w:rPr>
      </w:pPr>
      <w:bookmarkStart w:id="1020" w:name="_Toc403221033"/>
    </w:p>
    <w:p w14:paraId="30137979" w14:textId="4C65F29D" w:rsidR="0092526E" w:rsidRPr="00540F5C" w:rsidRDefault="007958DE" w:rsidP="00540F5C">
      <w:pPr>
        <w:pStyle w:val="Heading2"/>
      </w:pPr>
      <w:bookmarkStart w:id="1021" w:name="_Toc403287955"/>
      <w:r>
        <w:t>4</w:t>
      </w:r>
      <w:r w:rsidR="0092526E" w:rsidRPr="00540F5C">
        <w:t>.2 Logic</w:t>
      </w:r>
      <w:bookmarkEnd w:id="1020"/>
      <w:bookmarkEnd w:id="1021"/>
    </w:p>
    <w:p w14:paraId="25F05403" w14:textId="77777777" w:rsidR="00B6342D" w:rsidRDefault="00B6342D" w:rsidP="0092526E">
      <w:pPr>
        <w:pStyle w:val="Caption"/>
        <w:jc w:val="center"/>
      </w:pPr>
      <w:r>
        <w:object w:dxaOrig="14731" w:dyaOrig="10186" w14:anchorId="28164DB9">
          <v:shape id="_x0000_i1029" type="#_x0000_t75" style="width:396.85pt;height:267.05pt" o:ole="">
            <v:imagedata r:id="rId52" o:title="" cropbottom="13632f" cropleft="12456f"/>
          </v:shape>
          <o:OLEObject Type="Embed" ProgID="Visio.Drawing.15" ShapeID="_x0000_i1029" DrawAspect="Content" ObjectID="_1477038887" r:id="rId53"/>
        </w:object>
      </w:r>
    </w:p>
    <w:p w14:paraId="7627F4B0" w14:textId="0FD3CADD" w:rsidR="0092526E" w:rsidRPr="00B9366F" w:rsidRDefault="0092526E" w:rsidP="0092526E">
      <w:pPr>
        <w:pStyle w:val="Caption"/>
        <w:jc w:val="center"/>
      </w:pPr>
      <w:r w:rsidRPr="00B9366F">
        <w:t xml:space="preserve">Figure </w:t>
      </w:r>
      <w:fldSimple w:instr=" SEQ Figure \* ARABIC ">
        <w:r w:rsidR="00E02FC6">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022" w:author="Kelvin Ang" w:date="2014-11-09T10:01:00Z">
        <w:r w:rsidDel="00890FE4">
          <w:delText xml:space="preserve">The </w:delText>
        </w:r>
      </w:del>
      <w:ins w:id="1023" w:author="Kelvin Ang" w:date="2014-11-09T10:01:00Z">
        <w:r w:rsidR="00890FE4">
          <w:t xml:space="preserve">The </w:t>
        </w:r>
      </w:ins>
      <w:r w:rsidRPr="00890FE4">
        <w:rPr>
          <w:i/>
          <w:rPrChange w:id="1024" w:author="Kelvin Ang" w:date="2014-11-09T10:01:00Z">
            <w:rPr/>
          </w:rPrChange>
        </w:rPr>
        <w:t>Logic</w:t>
      </w:r>
      <w:r>
        <w:t xml:space="preserve"> </w:t>
      </w:r>
      <w:ins w:id="1025" w:author="Kelvin Ang" w:date="2014-11-09T10:01:00Z">
        <w:r w:rsidR="00890FE4">
          <w:t xml:space="preserve">class diagram </w:t>
        </w:r>
      </w:ins>
      <w:del w:id="1026" w:author="Kelvin Ang" w:date="2014-11-09T10:01:00Z">
        <w:r w:rsidDel="00890FE4">
          <w:delText xml:space="preserve">component </w:delText>
        </w:r>
      </w:del>
      <w:r>
        <w:t xml:space="preserve">is </w:t>
      </w:r>
      <w:del w:id="1027" w:author="Kelvin Ang" w:date="2014-11-09T10:01:00Z">
        <w:r w:rsidDel="00890FE4">
          <w:delText xml:space="preserve">depicted </w:delText>
        </w:r>
      </w:del>
      <w:ins w:id="1028"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029"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1030" w:author="Kelvin Ang" w:date="2014-11-09T10:29:00Z">
        <w:r w:rsidR="000F4480">
          <w:t xml:space="preserve"> below:</w:t>
        </w:r>
      </w:ins>
      <w:del w:id="1031" w:author="Kelvin Ang" w:date="2014-11-09T10:29:00Z">
        <w:r w:rsidDel="000F4480">
          <w:delText xml:space="preserve"> in </w:delText>
        </w:r>
      </w:del>
      <w:del w:id="1032" w:author="Kelvin Ang" w:date="2014-11-09T10:14:00Z">
        <w:r w:rsidRPr="00F53C2F" w:rsidDel="00BC6930">
          <w:rPr>
            <w:b/>
          </w:rPr>
          <w:delText>Figure 6</w:delText>
        </w:r>
      </w:del>
      <w:del w:id="1033" w:author="Kelvin Ang" w:date="2014-11-09T10:02:00Z">
        <w:r w:rsidDel="00890FE4">
          <w:delText>:</w:delText>
        </w:r>
      </w:del>
    </w:p>
    <w:tbl>
      <w:tblPr>
        <w:tblStyle w:val="GridTable4-Accent51"/>
        <w:tblW w:w="0" w:type="auto"/>
        <w:jc w:val="center"/>
        <w:tblLook w:val="04A0" w:firstRow="1" w:lastRow="0" w:firstColumn="1" w:lastColumn="0" w:noHBand="0" w:noVBand="1"/>
        <w:tblPrChange w:id="1034"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035">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03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7"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038"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039"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0"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41" w:author="Kelvin Ang" w:date="2014-11-09T10:03:00Z">
                  <w:rPr>
                    <w:b w:val="0"/>
                  </w:rPr>
                </w:rPrChange>
              </w:rPr>
            </w:pPr>
            <w:proofErr w:type="spellStart"/>
            <w:r w:rsidRPr="00890FE4">
              <w:rPr>
                <w:rFonts w:ascii="Consolas" w:hAnsi="Consolas" w:cs="Consolas"/>
                <w:b w:val="0"/>
                <w:sz w:val="20"/>
                <w:szCs w:val="20"/>
                <w:rPrChange w:id="1042" w:author="Kelvin Ang" w:date="2014-11-09T10:03:00Z">
                  <w:rPr>
                    <w:b w:val="0"/>
                  </w:rPr>
                </w:rPrChange>
              </w:rPr>
              <w:t>processCommand</w:t>
            </w:r>
            <w:proofErr w:type="spellEnd"/>
            <w:r w:rsidRPr="00890FE4">
              <w:rPr>
                <w:rFonts w:ascii="Consolas" w:hAnsi="Consolas" w:cs="Consolas"/>
                <w:b w:val="0"/>
                <w:sz w:val="20"/>
                <w:szCs w:val="20"/>
                <w:rPrChange w:id="1043" w:author="Kelvin Ang" w:date="2014-11-09T10:03:00Z">
                  <w:rPr>
                    <w:b w:val="0"/>
                  </w:rPr>
                </w:rPrChange>
              </w:rPr>
              <w:t>(String): Message</w:t>
            </w:r>
          </w:p>
        </w:tc>
        <w:tc>
          <w:tcPr>
            <w:tcW w:w="5598" w:type="dxa"/>
            <w:tcPrChange w:id="1044"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045"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6"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1047" w:author="Kelvin Ang" w:date="2014-11-09T10:03:00Z">
                  <w:rPr>
                    <w:b w:val="0"/>
                  </w:rPr>
                </w:rPrChange>
              </w:rPr>
            </w:pPr>
            <w:proofErr w:type="spellStart"/>
            <w:r w:rsidRPr="00890FE4">
              <w:rPr>
                <w:rFonts w:ascii="Consolas" w:hAnsi="Consolas" w:cs="Consolas"/>
                <w:b w:val="0"/>
                <w:sz w:val="20"/>
                <w:szCs w:val="20"/>
                <w:rPrChange w:id="1048" w:author="Kelvin Ang" w:date="2014-11-09T10:03:00Z">
                  <w:rPr>
                    <w:b w:val="0"/>
                  </w:rPr>
                </w:rPrChange>
              </w:rPr>
              <w:t>getMessageTyping</w:t>
            </w:r>
            <w:proofErr w:type="spellEnd"/>
            <w:r w:rsidRPr="00890FE4">
              <w:rPr>
                <w:rFonts w:ascii="Consolas" w:hAnsi="Consolas" w:cs="Consolas"/>
                <w:b w:val="0"/>
                <w:sz w:val="20"/>
                <w:szCs w:val="20"/>
                <w:rPrChange w:id="1049" w:author="Kelvin Ang" w:date="2014-11-09T10:03:00Z">
                  <w:rPr>
                    <w:b w:val="0"/>
                  </w:rPr>
                </w:rPrChange>
              </w:rPr>
              <w:t>(String): Message</w:t>
            </w:r>
          </w:p>
        </w:tc>
        <w:tc>
          <w:tcPr>
            <w:tcW w:w="5598" w:type="dxa"/>
            <w:tcPrChange w:id="1050"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051"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052"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53"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54" w:author="Kelvin Ang" w:date="2014-11-09T10:03:00Z">
                  <w:rPr>
                    <w:b w:val="0"/>
                  </w:rPr>
                </w:rPrChange>
              </w:rPr>
            </w:pPr>
            <w:proofErr w:type="spellStart"/>
            <w:r w:rsidRPr="00890FE4">
              <w:rPr>
                <w:rFonts w:ascii="Consolas" w:hAnsi="Consolas" w:cs="Consolas"/>
                <w:b w:val="0"/>
                <w:sz w:val="20"/>
                <w:szCs w:val="20"/>
                <w:rPrChange w:id="1055" w:author="Kelvin Ang" w:date="2014-11-09T10:03:00Z">
                  <w:rPr>
                    <w:b w:val="0"/>
                  </w:rPr>
                </w:rPrChange>
              </w:rPr>
              <w:t>getHashtags</w:t>
            </w:r>
            <w:proofErr w:type="spellEnd"/>
            <w:r w:rsidRPr="00890FE4">
              <w:rPr>
                <w:rFonts w:ascii="Consolas" w:hAnsi="Consolas" w:cs="Consolas"/>
                <w:b w:val="0"/>
                <w:sz w:val="20"/>
                <w:szCs w:val="20"/>
                <w:rPrChange w:id="1056" w:author="Kelvin Ang" w:date="2014-11-09T10:03:00Z">
                  <w:rPr>
                    <w:b w:val="0"/>
                  </w:rPr>
                </w:rPrChange>
              </w:rPr>
              <w:t>(): List&lt;String&gt;</w:t>
            </w:r>
          </w:p>
        </w:tc>
        <w:tc>
          <w:tcPr>
            <w:tcW w:w="5598" w:type="dxa"/>
            <w:tcPrChange w:id="1057" w:author="Kelvin Ang" w:date="2014-11-09T10:03:00Z">
              <w:tcPr>
                <w:tcW w:w="4803" w:type="dxa"/>
              </w:tcPr>
            </w:tcPrChange>
          </w:tcPr>
          <w:p w14:paraId="1D3DC221" w14:textId="297F1D6D" w:rsidR="0092526E" w:rsidRPr="000F6BFC" w:rsidRDefault="0092526E" w:rsidP="00552328">
            <w:pPr>
              <w:cnfStyle w:val="000000100000" w:firstRow="0" w:lastRow="0" w:firstColumn="0" w:lastColumn="0" w:oddVBand="0" w:evenVBand="0" w:oddHBand="1" w:evenHBand="0" w:firstRowFirstColumn="0" w:firstRowLastColumn="0" w:lastRowFirstColumn="0" w:lastRowLastColumn="0"/>
              <w:pPrChange w:id="1058" w:author="Kelvin Ang" w:date="2014-11-09T10:04:00Z">
                <w:pPr>
                  <w:cnfStyle w:val="000000100000" w:firstRow="0" w:lastRow="0" w:firstColumn="0" w:lastColumn="0" w:oddVBand="0" w:evenVBand="0" w:oddHBand="1" w:evenHBand="0" w:firstRowFirstColumn="0" w:firstRowLastColumn="0" w:lastRowFirstColumn="0" w:lastRowLastColumn="0"/>
                </w:pPr>
              </w:pPrChange>
            </w:pPr>
            <w:r>
              <w:t xml:space="preserve">Returns the list of </w:t>
            </w:r>
            <w:del w:id="1059" w:author="Kelvin Ang" w:date="2014-11-09T10:04:00Z">
              <w:r w:rsidDel="00552328">
                <w:delText xml:space="preserve">user </w:delText>
              </w:r>
            </w:del>
            <w:r>
              <w:t>hashtags.</w:t>
            </w:r>
          </w:p>
        </w:tc>
      </w:tr>
      <w:tr w:rsidR="0092526E" w:rsidRPr="000F6BFC" w14:paraId="0384CE97" w14:textId="77777777" w:rsidTr="00552328">
        <w:trPr>
          <w:jc w:val="center"/>
          <w:trPrChange w:id="106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61"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1062" w:author="Kelvin Ang" w:date="2014-11-09T10:03:00Z">
                  <w:rPr>
                    <w:b w:val="0"/>
                  </w:rPr>
                </w:rPrChange>
              </w:rPr>
            </w:pPr>
            <w:proofErr w:type="spellStart"/>
            <w:r w:rsidRPr="00890FE4">
              <w:rPr>
                <w:rFonts w:ascii="Consolas" w:hAnsi="Consolas" w:cs="Consolas"/>
                <w:b w:val="0"/>
                <w:sz w:val="20"/>
                <w:szCs w:val="20"/>
                <w:rPrChange w:id="1063" w:author="Kelvin Ang" w:date="2014-11-09T10:03:00Z">
                  <w:rPr>
                    <w:b w:val="0"/>
                  </w:rPr>
                </w:rPrChange>
              </w:rPr>
              <w:t>getList</w:t>
            </w:r>
            <w:proofErr w:type="spellEnd"/>
            <w:r w:rsidRPr="00890FE4">
              <w:rPr>
                <w:rFonts w:ascii="Consolas" w:hAnsi="Consolas" w:cs="Consolas"/>
                <w:b w:val="0"/>
                <w:sz w:val="20"/>
                <w:szCs w:val="20"/>
                <w:rPrChange w:id="1064" w:author="Kelvin Ang" w:date="2014-11-09T10:03:00Z">
                  <w:rPr>
                    <w:b w:val="0"/>
                  </w:rPr>
                </w:rPrChange>
              </w:rPr>
              <w:t>(): List&lt;Task&gt;</w:t>
            </w:r>
          </w:p>
        </w:tc>
        <w:tc>
          <w:tcPr>
            <w:tcW w:w="5598" w:type="dxa"/>
            <w:tcPrChange w:id="1065"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06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67"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68" w:author="Kelvin Ang" w:date="2014-11-09T10:03:00Z">
                  <w:rPr>
                    <w:b w:val="0"/>
                  </w:rPr>
                </w:rPrChange>
              </w:rPr>
            </w:pPr>
            <w:proofErr w:type="spellStart"/>
            <w:r w:rsidRPr="00890FE4">
              <w:rPr>
                <w:rFonts w:ascii="Consolas" w:hAnsi="Consolas" w:cs="Consolas"/>
                <w:b w:val="0"/>
                <w:sz w:val="20"/>
                <w:szCs w:val="20"/>
                <w:rPrChange w:id="1069" w:author="Kelvin Ang" w:date="2014-11-09T10:03:00Z">
                  <w:rPr>
                    <w:b w:val="0"/>
                  </w:rPr>
                </w:rPrChange>
              </w:rPr>
              <w:t>getHashtagsSelected</w:t>
            </w:r>
            <w:proofErr w:type="spellEnd"/>
            <w:r w:rsidRPr="00890FE4">
              <w:rPr>
                <w:rFonts w:ascii="Consolas" w:hAnsi="Consolas" w:cs="Consolas"/>
                <w:b w:val="0"/>
                <w:sz w:val="20"/>
                <w:szCs w:val="20"/>
                <w:rPrChange w:id="1070" w:author="Kelvin Ang" w:date="2014-11-09T10:03:00Z">
                  <w:rPr>
                    <w:b w:val="0"/>
                  </w:rPr>
                </w:rPrChange>
              </w:rPr>
              <w:t xml:space="preserve">(): </w:t>
            </w:r>
            <w:proofErr w:type="spellStart"/>
            <w:r w:rsidRPr="00890FE4">
              <w:rPr>
                <w:rFonts w:ascii="Consolas" w:hAnsi="Consolas" w:cs="Consolas"/>
                <w:b w:val="0"/>
                <w:sz w:val="20"/>
                <w:szCs w:val="20"/>
                <w:rPrChange w:id="1071" w:author="Kelvin Ang" w:date="2014-11-09T10:03:00Z">
                  <w:rPr>
                    <w:b w:val="0"/>
                  </w:rPr>
                </w:rPrChange>
              </w:rPr>
              <w:t>int</w:t>
            </w:r>
            <w:proofErr w:type="spellEnd"/>
          </w:p>
        </w:tc>
        <w:tc>
          <w:tcPr>
            <w:tcW w:w="5598" w:type="dxa"/>
            <w:tcPrChange w:id="1072"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07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74"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1075" w:author="Kelvin Ang" w:date="2014-11-09T10:03:00Z">
                  <w:rPr>
                    <w:b w:val="0"/>
                  </w:rPr>
                </w:rPrChange>
              </w:rPr>
            </w:pPr>
            <w:proofErr w:type="spellStart"/>
            <w:r w:rsidRPr="00890FE4">
              <w:rPr>
                <w:rFonts w:ascii="Consolas" w:hAnsi="Consolas" w:cs="Consolas"/>
                <w:b w:val="0"/>
                <w:sz w:val="20"/>
                <w:szCs w:val="20"/>
                <w:rPrChange w:id="1076" w:author="Kelvin Ang" w:date="2014-11-09T10:03:00Z">
                  <w:rPr>
                    <w:b w:val="0"/>
                  </w:rPr>
                </w:rPrChange>
              </w:rPr>
              <w:t>getTasksSelected</w:t>
            </w:r>
            <w:proofErr w:type="spellEnd"/>
            <w:r w:rsidRPr="00890FE4">
              <w:rPr>
                <w:rFonts w:ascii="Consolas" w:hAnsi="Consolas" w:cs="Consolas"/>
                <w:b w:val="0"/>
                <w:sz w:val="20"/>
                <w:szCs w:val="20"/>
                <w:rPrChange w:id="1077" w:author="Kelvin Ang" w:date="2014-11-09T10:03:00Z">
                  <w:rPr>
                    <w:b w:val="0"/>
                  </w:rPr>
                </w:rPrChange>
              </w:rPr>
              <w:t>(): List&lt;Integer&gt;</w:t>
            </w:r>
          </w:p>
        </w:tc>
        <w:tc>
          <w:tcPr>
            <w:tcW w:w="5598" w:type="dxa"/>
            <w:tcPrChange w:id="1078" w:author="Kelvin Ang" w:date="2014-11-09T10:03:00Z">
              <w:tcPr>
                <w:tcW w:w="4803" w:type="dxa"/>
              </w:tcPr>
            </w:tcPrChange>
          </w:tcPr>
          <w:p w14:paraId="0272C2D6" w14:textId="36610A7B" w:rsidR="0092526E" w:rsidRPr="00E87421" w:rsidRDefault="0092526E" w:rsidP="00BC6930">
            <w:pPr>
              <w:keepNext/>
              <w:cnfStyle w:val="000000000000" w:firstRow="0" w:lastRow="0" w:firstColumn="0" w:lastColumn="0" w:oddVBand="0" w:evenVBand="0" w:oddHBand="0" w:evenHBand="0" w:firstRowFirstColumn="0" w:firstRowLastColumn="0" w:lastRowFirstColumn="0" w:lastRowLastColumn="0"/>
              <w:pPrChange w:id="1079" w:author="Kelvin Ang" w:date="2014-11-09T10:14:00Z">
                <w:pPr>
                  <w:keepNext/>
                  <w:cnfStyle w:val="000000000000" w:firstRow="0" w:lastRow="0" w:firstColumn="0" w:lastColumn="0" w:oddVBand="0" w:evenVBand="0" w:oddHBand="0" w:evenHBand="0" w:firstRowFirstColumn="0" w:firstRowLastColumn="0" w:lastRowFirstColumn="0" w:lastRowLastColumn="0"/>
                </w:pPr>
              </w:pPrChange>
            </w:pPr>
            <w:r w:rsidRPr="00E87421">
              <w:t xml:space="preserve">Returns the </w:t>
            </w:r>
            <w:r>
              <w:t>indices</w:t>
            </w:r>
            <w:ins w:id="1080"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1081" w:author="Kelvin Ang" w:date="2014-11-09T10:13:00Z">
          <w:pPr>
            <w:pStyle w:val="Caption"/>
            <w:jc w:val="center"/>
          </w:pPr>
        </w:pPrChange>
      </w:pPr>
      <w:del w:id="1082"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r w:rsidR="00E02FC6" w:rsidDel="00BC6930">
          <w:rPr>
            <w:noProof/>
          </w:rPr>
          <w:delText>6</w:delText>
        </w:r>
        <w:r w:rsidR="00FD4795" w:rsidDel="00BC6930">
          <w:rPr>
            <w:noProof/>
          </w:rPr>
          <w:fldChar w:fldCharType="end"/>
        </w:r>
        <w:r w:rsidDel="00BC6930">
          <w:delText xml:space="preserve"> </w:delText>
        </w:r>
      </w:del>
      <w:del w:id="1083" w:author="Kelvin Ang" w:date="2014-11-09T10:03:00Z">
        <w:r w:rsidDel="00890FE4">
          <w:delText>-</w:delText>
        </w:r>
      </w:del>
      <w:del w:id="1084"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1085" w:name="_Toc403221034"/>
      <w:bookmarkStart w:id="1086" w:name="_Toc403287956"/>
      <w:r>
        <w:lastRenderedPageBreak/>
        <w:t>4</w:t>
      </w:r>
      <w:r w:rsidR="0092526E" w:rsidRPr="00B9366F">
        <w:t>.2.1 Action and Hint System</w:t>
      </w:r>
      <w:bookmarkEnd w:id="1085"/>
      <w:bookmarkEnd w:id="1086"/>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85pt;height:291.35pt" o:ole="">
            <v:imagedata r:id="rId54" o:title="" cropbottom="17375f" cropleft="33354f"/>
          </v:shape>
          <o:OLEObject Type="Embed" ProgID="Visio.Drawing.15" ShapeID="_x0000_i1030" DrawAspect="Content" ObjectID="_1477038888"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1087" w:author="Kelvin Ang" w:date="2014-11-09T10:50:00Z">
        <w:r w:rsidRPr="000F6BFC" w:rsidDel="001C5E26">
          <w:rPr>
            <w:u w:val="single"/>
          </w:rPr>
          <w:delText>pattern</w:delText>
        </w:r>
      </w:del>
      <w:ins w:id="1088"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89"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90" w:author="Kelvin Ang" w:date="2014-11-09T10:08:00Z">
          <w:tblPr>
            <w:tblStyle w:val="TableGrid"/>
            <w:tblW w:w="0" w:type="auto"/>
            <w:tblLook w:val="04A0" w:firstRow="1" w:lastRow="0" w:firstColumn="1" w:lastColumn="0" w:noHBand="0" w:noVBand="1"/>
          </w:tblPr>
        </w:tblPrChange>
      </w:tblPr>
      <w:tblGrid>
        <w:gridCol w:w="738"/>
        <w:gridCol w:w="8838"/>
        <w:tblGridChange w:id="1091">
          <w:tblGrid>
            <w:gridCol w:w="9350"/>
            <w:gridCol w:w="9350"/>
          </w:tblGrid>
        </w:tblGridChange>
      </w:tblGrid>
      <w:tr w:rsidR="00E02FC6" w:rsidRPr="000F6BFC" w14:paraId="55AD36E3" w14:textId="31E4D5AD" w:rsidTr="00E02FC6">
        <w:tc>
          <w:tcPr>
            <w:tcW w:w="738" w:type="dxa"/>
            <w:tcPrChange w:id="1092" w:author="Kelvin Ang" w:date="2014-11-09T10:08:00Z">
              <w:tcPr>
                <w:tcW w:w="9350" w:type="dxa"/>
              </w:tcPr>
            </w:tcPrChange>
          </w:tcPr>
          <w:p w14:paraId="1C67D042" w14:textId="7AFF8991" w:rsidR="00E02FC6" w:rsidRPr="000F6BFC" w:rsidRDefault="00E02FC6" w:rsidP="000F5FA9">
            <w:pPr>
              <w:keepNext/>
            </w:pPr>
            <w:ins w:id="1093" w:author="Kelvin Ang" w:date="2014-11-09T10:07:00Z">
              <w:r w:rsidRPr="000F6BFC">
                <w:t xml:space="preserve">Note: </w:t>
              </w:r>
            </w:ins>
            <w:del w:id="1094"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95" w:author="Kelvin Ang" w:date="2014-11-09T10:08:00Z">
              <w:tcPr>
                <w:tcW w:w="9350" w:type="dxa"/>
              </w:tcPr>
            </w:tcPrChange>
          </w:tcPr>
          <w:p w14:paraId="32E61417" w14:textId="25484083" w:rsidR="00E02FC6" w:rsidRPr="000F6BFC" w:rsidDel="00E02FC6" w:rsidRDefault="00E02FC6" w:rsidP="00890AD1">
            <w:pPr>
              <w:keepNext/>
              <w:rPr>
                <w:ins w:id="1096" w:author="Kelvin Ang" w:date="2014-11-09T10:07:00Z"/>
              </w:rPr>
              <w:pPrChange w:id="1097" w:author="Kelvin Ang" w:date="2014-11-09T10:20:00Z">
                <w:pPr>
                  <w:keepNext/>
                </w:pPr>
              </w:pPrChange>
            </w:pPr>
            <w:ins w:id="1098" w:author="Kelvin Ang" w:date="2014-11-09T10:07:00Z">
              <w:r w:rsidRPr="000F6BFC">
                <w:t xml:space="preserve">Only critical APIs </w:t>
              </w:r>
              <w:r>
                <w:t xml:space="preserve">and relationships </w:t>
              </w:r>
              <w:r w:rsidRPr="000F6BFC">
                <w:t xml:space="preserve">are shown in this </w:t>
              </w:r>
            </w:ins>
            <w:ins w:id="1099" w:author="Kelvin Ang" w:date="2014-11-09T10:20:00Z">
              <w:r w:rsidR="00890AD1">
                <w:t>c</w:t>
              </w:r>
            </w:ins>
            <w:ins w:id="1100" w:author="Kelvin Ang" w:date="2014-11-09T10:07:00Z">
              <w:r w:rsidRPr="000F6BFC">
                <w:t xml:space="preserve">lass </w:t>
              </w:r>
            </w:ins>
            <w:ins w:id="1101" w:author="Kelvin Ang" w:date="2014-11-09T10:20:00Z">
              <w:r w:rsidR="00890AD1">
                <w:t>d</w:t>
              </w:r>
            </w:ins>
            <w:ins w:id="1102"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103" w:author="Kelvin Ang" w:date="2014-11-09T10:47:00Z"/>
        </w:rPr>
      </w:pPr>
      <w:r w:rsidRPr="000F6BFC">
        <w:br/>
      </w:r>
      <w:bookmarkStart w:id="1104" w:name="_Toc403221035"/>
      <w:proofErr w:type="spellStart"/>
      <w:ins w:id="1105" w:author="Kelvin Ang" w:date="2014-11-09T10:16:00Z">
        <w:r w:rsidR="00890AD1" w:rsidRPr="00890AD1">
          <w:rPr>
            <w:i/>
            <w:rPrChange w:id="1106" w:author="Kelvin Ang" w:date="2014-11-09T10:17:00Z">
              <w:rPr/>
            </w:rPrChange>
          </w:rPr>
          <w:t>ActionHintSystemActual</w:t>
        </w:r>
        <w:proofErr w:type="spellEnd"/>
        <w:r w:rsidR="00890AD1">
          <w:t xml:space="preserve"> is responsible for interpreting and creating </w:t>
        </w:r>
        <w:r w:rsidR="00890AD1" w:rsidRPr="00890AD1">
          <w:rPr>
            <w:i/>
            <w:rPrChange w:id="1107" w:author="Kelvin Ang" w:date="2014-11-09T10:18:00Z">
              <w:rPr/>
            </w:rPrChange>
          </w:rPr>
          <w:t>Action</w:t>
        </w:r>
        <w:r w:rsidR="00890AD1">
          <w:t>s</w:t>
        </w:r>
      </w:ins>
      <w:ins w:id="1108" w:author="Kelvin Ang" w:date="2014-11-09T10:18:00Z">
        <w:r w:rsidR="00890AD1">
          <w:t xml:space="preserve"> from user commands</w:t>
        </w:r>
      </w:ins>
      <w:ins w:id="1109" w:author="Kelvin Ang" w:date="2014-11-09T10:16:00Z">
        <w:r w:rsidR="00890AD1">
          <w:t>.</w:t>
        </w:r>
      </w:ins>
      <w:ins w:id="1110" w:author="Kelvin Ang" w:date="2014-11-09T10:18:00Z">
        <w:r w:rsidR="00890AD1">
          <w:t xml:space="preserve"> </w:t>
        </w:r>
        <w:r w:rsidR="00890AD1" w:rsidRPr="00890AD1">
          <w:rPr>
            <w:i/>
            <w:rPrChange w:id="1111" w:author="Kelvin Ang" w:date="2014-11-09T10:18:00Z">
              <w:rPr/>
            </w:rPrChange>
          </w:rPr>
          <w:t>Action</w:t>
        </w:r>
        <w:r w:rsidR="00890AD1" w:rsidRPr="00890AD1">
          <w:rPr>
            <w:rPrChange w:id="1112" w:author="Kelvin Ang" w:date="2014-11-09T10:19:00Z">
              <w:rPr/>
            </w:rPrChange>
          </w:rPr>
          <w:t>s</w:t>
        </w:r>
        <w:r w:rsidR="00890AD1">
          <w:t xml:space="preserve"> </w:t>
        </w:r>
      </w:ins>
      <w:ins w:id="1113" w:author="Kelvin Ang" w:date="2014-11-09T10:19:00Z">
        <w:r w:rsidR="00890AD1">
          <w:t>encapsulates</w:t>
        </w:r>
      </w:ins>
      <w:ins w:id="1114" w:author="Kelvin Ang" w:date="2014-11-09T10:18:00Z">
        <w:r w:rsidR="00890AD1">
          <w:t xml:space="preserve"> a complete </w:t>
        </w:r>
      </w:ins>
      <w:ins w:id="1115" w:author="Kelvin Ang" w:date="2014-11-09T10:19:00Z">
        <w:r w:rsidR="00890AD1">
          <w:t>specification</w:t>
        </w:r>
      </w:ins>
      <w:ins w:id="1116" w:author="Kelvin Ang" w:date="2014-11-09T10:18:00Z">
        <w:r w:rsidR="00890AD1">
          <w:t xml:space="preserve"> of a command (to be elaborated in the next section).</w:t>
        </w:r>
      </w:ins>
      <w:ins w:id="1117" w:author="Kelvin Ang" w:date="2014-11-09T10:16:00Z">
        <w:r w:rsidR="00890AD1">
          <w:t xml:space="preserve"> These </w:t>
        </w:r>
      </w:ins>
      <w:ins w:id="1118" w:author="Kelvin Ang" w:date="2014-11-09T10:18:00Z">
        <w:r w:rsidR="00890AD1" w:rsidRPr="00890AD1">
          <w:rPr>
            <w:i/>
            <w:rPrChange w:id="1119" w:author="Kelvin Ang" w:date="2014-11-09T10:19:00Z">
              <w:rPr/>
            </w:rPrChange>
          </w:rPr>
          <w:t>A</w:t>
        </w:r>
      </w:ins>
      <w:ins w:id="1120" w:author="Kelvin Ang" w:date="2014-11-09T10:16:00Z">
        <w:r w:rsidR="00890AD1" w:rsidRPr="00890AD1">
          <w:rPr>
            <w:i/>
            <w:rPrChange w:id="1121" w:author="Kelvin Ang" w:date="2014-11-09T10:19:00Z">
              <w:rPr/>
            </w:rPrChange>
          </w:rPr>
          <w:t>ction</w:t>
        </w:r>
        <w:r w:rsidR="00890AD1">
          <w:t xml:space="preserve">s are passed to </w:t>
        </w:r>
        <w:proofErr w:type="spellStart"/>
        <w:r w:rsidR="00890AD1" w:rsidRPr="00890AD1">
          <w:rPr>
            <w:i/>
            <w:rPrChange w:id="1122" w:author="Kelvin Ang" w:date="2014-11-09T10:19:00Z">
              <w:rPr/>
            </w:rPrChange>
          </w:rPr>
          <w:t>ActionInvoker</w:t>
        </w:r>
        <w:proofErr w:type="spellEnd"/>
        <w:r w:rsidR="00890AD1">
          <w:t xml:space="preserve"> for execution. The </w:t>
        </w:r>
        <w:proofErr w:type="spellStart"/>
        <w:r w:rsidR="00890AD1" w:rsidRPr="00890AD1">
          <w:rPr>
            <w:i/>
            <w:rPrChange w:id="1123"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124" w:author="Kelvin Ang" w:date="2014-11-09T10:16:00Z"/>
        </w:rPr>
      </w:pPr>
      <w:ins w:id="1125" w:author="Kelvin Ang" w:date="2014-11-09T10:47:00Z">
        <w:r>
          <w:t xml:space="preserve">The </w:t>
        </w:r>
        <w:proofErr w:type="spellStart"/>
        <w:r w:rsidRPr="006777FD">
          <w:rPr>
            <w:i/>
            <w:rPrChange w:id="1126" w:author="Kelvin Ang" w:date="2014-11-09T10:48:00Z">
              <w:rPr/>
            </w:rPrChange>
          </w:rPr>
          <w:t>ActionInvoker</w:t>
        </w:r>
        <w:proofErr w:type="spellEnd"/>
        <w:r>
          <w:t xml:space="preserve"> is a </w:t>
        </w:r>
        <w:r w:rsidRPr="006777FD">
          <w:rPr>
            <w:u w:val="single"/>
            <w:rPrChange w:id="1127" w:author="Kelvin Ang" w:date="2014-11-09T10:48:00Z">
              <w:rPr/>
            </w:rPrChange>
          </w:rPr>
          <w:t>Sing</w:t>
        </w:r>
        <w:r w:rsidR="006777FD" w:rsidRPr="006777FD">
          <w:rPr>
            <w:u w:val="single"/>
            <w:rPrChange w:id="1128" w:author="Kelvin Ang" w:date="2014-11-09T10:48:00Z">
              <w:rPr/>
            </w:rPrChange>
          </w:rPr>
          <w:t>leton</w:t>
        </w:r>
        <w:r w:rsidR="006777FD">
          <w:t xml:space="preserve"> class as there should only be one command queue operating on the </w:t>
        </w:r>
        <w:r w:rsidR="006777FD" w:rsidRPr="006777FD">
          <w:rPr>
            <w:i/>
            <w:rPrChange w:id="1129" w:author="Kelvin Ang" w:date="2014-11-09T10:48:00Z">
              <w:rPr/>
            </w:rPrChange>
          </w:rPr>
          <w:t>Task</w:t>
        </w:r>
        <w:r w:rsidR="006777FD">
          <w:t xml:space="preserve"> list at any instance of time.</w:t>
        </w:r>
      </w:ins>
    </w:p>
    <w:p w14:paraId="3C1362CC" w14:textId="1679ABB1" w:rsidR="00E02FC6" w:rsidRDefault="00E02FC6" w:rsidP="00E02FC6">
      <w:pPr>
        <w:keepNext/>
        <w:rPr>
          <w:ins w:id="1130" w:author="Kelvin Ang" w:date="2014-11-09T10:11:00Z"/>
        </w:rPr>
      </w:pPr>
      <w:ins w:id="1131" w:author="Kelvin Ang" w:date="2014-11-09T10:11:00Z">
        <w:r>
          <w:t xml:space="preserve">A quick overview of the methods specified by the </w:t>
        </w:r>
      </w:ins>
      <w:proofErr w:type="spellStart"/>
      <w:ins w:id="1132" w:author="Kelvin Ang" w:date="2014-11-09T10:13:00Z">
        <w:r>
          <w:rPr>
            <w:i/>
          </w:rPr>
          <w:t>ActionHintSystem</w:t>
        </w:r>
      </w:ins>
      <w:proofErr w:type="spellEnd"/>
      <w:ins w:id="1133" w:author="Kelvin Ang" w:date="2014-11-09T10:11:00Z">
        <w:r w:rsidR="000F4480">
          <w:t xml:space="preserve"> interface is sho</w:t>
        </w:r>
      </w:ins>
      <w:ins w:id="1134"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135"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136" w:author="Kelvin Ang" w:date="2014-11-09T10:11:00Z"/>
              </w:rPr>
            </w:pPr>
            <w:ins w:id="1137"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138" w:author="Kelvin Ang" w:date="2014-11-09T10:11:00Z"/>
              </w:rPr>
            </w:pPr>
            <w:ins w:id="1139"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140"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141" w:author="Kelvin Ang" w:date="2014-11-09T10:11:00Z"/>
                <w:rFonts w:ascii="Consolas" w:hAnsi="Consolas" w:cs="Consolas"/>
                <w:b w:val="0"/>
                <w:sz w:val="20"/>
                <w:szCs w:val="20"/>
              </w:rPr>
            </w:pPr>
            <w:proofErr w:type="spellStart"/>
            <w:ins w:id="1142"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143" w:author="Kelvin Ang" w:date="2014-11-09T10:11:00Z"/>
              </w:rPr>
            </w:pPr>
            <w:ins w:id="1144" w:author="Kelvin Ang" w:date="2014-11-09T10:11:00Z">
              <w:r>
                <w:t>Parses, interprets, and executes a user command.</w:t>
              </w:r>
            </w:ins>
          </w:p>
        </w:tc>
      </w:tr>
      <w:tr w:rsidR="00E02FC6" w:rsidRPr="000F6BFC" w14:paraId="49B552F2" w14:textId="77777777" w:rsidTr="0011373D">
        <w:trPr>
          <w:jc w:val="center"/>
          <w:ins w:id="1145"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146" w:author="Kelvin Ang" w:date="2014-11-09T10:11:00Z"/>
                <w:rFonts w:ascii="Consolas" w:hAnsi="Consolas" w:cs="Consolas"/>
                <w:b w:val="0"/>
                <w:sz w:val="20"/>
                <w:szCs w:val="20"/>
              </w:rPr>
            </w:pPr>
            <w:proofErr w:type="spellStart"/>
            <w:ins w:id="1147"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148" w:author="Kelvin Ang" w:date="2014-11-09T10:11:00Z"/>
              </w:rPr>
              <w:pPrChange w:id="1149"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150" w:author="Kelvin Ang" w:date="2014-11-09T10:11:00Z">
              <w:r>
                <w:t>Generates a dynamic hint based on the current user command.</w:t>
              </w:r>
            </w:ins>
          </w:p>
        </w:tc>
      </w:tr>
    </w:tbl>
    <w:p w14:paraId="6A9F784B" w14:textId="77777777" w:rsidR="00E02FC6" w:rsidRDefault="00E02FC6">
      <w:pPr>
        <w:rPr>
          <w:ins w:id="1151" w:author="Kelvin Ang" w:date="2014-11-09T10:08:00Z"/>
          <w:rFonts w:asciiTheme="majorHAnsi" w:eastAsiaTheme="majorEastAsia" w:hAnsiTheme="majorHAnsi" w:cstheme="majorBidi"/>
          <w:color w:val="365F91" w:themeColor="accent1" w:themeShade="BF"/>
          <w:sz w:val="36"/>
          <w:szCs w:val="24"/>
        </w:rPr>
      </w:pPr>
      <w:ins w:id="1152"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153" w:author="Kelvin Ang" w:date="2014-11-09T10:26:00Z">
        <w:r w:rsidR="00A1674C">
          <w:t xml:space="preserve">Parsing and </w:t>
        </w:r>
      </w:ins>
      <w:r w:rsidR="0092526E" w:rsidRPr="000F6BFC">
        <w:t>Executing Commands</w:t>
      </w:r>
      <w:bookmarkEnd w:id="1104"/>
    </w:p>
    <w:p w14:paraId="611E606D" w14:textId="7F056586" w:rsidR="0092526E" w:rsidDel="00AC79F9" w:rsidRDefault="0092526E" w:rsidP="00AC79F9">
      <w:pPr>
        <w:pStyle w:val="NoSpacing"/>
        <w:rPr>
          <w:del w:id="1154" w:author="Kelvin Ang" w:date="2014-11-09T10:53:00Z"/>
        </w:rPr>
        <w:pPrChange w:id="1155" w:author="Kelvin Ang" w:date="2014-11-09T10:53:00Z">
          <w:pPr/>
        </w:pPrChange>
      </w:pPr>
      <w:del w:id="1156"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157" w:author="Kelvin Ang" w:date="2014-11-09T10:53:00Z">
        <w:r w:rsidRPr="000F6BFC" w:rsidDel="00AC79F9">
          <w:delText xml:space="preserve">class </w:delText>
        </w:r>
      </w:del>
      <w:r w:rsidRPr="000F6BFC">
        <w:t>parses</w:t>
      </w:r>
      <w:ins w:id="1158" w:author="Kelvin Ang" w:date="2014-11-09T10:30:00Z">
        <w:r w:rsidR="000F4480">
          <w:t xml:space="preserve"> user input</w:t>
        </w:r>
      </w:ins>
      <w:ins w:id="1159"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160" w:author="Kelvin Ang" w:date="2014-11-09T10:24:00Z">
        <w:r w:rsidR="00A1674C">
          <w:t xml:space="preserve"> are sent to </w:t>
        </w:r>
        <w:proofErr w:type="spellStart"/>
        <w:r w:rsidR="00A1674C" w:rsidRPr="00A1674C">
          <w:rPr>
            <w:i/>
            <w:rPrChange w:id="1161" w:author="Kelvin Ang" w:date="2014-11-09T10:24:00Z">
              <w:rPr/>
            </w:rPrChange>
          </w:rPr>
          <w:t>ActionInvoker</w:t>
        </w:r>
        <w:proofErr w:type="spellEnd"/>
        <w:r w:rsidR="00A1674C">
          <w:t xml:space="preserve"> for execution and</w:t>
        </w:r>
      </w:ins>
      <w:r w:rsidRPr="000F6BFC">
        <w:t xml:space="preserve">, if undoable, are stored in a history stack. These </w:t>
      </w:r>
      <w:del w:id="1162" w:author="Kelvin Ang" w:date="2014-11-09T10:32:00Z">
        <w:r w:rsidRPr="002647DC" w:rsidDel="002647DC">
          <w:rPr>
            <w:i/>
            <w:rPrChange w:id="1163" w:author="Kelvin Ang" w:date="2014-11-09T10:32:00Z">
              <w:rPr/>
            </w:rPrChange>
          </w:rPr>
          <w:delText xml:space="preserve">actions </w:delText>
        </w:r>
      </w:del>
      <w:ins w:id="1164" w:author="Kelvin Ang" w:date="2014-11-09T10:32:00Z">
        <w:r w:rsidR="002647DC" w:rsidRPr="002647DC">
          <w:rPr>
            <w:i/>
            <w:rPrChange w:id="1165"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166" w:author="Kelvin Ang" w:date="2014-11-09T10:24:00Z">
        <w:r w:rsidR="00A1674C">
          <w:t xml:space="preserve"> of </w:t>
        </w:r>
        <w:proofErr w:type="spellStart"/>
        <w:r w:rsidR="00A1674C" w:rsidRPr="00A1674C">
          <w:rPr>
            <w:i/>
            <w:rPrChange w:id="1167" w:author="Kelvin Ang" w:date="2014-11-09T10:24:00Z">
              <w:rPr/>
            </w:rPrChange>
          </w:rPr>
          <w:t>ActionInvoker</w:t>
        </w:r>
      </w:ins>
      <w:proofErr w:type="spellEnd"/>
      <w:r w:rsidRPr="000F6BFC">
        <w:t>.</w:t>
      </w:r>
    </w:p>
    <w:p w14:paraId="1B03C096" w14:textId="77777777" w:rsidR="00AC79F9" w:rsidRDefault="00AC79F9" w:rsidP="0092526E">
      <w:pPr>
        <w:pStyle w:val="NoSpacing"/>
        <w:rPr>
          <w:ins w:id="1168" w:author="Kelvin Ang" w:date="2014-11-09T10:53:00Z"/>
        </w:rPr>
      </w:pPr>
    </w:p>
    <w:p w14:paraId="7AEA0737" w14:textId="77777777" w:rsidR="00AC79F9" w:rsidRDefault="00AC79F9" w:rsidP="00AC79F9">
      <w:pPr>
        <w:pStyle w:val="NoSpacing"/>
        <w:rPr>
          <w:ins w:id="1169" w:author="Kelvin Ang" w:date="2014-11-09T10:53:00Z"/>
        </w:rPr>
        <w:pPrChange w:id="1170" w:author="Kelvin Ang" w:date="2014-11-09T10:53:00Z">
          <w:pPr/>
        </w:pPrChange>
      </w:pPr>
    </w:p>
    <w:p w14:paraId="65662AB5" w14:textId="7F23C9DB" w:rsidR="0092526E" w:rsidDel="001C5E26" w:rsidRDefault="00AC79F9" w:rsidP="00AC79F9">
      <w:pPr>
        <w:rPr>
          <w:del w:id="1171" w:author="Kelvin Ang" w:date="2014-11-09T10:50:00Z"/>
        </w:rPr>
        <w:pPrChange w:id="1172" w:author="Kelvin Ang" w:date="2014-11-09T10:53:00Z">
          <w:pPr/>
        </w:pPrChange>
      </w:pPr>
      <w:ins w:id="1173"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rsidP="00AC79F9">
      <w:pPr>
        <w:rPr>
          <w:ins w:id="1174" w:author="Kelvin Ang" w:date="2014-11-09T10:50:00Z"/>
        </w:rPr>
        <w:pPrChange w:id="1175" w:author="Kelvin Ang" w:date="2014-11-09T10:53:00Z">
          <w:pPr>
            <w:pStyle w:val="NoSpacing"/>
          </w:pPr>
        </w:pPrChange>
      </w:pPr>
    </w:p>
    <w:p w14:paraId="1B815E4A" w14:textId="1518239F" w:rsidR="0092526E" w:rsidDel="00E02FC6" w:rsidRDefault="0092526E" w:rsidP="0092526E">
      <w:pPr>
        <w:rPr>
          <w:del w:id="1176" w:author="Kelvin Ang" w:date="2014-11-09T10:08:00Z"/>
        </w:rPr>
      </w:pPr>
      <w:del w:id="1177"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178" w:author="Kelvin Ang" w:date="2014-11-09T10:35:00Z">
        <w:r w:rsidDel="006A7EAA">
          <w:delText xml:space="preserve"> </w:delText>
        </w:r>
      </w:del>
      <w:del w:id="1179" w:author="Kelvin Ang" w:date="2014-11-09T10:28:00Z">
        <w:r w:rsidDel="00A1674C">
          <w:delText xml:space="preserve">These methods are </w:delText>
        </w:r>
      </w:del>
      <w:ins w:id="1180" w:author="Kelvin Ang" w:date="2014-11-09T10:28:00Z">
        <w:r w:rsidR="00A1674C">
          <w:t xml:space="preserve">A summary of all mandatory methods and fields are </w:t>
        </w:r>
      </w:ins>
      <w:del w:id="1181" w:author="Kelvin Ang" w:date="2014-11-09T10:28:00Z">
        <w:r w:rsidDel="00A1674C">
          <w:delText xml:space="preserve">shown </w:delText>
        </w:r>
      </w:del>
      <w:ins w:id="1182" w:author="Kelvin Ang" w:date="2014-11-09T10:28:00Z">
        <w:r w:rsidR="00A1674C">
          <w:t xml:space="preserve">shown </w:t>
        </w:r>
      </w:ins>
      <w:ins w:id="1183" w:author="Kelvin Ang" w:date="2014-11-09T10:54:00Z">
        <w:r w:rsidR="00AC79F9">
          <w:t>below</w:t>
        </w:r>
      </w:ins>
      <w:del w:id="1184"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185"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186"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187">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18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9"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190"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9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92"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93" w:author="Kelvin Ang" w:date="2014-11-09T10:37:00Z">
                  <w:rPr>
                    <w:b w:val="0"/>
                  </w:rPr>
                </w:rPrChange>
              </w:rPr>
            </w:pPr>
            <w:r w:rsidRPr="0042742F">
              <w:rPr>
                <w:rFonts w:ascii="Consolas" w:hAnsi="Consolas" w:cs="Consolas"/>
                <w:b w:val="0"/>
                <w:sz w:val="20"/>
                <w:szCs w:val="20"/>
                <w:rPrChange w:id="1194" w:author="Kelvin Ang" w:date="2014-11-09T10:37:00Z">
                  <w:rPr>
                    <w:b w:val="0"/>
                  </w:rPr>
                </w:rPrChange>
              </w:rPr>
              <w:t>DICTIONARY: String[]</w:t>
            </w:r>
          </w:p>
        </w:tc>
        <w:tc>
          <w:tcPr>
            <w:tcW w:w="6048" w:type="dxa"/>
            <w:tcPrChange w:id="1195" w:author="Kelvin Ang" w:date="2014-11-09T10:37:00Z">
              <w:tcPr>
                <w:tcW w:w="4803" w:type="dxa"/>
              </w:tcPr>
            </w:tcPrChange>
          </w:tcPr>
          <w:p w14:paraId="0C5CE19B" w14:textId="1BE8330A" w:rsidR="0092526E" w:rsidRPr="000F6BFC" w:rsidRDefault="0092526E" w:rsidP="0042742F">
            <w:pPr>
              <w:cnfStyle w:val="000000100000" w:firstRow="0" w:lastRow="0" w:firstColumn="0" w:lastColumn="0" w:oddVBand="0" w:evenVBand="0" w:oddHBand="1" w:evenHBand="0" w:firstRowFirstColumn="0" w:firstRowLastColumn="0" w:lastRowFirstColumn="0" w:lastRowLastColumn="0"/>
              <w:pPrChange w:id="1196"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All commands associated with this </w:t>
            </w:r>
            <w:del w:id="1197" w:author="Kelvin Ang" w:date="2014-11-09T10:38:00Z">
              <w:r w:rsidRPr="0042742F" w:rsidDel="0042742F">
                <w:rPr>
                  <w:i/>
                  <w:rPrChange w:id="1198" w:author="Kelvin Ang" w:date="2014-11-09T10:38:00Z">
                    <w:rPr/>
                  </w:rPrChange>
                </w:rPr>
                <w:delText>action</w:delText>
              </w:r>
            </w:del>
            <w:ins w:id="1199" w:author="Kelvin Ang" w:date="2014-11-09T10:38:00Z">
              <w:r w:rsidR="0042742F" w:rsidRPr="0042742F">
                <w:rPr>
                  <w:i/>
                  <w:rPrChange w:id="1200" w:author="Kelvin Ang" w:date="2014-11-09T10:38:00Z">
                    <w:rPr/>
                  </w:rPrChange>
                </w:rPr>
                <w:t>Action</w:t>
              </w:r>
            </w:ins>
            <w:r w:rsidRPr="000F6BFC">
              <w:t>.</w:t>
            </w:r>
          </w:p>
        </w:tc>
      </w:tr>
      <w:tr w:rsidR="00F06B49" w:rsidRPr="000F6BFC" w14:paraId="4053FE19" w14:textId="77777777" w:rsidTr="0042742F">
        <w:trPr>
          <w:jc w:val="center"/>
          <w:trPrChange w:id="120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02"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203" w:author="Kelvin Ang" w:date="2014-11-09T10:37:00Z">
                  <w:rPr>
                    <w:b w:val="0"/>
                    <w:u w:val="single"/>
                  </w:rPr>
                </w:rPrChange>
              </w:rPr>
            </w:pPr>
            <w:ins w:id="1204" w:author="Kelvin Ang" w:date="2014-11-09T10:34:00Z">
              <w:r w:rsidRPr="0042742F">
                <w:rPr>
                  <w:rFonts w:ascii="Consolas" w:hAnsi="Consolas" w:cs="Consolas"/>
                  <w:b w:val="0"/>
                  <w:sz w:val="20"/>
                  <w:szCs w:val="20"/>
                  <w:rPrChange w:id="1205" w:author="Kelvin Ang" w:date="2014-11-09T10:37:00Z">
                    <w:rPr>
                      <w:b w:val="0"/>
                    </w:rPr>
                  </w:rPrChange>
                </w:rPr>
                <w:t>EXECUTE_ERROR, EXECUTE_SUCCESS</w:t>
              </w:r>
            </w:ins>
            <w:del w:id="1206" w:author="Kelvin Ang" w:date="2014-11-09T10:34:00Z">
              <w:r w:rsidRPr="0042742F" w:rsidDel="00F06B49">
                <w:rPr>
                  <w:rFonts w:ascii="Consolas" w:hAnsi="Consolas" w:cs="Consolas"/>
                  <w:b w:val="0"/>
                  <w:sz w:val="20"/>
                  <w:szCs w:val="20"/>
                  <w:rPrChange w:id="1207" w:author="Kelvin Ang" w:date="2014-11-09T10:37:00Z">
                    <w:rPr>
                      <w:b w:val="0"/>
                      <w:u w:val="single"/>
                    </w:rPr>
                  </w:rPrChange>
                </w:rPr>
                <w:delText xml:space="preserve">isThisAction(String): </w:delText>
              </w:r>
            </w:del>
            <w:del w:id="1208" w:author="Kelvin Ang" w:date="2014-11-09T10:28:00Z">
              <w:r w:rsidRPr="0042742F" w:rsidDel="000F4480">
                <w:rPr>
                  <w:rFonts w:ascii="Consolas" w:hAnsi="Consolas" w:cs="Consolas"/>
                  <w:b w:val="0"/>
                  <w:sz w:val="20"/>
                  <w:szCs w:val="20"/>
                  <w:rPrChange w:id="1209" w:author="Kelvin Ang" w:date="2014-11-09T10:37:00Z">
                    <w:rPr>
                      <w:b w:val="0"/>
                      <w:u w:val="single"/>
                    </w:rPr>
                  </w:rPrChange>
                </w:rPr>
                <w:delText>boolean</w:delText>
              </w:r>
            </w:del>
          </w:p>
        </w:tc>
        <w:tc>
          <w:tcPr>
            <w:tcW w:w="6048" w:type="dxa"/>
            <w:tcPrChange w:id="1210"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11" w:author="Kelvin Ang" w:date="2014-11-09T10:34:00Z">
              <w:r w:rsidRPr="000F6BFC">
                <w:t>Status messages for execution.</w:t>
              </w:r>
            </w:ins>
            <w:del w:id="1212"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21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14"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15" w:author="Kelvin Ang" w:date="2014-11-09T10:37:00Z">
                  <w:rPr>
                    <w:b w:val="0"/>
                  </w:rPr>
                </w:rPrChange>
              </w:rPr>
            </w:pPr>
            <w:ins w:id="1216" w:author="Kelvin Ang" w:date="2014-11-09T10:34:00Z">
              <w:r w:rsidRPr="0042742F">
                <w:rPr>
                  <w:rFonts w:ascii="Consolas" w:hAnsi="Consolas" w:cs="Consolas"/>
                  <w:b w:val="0"/>
                  <w:sz w:val="20"/>
                  <w:szCs w:val="20"/>
                  <w:rPrChange w:id="1217" w:author="Kelvin Ang" w:date="2014-11-09T10:37:00Z">
                    <w:rPr>
                      <w:b w:val="0"/>
                    </w:rPr>
                  </w:rPrChange>
                </w:rPr>
                <w:t>UNDO_ERROR, UNDO_SUCCESS</w:t>
              </w:r>
            </w:ins>
            <w:del w:id="1218" w:author="Kelvin Ang" w:date="2014-11-09T10:34:00Z">
              <w:r w:rsidRPr="0042742F" w:rsidDel="00F06B49">
                <w:rPr>
                  <w:rFonts w:ascii="Consolas" w:hAnsi="Consolas" w:cs="Consolas"/>
                  <w:b w:val="0"/>
                  <w:sz w:val="20"/>
                  <w:szCs w:val="20"/>
                  <w:rPrChange w:id="1219" w:author="Kelvin Ang" w:date="2014-11-09T10:37:00Z">
                    <w:rPr>
                      <w:b w:val="0"/>
                    </w:rPr>
                  </w:rPrChange>
                </w:rPr>
                <w:delText>EXECUTE_ERROR, EXECUTE_SUCCESS</w:delText>
              </w:r>
            </w:del>
          </w:p>
        </w:tc>
        <w:tc>
          <w:tcPr>
            <w:tcW w:w="6048" w:type="dxa"/>
            <w:tcPrChange w:id="1220" w:author="Kelvin Ang" w:date="2014-11-09T10:37:00Z">
              <w:tcPr>
                <w:tcW w:w="4803" w:type="dxa"/>
              </w:tcPr>
            </w:tcPrChange>
          </w:tcPr>
          <w:p w14:paraId="6EEC2222" w14:textId="3F52ADBB" w:rsidR="00F06B49" w:rsidRPr="000F6BFC" w:rsidRDefault="0042742F" w:rsidP="0042742F">
            <w:pPr>
              <w:cnfStyle w:val="000000100000" w:firstRow="0" w:lastRow="0" w:firstColumn="0" w:lastColumn="0" w:oddVBand="0" w:evenVBand="0" w:oddHBand="1" w:evenHBand="0" w:firstRowFirstColumn="0" w:firstRowLastColumn="0" w:lastRowFirstColumn="0" w:lastRowLastColumn="0"/>
              <w:pPrChange w:id="1221" w:author="Kelvin Ang" w:date="2014-11-09T10:38:00Z">
                <w:pPr>
                  <w:cnfStyle w:val="000000100000" w:firstRow="0" w:lastRow="0" w:firstColumn="0" w:lastColumn="0" w:oddVBand="0" w:evenVBand="0" w:oddHBand="1" w:evenHBand="0" w:firstRowFirstColumn="0" w:firstRowLastColumn="0" w:lastRowFirstColumn="0" w:lastRowLastColumn="0"/>
                </w:pPr>
              </w:pPrChange>
            </w:pPr>
            <w:ins w:id="1222" w:author="Kelvin Ang" w:date="2014-11-09T10:34:00Z">
              <w:r>
                <w:t>Status messages for undo</w:t>
              </w:r>
              <w:r w:rsidR="00F06B49" w:rsidRPr="000F6BFC">
                <w:t>, if undoable.</w:t>
              </w:r>
            </w:ins>
            <w:del w:id="1223"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22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25" w:author="Kelvin Ang" w:date="2014-11-09T10:37:00Z">
              <w:tcPr>
                <w:tcW w:w="4010" w:type="dxa"/>
              </w:tcPr>
            </w:tcPrChange>
          </w:tcPr>
          <w:p w14:paraId="6AAE845D" w14:textId="2A7A6DF5" w:rsidR="00F06B49" w:rsidRPr="0042742F" w:rsidRDefault="00F06B49" w:rsidP="00D66A19">
            <w:pPr>
              <w:rPr>
                <w:rFonts w:ascii="Consolas" w:hAnsi="Consolas" w:cs="Consolas"/>
                <w:b w:val="0"/>
                <w:sz w:val="20"/>
                <w:szCs w:val="20"/>
                <w:rPrChange w:id="1226" w:author="Kelvin Ang" w:date="2014-11-09T10:37:00Z">
                  <w:rPr>
                    <w:b w:val="0"/>
                  </w:rPr>
                </w:rPrChange>
              </w:rPr>
              <w:pPrChange w:id="1227" w:author="Kelvin Ang" w:date="2014-11-09T10:36:00Z">
                <w:pPr/>
              </w:pPrChange>
            </w:pPr>
            <w:ins w:id="1228" w:author="Kelvin Ang" w:date="2014-11-09T10:34:00Z">
              <w:r w:rsidRPr="0042742F">
                <w:rPr>
                  <w:rFonts w:ascii="Consolas" w:hAnsi="Consolas" w:cs="Consolas"/>
                  <w:b w:val="0"/>
                  <w:sz w:val="20"/>
                  <w:szCs w:val="20"/>
                  <w:rPrChange w:id="1229" w:author="Kelvin Ang" w:date="2014-11-09T10:37:00Z">
                    <w:rPr>
                      <w:b w:val="0"/>
                    </w:rPr>
                  </w:rPrChange>
                </w:rPr>
                <w:t>HINT_MESSAGE</w:t>
              </w:r>
            </w:ins>
            <w:del w:id="1230" w:author="Kelvin Ang" w:date="2014-11-09T10:34:00Z">
              <w:r w:rsidRPr="0042742F" w:rsidDel="00F06B49">
                <w:rPr>
                  <w:rFonts w:ascii="Consolas" w:hAnsi="Consolas" w:cs="Consolas"/>
                  <w:b w:val="0"/>
                  <w:sz w:val="20"/>
                  <w:szCs w:val="20"/>
                  <w:rPrChange w:id="1231" w:author="Kelvin Ang" w:date="2014-11-09T10:37:00Z">
                    <w:rPr>
                      <w:b w:val="0"/>
                    </w:rPr>
                  </w:rPrChange>
                </w:rPr>
                <w:delText>UNDO_ERROR, UNDO_SUCCESS</w:delText>
              </w:r>
            </w:del>
          </w:p>
        </w:tc>
        <w:tc>
          <w:tcPr>
            <w:tcW w:w="6048" w:type="dxa"/>
            <w:tcPrChange w:id="1232"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33" w:author="Kelvin Ang" w:date="2014-11-09T10:34:00Z">
              <w:r>
                <w:t xml:space="preserve">The hint message to return when </w:t>
              </w:r>
              <w:proofErr w:type="spellStart"/>
              <w:proofErr w:type="gramStart"/>
              <w:r w:rsidRPr="0042742F">
                <w:rPr>
                  <w:rFonts w:ascii="Consolas" w:hAnsi="Consolas" w:cs="Consolas"/>
                  <w:sz w:val="20"/>
                  <w:szCs w:val="20"/>
                  <w:rPrChange w:id="1234" w:author="Kelvin Ang" w:date="2014-11-09T10:37:00Z">
                    <w:rPr/>
                  </w:rPrChange>
                </w:rPr>
                <w:t>getHint</w:t>
              </w:r>
              <w:proofErr w:type="spellEnd"/>
              <w:r w:rsidRPr="0042742F">
                <w:rPr>
                  <w:rFonts w:ascii="Consolas" w:hAnsi="Consolas" w:cs="Consolas"/>
                  <w:sz w:val="20"/>
                  <w:szCs w:val="20"/>
                  <w:rPrChange w:id="1235" w:author="Kelvin Ang" w:date="2014-11-09T10:37:00Z">
                    <w:rPr/>
                  </w:rPrChange>
                </w:rPr>
                <w:t>(</w:t>
              </w:r>
              <w:proofErr w:type="gramEnd"/>
              <w:r w:rsidRPr="0042742F">
                <w:rPr>
                  <w:rFonts w:ascii="Consolas" w:hAnsi="Consolas" w:cs="Consolas"/>
                  <w:sz w:val="20"/>
                  <w:szCs w:val="20"/>
                  <w:rPrChange w:id="1236" w:author="Kelvin Ang" w:date="2014-11-09T10:37:00Z">
                    <w:rPr/>
                  </w:rPrChange>
                </w:rPr>
                <w:t>)</w:t>
              </w:r>
              <w:r>
                <w:t xml:space="preserve"> is called.</w:t>
              </w:r>
            </w:ins>
            <w:del w:id="1237"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23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39"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40" w:author="Kelvin Ang" w:date="2014-11-09T10:37:00Z">
                  <w:rPr>
                    <w:b w:val="0"/>
                  </w:rPr>
                </w:rPrChange>
              </w:rPr>
            </w:pPr>
            <w:r w:rsidRPr="0042742F">
              <w:rPr>
                <w:rFonts w:ascii="Consolas" w:hAnsi="Consolas" w:cs="Consolas"/>
                <w:b w:val="0"/>
                <w:sz w:val="20"/>
                <w:szCs w:val="20"/>
                <w:rPrChange w:id="1241" w:author="Kelvin Ang" w:date="2014-11-09T10:37:00Z">
                  <w:rPr>
                    <w:b w:val="0"/>
                  </w:rPr>
                </w:rPrChange>
              </w:rPr>
              <w:t>execute(): Message</w:t>
            </w:r>
          </w:p>
        </w:tc>
        <w:tc>
          <w:tcPr>
            <w:tcW w:w="6048" w:type="dxa"/>
            <w:tcPrChange w:id="1242" w:author="Kelvin Ang" w:date="2014-11-09T10:37:00Z">
              <w:tcPr>
                <w:tcW w:w="4803" w:type="dxa"/>
              </w:tcPr>
            </w:tcPrChange>
          </w:tcPr>
          <w:p w14:paraId="17135ACA" w14:textId="369D0C88" w:rsidR="00F06B49" w:rsidRPr="000F6BFC" w:rsidRDefault="00F06B49" w:rsidP="0042742F">
            <w:pPr>
              <w:cnfStyle w:val="000000100000" w:firstRow="0" w:lastRow="0" w:firstColumn="0" w:lastColumn="0" w:oddVBand="0" w:evenVBand="0" w:oddHBand="1" w:evenHBand="0" w:firstRowFirstColumn="0" w:firstRowLastColumn="0" w:lastRowFirstColumn="0" w:lastRowLastColumn="0"/>
              <w:pPrChange w:id="1243"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Code for executing the </w:t>
            </w:r>
            <w:del w:id="1244" w:author="Kelvin Ang" w:date="2014-11-09T10:38:00Z">
              <w:r w:rsidRPr="0042742F" w:rsidDel="0042742F">
                <w:rPr>
                  <w:i/>
                  <w:rPrChange w:id="1245" w:author="Kelvin Ang" w:date="2014-11-09T10:38:00Z">
                    <w:rPr/>
                  </w:rPrChange>
                </w:rPr>
                <w:delText>action</w:delText>
              </w:r>
            </w:del>
            <w:ins w:id="1246" w:author="Kelvin Ang" w:date="2014-11-09T10:38:00Z">
              <w:r w:rsidR="0042742F" w:rsidRPr="0042742F">
                <w:rPr>
                  <w:i/>
                  <w:rPrChange w:id="1247" w:author="Kelvin Ang" w:date="2014-11-09T10:38:00Z">
                    <w:rPr/>
                  </w:rPrChange>
                </w:rPr>
                <w:t>Action</w:t>
              </w:r>
            </w:ins>
            <w:r w:rsidRPr="000F6BFC">
              <w:t>.</w:t>
            </w:r>
          </w:p>
        </w:tc>
      </w:tr>
      <w:tr w:rsidR="00F06B49" w:rsidRPr="000F6BFC" w14:paraId="52D0C2EE" w14:textId="77777777" w:rsidTr="0042742F">
        <w:trPr>
          <w:jc w:val="center"/>
          <w:trPrChange w:id="124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49"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250" w:author="Kelvin Ang" w:date="2014-11-09T10:37:00Z">
                  <w:rPr>
                    <w:b w:val="0"/>
                  </w:rPr>
                </w:rPrChange>
              </w:rPr>
            </w:pPr>
            <w:r w:rsidRPr="0042742F">
              <w:rPr>
                <w:rFonts w:ascii="Consolas" w:hAnsi="Consolas" w:cs="Consolas"/>
                <w:b w:val="0"/>
                <w:sz w:val="20"/>
                <w:szCs w:val="20"/>
                <w:rPrChange w:id="1251" w:author="Kelvin Ang" w:date="2014-11-09T10:37:00Z">
                  <w:rPr>
                    <w:b w:val="0"/>
                  </w:rPr>
                </w:rPrChange>
              </w:rPr>
              <w:t>undo(): Message</w:t>
            </w:r>
          </w:p>
        </w:tc>
        <w:tc>
          <w:tcPr>
            <w:tcW w:w="6048" w:type="dxa"/>
            <w:tcPrChange w:id="1252" w:author="Kelvin Ang" w:date="2014-11-09T10:37:00Z">
              <w:tcPr>
                <w:tcW w:w="4803" w:type="dxa"/>
              </w:tcPr>
            </w:tcPrChange>
          </w:tcPr>
          <w:p w14:paraId="4B3BDE6C" w14:textId="2A0CD4F8" w:rsidR="00F06B49" w:rsidRPr="000F6BFC" w:rsidRDefault="00F06B49" w:rsidP="0042742F">
            <w:pPr>
              <w:cnfStyle w:val="000000000000" w:firstRow="0" w:lastRow="0" w:firstColumn="0" w:lastColumn="0" w:oddVBand="0" w:evenVBand="0" w:oddHBand="0" w:evenHBand="0" w:firstRowFirstColumn="0" w:firstRowLastColumn="0" w:lastRowFirstColumn="0" w:lastRowLastColumn="0"/>
              <w:pPrChange w:id="1253" w:author="Kelvin Ang" w:date="2014-11-09T10:38:00Z">
                <w:pPr>
                  <w:cnfStyle w:val="000000000000" w:firstRow="0" w:lastRow="0" w:firstColumn="0" w:lastColumn="0" w:oddVBand="0" w:evenVBand="0" w:oddHBand="0" w:evenHBand="0" w:firstRowFirstColumn="0" w:firstRowLastColumn="0" w:lastRowFirstColumn="0" w:lastRowLastColumn="0"/>
                </w:pPr>
              </w:pPrChange>
            </w:pPr>
            <w:r w:rsidRPr="000F6BFC">
              <w:t xml:space="preserve">Code for undoing the </w:t>
            </w:r>
            <w:del w:id="1254" w:author="Kelvin Ang" w:date="2014-11-09T10:38:00Z">
              <w:r w:rsidRPr="0042742F" w:rsidDel="0042742F">
                <w:rPr>
                  <w:i/>
                  <w:rPrChange w:id="1255" w:author="Kelvin Ang" w:date="2014-11-09T10:38:00Z">
                    <w:rPr/>
                  </w:rPrChange>
                </w:rPr>
                <w:delText>a</w:delText>
              </w:r>
            </w:del>
            <w:ins w:id="1256" w:author="Kelvin Ang" w:date="2014-11-09T10:38:00Z">
              <w:r w:rsidR="0042742F">
                <w:rPr>
                  <w:i/>
                </w:rPr>
                <w:t>A</w:t>
              </w:r>
            </w:ins>
            <w:r w:rsidRPr="0042742F">
              <w:rPr>
                <w:i/>
                <w:rPrChange w:id="1257"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25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59"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60" w:author="Kelvin Ang" w:date="2014-11-09T10:37:00Z">
                  <w:rPr>
                    <w:b w:val="0"/>
                  </w:rPr>
                </w:rPrChange>
              </w:rPr>
            </w:pPr>
            <w:proofErr w:type="spellStart"/>
            <w:ins w:id="1261" w:author="Kelvin Ang" w:date="2014-11-09T10:34:00Z">
              <w:r w:rsidRPr="0042742F">
                <w:rPr>
                  <w:rFonts w:ascii="Consolas" w:hAnsi="Consolas" w:cs="Consolas"/>
                  <w:b w:val="0"/>
                  <w:sz w:val="20"/>
                  <w:szCs w:val="20"/>
                  <w:rPrChange w:id="1262" w:author="Kelvin Ang" w:date="2014-11-09T10:37:00Z">
                    <w:rPr>
                      <w:b w:val="0"/>
                    </w:rPr>
                  </w:rPrChange>
                </w:rPr>
                <w:t>isThisAction</w:t>
              </w:r>
              <w:proofErr w:type="spellEnd"/>
              <w:r w:rsidRPr="0042742F">
                <w:rPr>
                  <w:rFonts w:ascii="Consolas" w:hAnsi="Consolas" w:cs="Consolas"/>
                  <w:b w:val="0"/>
                  <w:sz w:val="20"/>
                  <w:szCs w:val="20"/>
                  <w:rPrChange w:id="1263" w:author="Kelvin Ang" w:date="2014-11-09T10:37:00Z">
                    <w:rPr>
                      <w:b w:val="0"/>
                    </w:rPr>
                  </w:rPrChange>
                </w:rPr>
                <w:t xml:space="preserve">(String): </w:t>
              </w:r>
              <w:proofErr w:type="spellStart"/>
              <w:r w:rsidRPr="0042742F">
                <w:rPr>
                  <w:rFonts w:ascii="Consolas" w:hAnsi="Consolas" w:cs="Consolas"/>
                  <w:b w:val="0"/>
                  <w:sz w:val="20"/>
                  <w:szCs w:val="20"/>
                  <w:rPrChange w:id="1264" w:author="Kelvin Ang" w:date="2014-11-09T10:37:00Z">
                    <w:rPr>
                      <w:b w:val="0"/>
                    </w:rPr>
                  </w:rPrChange>
                </w:rPr>
                <w:t>boolean</w:t>
              </w:r>
            </w:ins>
            <w:proofErr w:type="spellEnd"/>
            <w:del w:id="1265" w:author="Kelvin Ang" w:date="2014-11-09T10:34:00Z">
              <w:r w:rsidRPr="0042742F" w:rsidDel="00F06B49">
                <w:rPr>
                  <w:rFonts w:ascii="Consolas" w:hAnsi="Consolas" w:cs="Consolas"/>
                  <w:b w:val="0"/>
                  <w:sz w:val="20"/>
                  <w:szCs w:val="20"/>
                  <w:rPrChange w:id="1266" w:author="Kelvin Ang" w:date="2014-11-09T10:37:00Z">
                    <w:rPr>
                      <w:b w:val="0"/>
                    </w:rPr>
                  </w:rPrChange>
                </w:rPr>
                <w:delText>HINT_MESSAGE</w:delText>
              </w:r>
            </w:del>
            <w:del w:id="1267" w:author="Kelvin Ang" w:date="2014-11-09T10:28:00Z">
              <w:r w:rsidRPr="0042742F" w:rsidDel="000F4480">
                <w:rPr>
                  <w:rFonts w:ascii="Consolas" w:hAnsi="Consolas" w:cs="Consolas"/>
                  <w:b w:val="0"/>
                  <w:sz w:val="20"/>
                  <w:szCs w:val="20"/>
                  <w:rPrChange w:id="1268" w:author="Kelvin Ang" w:date="2014-11-09T10:37:00Z">
                    <w:rPr>
                      <w:b w:val="0"/>
                    </w:rPr>
                  </w:rPrChange>
                </w:rPr>
                <w:delText xml:space="preserve"> </w:delText>
              </w:r>
            </w:del>
            <w:del w:id="1269" w:author="Kelvin Ang" w:date="2014-11-09T10:34:00Z">
              <w:r w:rsidRPr="0042742F" w:rsidDel="00F06B49">
                <w:rPr>
                  <w:rFonts w:ascii="Consolas" w:hAnsi="Consolas" w:cs="Consolas"/>
                  <w:b w:val="0"/>
                  <w:sz w:val="20"/>
                  <w:szCs w:val="20"/>
                  <w:rPrChange w:id="1270" w:author="Kelvin Ang" w:date="2014-11-09T10:37:00Z">
                    <w:rPr>
                      <w:b w:val="0"/>
                    </w:rPr>
                  </w:rPrChange>
                </w:rPr>
                <w:delText>and variants</w:delText>
              </w:r>
            </w:del>
          </w:p>
        </w:tc>
        <w:tc>
          <w:tcPr>
            <w:tcW w:w="6048" w:type="dxa"/>
            <w:tcPrChange w:id="1271"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272" w:author="Kelvin Ang" w:date="2014-11-09T10:34:00Z">
              <w:r w:rsidRPr="000F6BFC">
                <w:t xml:space="preserve">Static method for matching </w:t>
              </w:r>
            </w:ins>
            <w:ins w:id="1273" w:author="Kelvin Ang" w:date="2014-11-09T10:38:00Z">
              <w:r w:rsidR="0042742F">
                <w:t xml:space="preserve">entries in the </w:t>
              </w:r>
            </w:ins>
            <w:ins w:id="1274" w:author="Kelvin Ang" w:date="2014-11-09T10:34:00Z">
              <w:r w:rsidRPr="000F6BFC">
                <w:t>dictionary.</w:t>
              </w:r>
            </w:ins>
            <w:del w:id="1275" w:author="Kelvin Ang" w:date="2014-11-09T10:34:00Z">
              <w:r w:rsidDel="00F06B49">
                <w:delText>The hint message to return when getHint() is called.</w:delText>
              </w:r>
            </w:del>
          </w:p>
        </w:tc>
      </w:tr>
      <w:tr w:rsidR="00F06B49" w:rsidRPr="000F6BFC" w14:paraId="51CD7A08" w14:textId="77777777" w:rsidTr="0042742F">
        <w:trPr>
          <w:jc w:val="center"/>
          <w:trPrChange w:id="127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77"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278" w:author="Kelvin Ang" w:date="2014-11-09T10:37:00Z">
                  <w:rPr>
                    <w:b w:val="0"/>
                    <w:u w:val="single"/>
                  </w:rPr>
                </w:rPrChange>
              </w:rPr>
            </w:pPr>
            <w:proofErr w:type="spellStart"/>
            <w:r w:rsidRPr="0042742F">
              <w:rPr>
                <w:rFonts w:ascii="Consolas" w:hAnsi="Consolas" w:cs="Consolas"/>
                <w:b w:val="0"/>
                <w:sz w:val="20"/>
                <w:szCs w:val="20"/>
                <w:rPrChange w:id="1279" w:author="Kelvin Ang" w:date="2014-11-09T10:37:00Z">
                  <w:rPr>
                    <w:b w:val="0"/>
                    <w:u w:val="single"/>
                  </w:rPr>
                </w:rPrChange>
              </w:rPr>
              <w:t>getHint</w:t>
            </w:r>
            <w:proofErr w:type="spellEnd"/>
            <w:r w:rsidRPr="0042742F">
              <w:rPr>
                <w:rFonts w:ascii="Consolas" w:hAnsi="Consolas" w:cs="Consolas"/>
                <w:b w:val="0"/>
                <w:sz w:val="20"/>
                <w:szCs w:val="20"/>
                <w:rPrChange w:id="1280" w:author="Kelvin Ang" w:date="2014-11-09T10:37:00Z">
                  <w:rPr>
                    <w:b w:val="0"/>
                    <w:u w:val="single"/>
                  </w:rPr>
                </w:rPrChange>
              </w:rPr>
              <w:t>(String): Message</w:t>
            </w:r>
          </w:p>
        </w:tc>
        <w:tc>
          <w:tcPr>
            <w:tcW w:w="6048" w:type="dxa"/>
            <w:tcPrChange w:id="1281"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28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83" w:author="Kelvin Ang" w:date="2014-11-09T10:37:00Z">
              <w:tcPr>
                <w:tcW w:w="4010" w:type="dxa"/>
              </w:tcPr>
            </w:tcPrChange>
          </w:tcPr>
          <w:p w14:paraId="52CF6796" w14:textId="4BF7D75F" w:rsidR="00F06B49" w:rsidRPr="0042742F" w:rsidRDefault="006A7EAA" w:rsidP="006A7EAA">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84" w:author="Kelvin Ang" w:date="2014-11-09T10:37:00Z">
                  <w:rPr>
                    <w:b w:val="0"/>
                    <w:u w:val="single"/>
                  </w:rPr>
                </w:rPrChange>
              </w:rPr>
              <w:pPrChange w:id="1285" w:author="Kelvin Ang" w:date="2014-11-09T10:35:00Z">
                <w:pPr>
                  <w:cnfStyle w:val="001000100000" w:firstRow="0" w:lastRow="0" w:firstColumn="1" w:lastColumn="0" w:oddVBand="0" w:evenVBand="0" w:oddHBand="1" w:evenHBand="0" w:firstRowFirstColumn="0" w:firstRowLastColumn="0" w:lastRowFirstColumn="0" w:lastRowLastColumn="0"/>
                </w:pPr>
              </w:pPrChange>
            </w:pPr>
            <w:del w:id="1286" w:author="Kelvin Ang" w:date="2014-11-09T10:35:00Z">
              <w:r w:rsidRPr="0042742F" w:rsidDel="006A7EAA">
                <w:rPr>
                  <w:rFonts w:ascii="Consolas" w:hAnsi="Consolas" w:cs="Consolas"/>
                  <w:b w:val="0"/>
                  <w:sz w:val="20"/>
                  <w:szCs w:val="20"/>
                  <w:rPrChange w:id="1287" w:author="Kelvin Ang" w:date="2014-11-09T10:37:00Z">
                    <w:rPr>
                      <w:b w:val="0"/>
                    </w:rPr>
                  </w:rPrChange>
                </w:rPr>
                <w:delText>I</w:delText>
              </w:r>
            </w:del>
            <w:proofErr w:type="spellStart"/>
            <w:ins w:id="1288" w:author="Kelvin Ang" w:date="2014-11-09T10:35:00Z">
              <w:r w:rsidRPr="0042742F">
                <w:rPr>
                  <w:rFonts w:ascii="Consolas" w:hAnsi="Consolas" w:cs="Consolas"/>
                  <w:b w:val="0"/>
                  <w:sz w:val="20"/>
                  <w:szCs w:val="20"/>
                  <w:rPrChange w:id="1289" w:author="Kelvin Ang" w:date="2014-11-09T10:37:00Z">
                    <w:rPr>
                      <w:b w:val="0"/>
                    </w:rPr>
                  </w:rPrChange>
                </w:rPr>
                <w:t>i</w:t>
              </w:r>
            </w:ins>
            <w:r w:rsidR="00F06B49" w:rsidRPr="0042742F">
              <w:rPr>
                <w:rFonts w:ascii="Consolas" w:hAnsi="Consolas" w:cs="Consolas"/>
                <w:b w:val="0"/>
                <w:sz w:val="20"/>
                <w:szCs w:val="20"/>
                <w:rPrChange w:id="1290" w:author="Kelvin Ang" w:date="2014-11-09T10:37:00Z">
                  <w:rPr>
                    <w:b w:val="0"/>
                    <w:u w:val="single"/>
                  </w:rPr>
                </w:rPrChange>
              </w:rPr>
              <w:t>sUndoable</w:t>
            </w:r>
            <w:proofErr w:type="spellEnd"/>
            <w:r w:rsidR="00F06B49" w:rsidRPr="0042742F">
              <w:rPr>
                <w:rFonts w:ascii="Consolas" w:hAnsi="Consolas" w:cs="Consolas"/>
                <w:b w:val="0"/>
                <w:sz w:val="20"/>
                <w:szCs w:val="20"/>
                <w:rPrChange w:id="1291" w:author="Kelvin Ang" w:date="2014-11-09T10:37:00Z">
                  <w:rPr>
                    <w:b w:val="0"/>
                    <w:u w:val="single"/>
                  </w:rPr>
                </w:rPrChange>
              </w:rPr>
              <w:t xml:space="preserve">(): </w:t>
            </w:r>
            <w:del w:id="1292" w:author="Kelvin Ang" w:date="2014-11-09T10:51:00Z">
              <w:r w:rsidR="00F06B49" w:rsidRPr="0042742F" w:rsidDel="00AC79F9">
                <w:rPr>
                  <w:rFonts w:ascii="Consolas" w:hAnsi="Consolas" w:cs="Consolas"/>
                  <w:b w:val="0"/>
                  <w:sz w:val="20"/>
                  <w:szCs w:val="20"/>
                  <w:rPrChange w:id="1293" w:author="Kelvin Ang" w:date="2014-11-09T10:37:00Z">
                    <w:rPr>
                      <w:b w:val="0"/>
                      <w:u w:val="single"/>
                    </w:rPr>
                  </w:rPrChange>
                </w:rPr>
                <w:delText>boolean</w:delText>
              </w:r>
            </w:del>
            <w:proofErr w:type="spellStart"/>
            <w:ins w:id="1294" w:author="Kelvin Ang" w:date="2014-11-09T10:51:00Z">
              <w:r w:rsidR="00AC79F9">
                <w:rPr>
                  <w:rFonts w:ascii="Consolas" w:hAnsi="Consolas" w:cs="Consolas"/>
                  <w:b w:val="0"/>
                  <w:sz w:val="20"/>
                  <w:szCs w:val="20"/>
                </w:rPr>
                <w:t>boolean</w:t>
              </w:r>
            </w:ins>
            <w:proofErr w:type="spellEnd"/>
          </w:p>
        </w:tc>
        <w:tc>
          <w:tcPr>
            <w:tcW w:w="6048" w:type="dxa"/>
            <w:tcPrChange w:id="1295"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296"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97" w:author="Kelvin Ang" w:date="2014-11-09T10:12:00Z">
        <w:r w:rsidDel="00E02FC6">
          <w:rPr>
            <w:noProof/>
          </w:rPr>
          <w:delText>8</w:delText>
        </w:r>
      </w:del>
      <w:del w:id="1298"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99" w:author="Kelvin Ang" w:date="2014-11-09T10:39:00Z">
          <w:tblPr>
            <w:tblStyle w:val="TableGrid"/>
            <w:tblW w:w="0" w:type="auto"/>
            <w:tblLook w:val="04A0" w:firstRow="1" w:lastRow="0" w:firstColumn="1" w:lastColumn="0" w:noHBand="0" w:noVBand="1"/>
          </w:tblPr>
        </w:tblPrChange>
      </w:tblPr>
      <w:tblGrid>
        <w:gridCol w:w="738"/>
        <w:gridCol w:w="8838"/>
        <w:tblGridChange w:id="1300">
          <w:tblGrid>
            <w:gridCol w:w="9350"/>
            <w:gridCol w:w="9350"/>
          </w:tblGrid>
        </w:tblGridChange>
      </w:tblGrid>
      <w:tr w:rsidR="0042742F" w:rsidRPr="000F6BFC" w14:paraId="032630AF" w14:textId="53BBE47E" w:rsidTr="0042742F">
        <w:tc>
          <w:tcPr>
            <w:tcW w:w="738" w:type="dxa"/>
            <w:tcPrChange w:id="1301" w:author="Kelvin Ang" w:date="2014-11-09T10:39:00Z">
              <w:tcPr>
                <w:tcW w:w="9350" w:type="dxa"/>
              </w:tcPr>
            </w:tcPrChange>
          </w:tcPr>
          <w:p w14:paraId="5845A70B" w14:textId="24B3F640" w:rsidR="0042742F" w:rsidRPr="0042742F" w:rsidRDefault="0042742F" w:rsidP="000F5FA9">
            <w:pPr>
              <w:rPr>
                <w:b/>
                <w:rPrChange w:id="1302" w:author="Kelvin Ang" w:date="2014-11-09T10:39:00Z">
                  <w:rPr/>
                </w:rPrChange>
              </w:rPr>
            </w:pPr>
            <w:ins w:id="1303" w:author="Kelvin Ang" w:date="2014-11-09T10:39:00Z">
              <w:r w:rsidRPr="0042742F">
                <w:rPr>
                  <w:b/>
                  <w:rPrChange w:id="1304" w:author="Kelvin Ang" w:date="2014-11-09T10:39:00Z">
                    <w:rPr/>
                  </w:rPrChange>
                </w:rPr>
                <w:t>Hint:</w:t>
              </w:r>
            </w:ins>
            <w:del w:id="1305" w:author="Kelvin Ang" w:date="2014-11-09T10:39:00Z">
              <w:r w:rsidRPr="0042742F" w:rsidDel="0042742F">
                <w:rPr>
                  <w:b/>
                  <w:rPrChange w:id="1306" w:author="Kelvin Ang" w:date="2014-11-09T10:39:00Z">
                    <w:rPr/>
                  </w:rPrChange>
                </w:rPr>
                <w:delText xml:space="preserve">Hint: To add functionality to the program, you simply have to create a new a new </w:delText>
              </w:r>
              <w:r w:rsidRPr="0042742F" w:rsidDel="0042742F">
                <w:rPr>
                  <w:b/>
                  <w:i/>
                  <w:rPrChange w:id="1307" w:author="Kelvin Ang" w:date="2014-11-09T10:39:00Z">
                    <w:rPr>
                      <w:i/>
                    </w:rPr>
                  </w:rPrChange>
                </w:rPr>
                <w:delText>Action</w:delText>
              </w:r>
              <w:r w:rsidRPr="0042742F" w:rsidDel="0042742F">
                <w:rPr>
                  <w:b/>
                  <w:rPrChange w:id="1308" w:author="Kelvin Ang" w:date="2014-11-09T10:39:00Z">
                    <w:rPr/>
                  </w:rPrChange>
                </w:rPr>
                <w:delText xml:space="preserve"> subclass, and add it to </w:delText>
              </w:r>
              <w:r w:rsidRPr="0042742F" w:rsidDel="0042742F">
                <w:rPr>
                  <w:b/>
                  <w:i/>
                  <w:rPrChange w:id="1309" w:author="Kelvin Ang" w:date="2014-11-09T10:39:00Z">
                    <w:rPr>
                      <w:i/>
                    </w:rPr>
                  </w:rPrChange>
                </w:rPr>
                <w:delText>ActionHintSystemActual</w:delText>
              </w:r>
              <w:r w:rsidRPr="0042742F" w:rsidDel="0042742F">
                <w:rPr>
                  <w:b/>
                  <w:rPrChange w:id="1310" w:author="Kelvin Ang" w:date="2014-11-09T10:39:00Z">
                    <w:rPr/>
                  </w:rPrChange>
                </w:rPr>
                <w:delText>. For the example below, you can refer to Delete.java to supplement your understanding.</w:delText>
              </w:r>
            </w:del>
          </w:p>
        </w:tc>
        <w:tc>
          <w:tcPr>
            <w:tcW w:w="8838" w:type="dxa"/>
            <w:tcPrChange w:id="1311" w:author="Kelvin Ang" w:date="2014-11-09T10:39:00Z">
              <w:tcPr>
                <w:tcW w:w="9350" w:type="dxa"/>
              </w:tcPr>
            </w:tcPrChange>
          </w:tcPr>
          <w:p w14:paraId="6A39911C" w14:textId="0F7303DA" w:rsidR="0042742F" w:rsidRPr="000F6BFC" w:rsidDel="0042742F" w:rsidRDefault="0042742F" w:rsidP="0042742F">
            <w:pPr>
              <w:rPr>
                <w:ins w:id="1312" w:author="Kelvin Ang" w:date="2014-11-09T10:39:00Z"/>
              </w:rPr>
              <w:pPrChange w:id="1313" w:author="Kelvin Ang" w:date="2014-11-09T10:40:00Z">
                <w:pPr/>
              </w:pPrChange>
            </w:pPr>
            <w:ins w:id="1314"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315" w:author="Kelvin Ang" w:date="2014-11-09T10:55:00Z"/>
        </w:rPr>
      </w:pPr>
      <w:del w:id="1316" w:author="Kelvin Ang" w:date="2014-11-09T10:55:00Z">
        <w:r w:rsidRPr="000F6BFC" w:rsidDel="00AC79F9">
          <w:br/>
        </w:r>
      </w:del>
    </w:p>
    <w:p w14:paraId="2F378053" w14:textId="77777777" w:rsidR="00AC79F9" w:rsidRDefault="00AC79F9">
      <w:pPr>
        <w:rPr>
          <w:ins w:id="1317" w:author="Kelvin Ang" w:date="2014-11-09T10:55:00Z"/>
        </w:rPr>
      </w:pPr>
      <w:ins w:id="1318"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319" w:author="Kelvin Ang" w:date="2014-11-09T10:40:00Z">
        <w:r w:rsidRPr="0042742F" w:rsidDel="0042742F">
          <w:rPr>
            <w:b/>
            <w:rPrChange w:id="1320" w:author="Kelvin Ang" w:date="2014-11-09T10:40:00Z">
              <w:rPr/>
            </w:rPrChange>
          </w:rPr>
          <w:delText>the following sequence diagram</w:delText>
        </w:r>
      </w:del>
      <w:ins w:id="1321" w:author="Kelvin Ang" w:date="2014-11-09T10:40:00Z">
        <w:r w:rsidR="0042742F" w:rsidRPr="0042742F">
          <w:rPr>
            <w:b/>
            <w:rPrChange w:id="1322" w:author="Kelvin Ang" w:date="2014-11-09T10:40:00Z">
              <w:rPr/>
            </w:rPrChange>
          </w:rPr>
          <w:t>Figure 10</w:t>
        </w:r>
      </w:ins>
      <w:del w:id="1323" w:author="Kelvin Ang" w:date="2014-11-09T10:40:00Z">
        <w:r w:rsidRPr="000F6BFC" w:rsidDel="0042742F">
          <w:delText>:</w:delText>
        </w:r>
      </w:del>
      <w:ins w:id="1324"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55pt" o:ole="">
            <v:imagedata r:id="rId56" o:title="" cropbottom="5175f"/>
          </v:shape>
          <o:OLEObject Type="Embed" ProgID="Visio.Drawing.15" ShapeID="_x0000_i1031" DrawAspect="Content" ObjectID="_1477038889"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325" w:author="Kelvin Ang" w:date="2014-11-09T10:12:00Z">
          <w:r w:rsidR="00E02FC6">
            <w:rPr>
              <w:noProof/>
            </w:rPr>
            <w:t>10</w:t>
          </w:r>
        </w:ins>
        <w:del w:id="1326"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327"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BE57E7">
      <w:pPr>
        <w:pPrChange w:id="1328" w:author="Kelvin Ang" w:date="2014-11-09T10:43:00Z">
          <w:pPr/>
        </w:pPrChange>
      </w:pPr>
      <w:del w:id="1329"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330" w:author="Kelvin Ang" w:date="2014-11-09T10:43:00Z">
        <w:r w:rsidR="00BE57E7">
          <w:t xml:space="preserve"> An instance </w:t>
        </w:r>
      </w:ins>
      <w:del w:id="1331" w:author="Kelvin Ang" w:date="2014-11-09T10:43:00Z">
        <w:r w:rsidDel="00BE57E7">
          <w:delText xml:space="preserve"> an </w:delText>
        </w:r>
        <w:r w:rsidRPr="000F6BFC" w:rsidDel="00BE57E7">
          <w:delText xml:space="preserve">object </w:delText>
        </w:r>
      </w:del>
      <w:r>
        <w:t>of th</w:t>
      </w:r>
      <w:ins w:id="1332" w:author="Kelvin Ang" w:date="2014-11-09T10:56:00Z">
        <w:r w:rsidR="00835835">
          <w:t xml:space="preserve">e matching </w:t>
        </w:r>
      </w:ins>
      <w:del w:id="1333"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334"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15pt;height:300.55pt" o:ole="">
            <v:imagedata r:id="rId58" o:title="" cropbottom="4170f"/>
          </v:shape>
          <o:OLEObject Type="Embed" ProgID="Visio.Drawing.15" ShapeID="_x0000_i1032" DrawAspect="Content" ObjectID="_1477038890" r:id="rId59"/>
        </w:object>
      </w:r>
    </w:p>
    <w:p w14:paraId="09095BE0" w14:textId="77777777" w:rsidR="0092526E" w:rsidRDefault="0092526E" w:rsidP="0092526E">
      <w:pPr>
        <w:pStyle w:val="Caption"/>
        <w:jc w:val="center"/>
      </w:pPr>
      <w:r w:rsidRPr="00B9366F">
        <w:t xml:space="preserve">Figure </w:t>
      </w:r>
      <w:fldSimple w:instr=" SEQ Figure \* ARABIC ">
        <w:ins w:id="1335" w:author="Kelvin Ang" w:date="2014-11-09T10:12:00Z">
          <w:r w:rsidR="00E02FC6">
            <w:rPr>
              <w:noProof/>
            </w:rPr>
            <w:t>11</w:t>
          </w:r>
        </w:ins>
        <w:del w:id="1336"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337" w:author="Kelvin Ang" w:date="2014-11-09T10:45:00Z">
          <w:tblPr>
            <w:tblStyle w:val="TableGrid"/>
            <w:tblW w:w="0" w:type="auto"/>
            <w:tblLook w:val="04A0" w:firstRow="1" w:lastRow="0" w:firstColumn="1" w:lastColumn="0" w:noHBand="0" w:noVBand="1"/>
          </w:tblPr>
        </w:tblPrChange>
      </w:tblPr>
      <w:tblGrid>
        <w:gridCol w:w="768"/>
        <w:gridCol w:w="8808"/>
        <w:tblGridChange w:id="1338">
          <w:tblGrid>
            <w:gridCol w:w="9576"/>
            <w:gridCol w:w="9576"/>
          </w:tblGrid>
        </w:tblGridChange>
      </w:tblGrid>
      <w:tr w:rsidR="00BA3221" w14:paraId="3E9BA3DE" w14:textId="26F83150" w:rsidTr="00BA3221">
        <w:tc>
          <w:tcPr>
            <w:tcW w:w="664" w:type="dxa"/>
            <w:tcPrChange w:id="1339" w:author="Kelvin Ang" w:date="2014-11-09T10:45:00Z">
              <w:tcPr>
                <w:tcW w:w="9576" w:type="dxa"/>
              </w:tcPr>
            </w:tcPrChange>
          </w:tcPr>
          <w:p w14:paraId="471653DA" w14:textId="40A977C8" w:rsidR="00BA3221" w:rsidRPr="00BA3221" w:rsidRDefault="00BA3221" w:rsidP="00BA3221">
            <w:pPr>
              <w:ind w:right="-721"/>
              <w:rPr>
                <w:b/>
                <w:rPrChange w:id="1340" w:author="Kelvin Ang" w:date="2014-11-09T10:45:00Z">
                  <w:rPr/>
                </w:rPrChange>
              </w:rPr>
            </w:pPr>
            <w:ins w:id="1341" w:author="Kelvin Ang" w:date="2014-11-09T10:44:00Z">
              <w:r w:rsidRPr="00BA3221">
                <w:rPr>
                  <w:b/>
                  <w:rPrChange w:id="1342" w:author="Kelvin Ang" w:date="2014-11-09T10:45:00Z">
                    <w:rPr/>
                  </w:rPrChange>
                </w:rPr>
                <w:t xml:space="preserve">Note: </w:t>
              </w:r>
            </w:ins>
            <w:del w:id="1343" w:author="Kelvin Ang" w:date="2014-11-09T10:44:00Z">
              <w:r w:rsidRPr="00BA3221" w:rsidDel="00BA3221">
                <w:rPr>
                  <w:b/>
                  <w:rPrChange w:id="1344"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345" w:author="Kelvin Ang" w:date="2014-11-09T10:45:00Z">
              <w:tcPr>
                <w:tcW w:w="9576" w:type="dxa"/>
              </w:tcPr>
            </w:tcPrChange>
          </w:tcPr>
          <w:p w14:paraId="1A888A94" w14:textId="3F5F806F" w:rsidR="00BA3221" w:rsidDel="00BA3221" w:rsidRDefault="00BA3221" w:rsidP="000F5FA9">
            <w:pPr>
              <w:rPr>
                <w:ins w:id="1346" w:author="Kelvin Ang" w:date="2014-11-09T10:44:00Z"/>
              </w:rPr>
            </w:pPr>
            <w:ins w:id="1347" w:author="Kelvin Ang" w:date="2014-11-09T10:44:00Z">
              <w:r>
                <w:t xml:space="preserve">The </w:t>
              </w:r>
              <w:proofErr w:type="gramStart"/>
              <w:r w:rsidRPr="00BA3221">
                <w:rPr>
                  <w:rFonts w:ascii="Consolas" w:hAnsi="Consolas" w:cs="Consolas"/>
                  <w:sz w:val="20"/>
                  <w:szCs w:val="20"/>
                  <w:rPrChange w:id="1348" w:author="Kelvin Ang" w:date="2014-11-09T10:44:00Z">
                    <w:rPr/>
                  </w:rPrChange>
                </w:rPr>
                <w:t>undo(</w:t>
              </w:r>
              <w:proofErr w:type="gramEnd"/>
              <w:r w:rsidRPr="00BA3221">
                <w:rPr>
                  <w:rFonts w:ascii="Consolas" w:hAnsi="Consolas" w:cs="Consolas"/>
                  <w:sz w:val="20"/>
                  <w:szCs w:val="20"/>
                  <w:rPrChange w:id="1349" w:author="Kelvin Ang" w:date="2014-11-09T10:44:00Z">
                    <w:rPr/>
                  </w:rPrChange>
                </w:rPr>
                <w:t>)</w:t>
              </w:r>
              <w:r>
                <w:t xml:space="preserve"> method of </w:t>
              </w:r>
              <w:r w:rsidRPr="00BA3221">
                <w:rPr>
                  <w:i/>
                  <w:rPrChange w:id="1350" w:author="Kelvin Ang" w:date="2014-11-09T10:44:00Z">
                    <w:rPr/>
                  </w:rPrChange>
                </w:rPr>
                <w:t>Delete</w:t>
              </w:r>
              <w:r>
                <w:t xml:space="preserve"> is omitted, but the steps are similar to how it is executed. Please refer to the actual code for more information.</w:t>
              </w:r>
            </w:ins>
          </w:p>
        </w:tc>
      </w:tr>
    </w:tbl>
    <w:p w14:paraId="73EA5509" w14:textId="3C2C65AC" w:rsidR="0092526E" w:rsidRPr="000F6BFC" w:rsidRDefault="0092526E" w:rsidP="0092526E">
      <w:r>
        <w:br/>
      </w:r>
      <w:ins w:id="1351" w:author="Kelvin Ang" w:date="2014-11-09T11:08:00Z">
        <w:r w:rsidR="00F4578B" w:rsidRPr="00F4578B">
          <w:rPr>
            <w:b/>
            <w:rPrChange w:id="1352" w:author="Kelvin Ang" w:date="2014-11-09T11:08:00Z">
              <w:rPr/>
            </w:rPrChange>
          </w:rPr>
          <w:t>Figure 11</w:t>
        </w:r>
        <w:r w:rsidR="00F4578B">
          <w:t xml:space="preserve"> illustrates the process of undoing an </w:t>
        </w:r>
        <w:r w:rsidR="00F4578B" w:rsidRPr="00F4578B">
          <w:rPr>
            <w:i/>
            <w:rPrChange w:id="1353"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354"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355"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356"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357" w:author="Kelvin Ang" w:date="2014-11-09T10:45:00Z">
        <w:r w:rsidR="0013351C">
          <w:t>requests for the last action to be undone</w:t>
        </w:r>
      </w:ins>
      <w:r w:rsidRPr="000F6BFC">
        <w:t xml:space="preserve">. </w:t>
      </w:r>
      <w:del w:id="1358" w:author="Kelvin Ang" w:date="2014-11-09T10:46:00Z">
        <w:r w:rsidRPr="00863776" w:rsidDel="0013351C">
          <w:rPr>
            <w:i/>
            <w:rPrChange w:id="1359" w:author="Kelvin Ang" w:date="2014-11-09T10:59:00Z">
              <w:rPr/>
            </w:rPrChange>
          </w:rPr>
          <w:delText xml:space="preserve">This causes the </w:delText>
        </w:r>
        <w:r w:rsidRPr="00863776" w:rsidDel="0013351C">
          <w:rPr>
            <w:rFonts w:ascii="Consolas" w:hAnsi="Consolas" w:cs="Consolas"/>
            <w:i/>
            <w:sz w:val="20"/>
            <w:szCs w:val="20"/>
            <w:rPrChange w:id="1360" w:author="Kelvin Ang" w:date="2014-11-09T10:59:00Z">
              <w:rPr>
                <w:rFonts w:ascii="Consolas" w:hAnsi="Consolas" w:cs="Consolas"/>
                <w:sz w:val="20"/>
                <w:szCs w:val="20"/>
              </w:rPr>
            </w:rPrChange>
          </w:rPr>
          <w:delText>undo()</w:delText>
        </w:r>
        <w:r w:rsidRPr="00863776" w:rsidDel="0013351C">
          <w:rPr>
            <w:i/>
            <w:rPrChange w:id="1361" w:author="Kelvin Ang" w:date="2014-11-09T10:59:00Z">
              <w:rPr/>
            </w:rPrChange>
          </w:rPr>
          <w:delText xml:space="preserve"> method of the Action object to be called</w:delText>
        </w:r>
      </w:del>
      <w:proofErr w:type="spellStart"/>
      <w:ins w:id="1362" w:author="Kelvin Ang" w:date="2014-11-09T10:46:00Z">
        <w:r w:rsidR="0013351C" w:rsidRPr="00863776">
          <w:rPr>
            <w:i/>
            <w:rPrChange w:id="1363" w:author="Kelvin Ang" w:date="2014-11-09T10:59:00Z">
              <w:rPr/>
            </w:rPrChange>
          </w:rPr>
          <w:t>ActionInvoker</w:t>
        </w:r>
        <w:proofErr w:type="spellEnd"/>
        <w:r w:rsidR="0013351C">
          <w:t xml:space="preserve"> </w:t>
        </w:r>
      </w:ins>
      <w:ins w:id="1364" w:author="Kelvin Ang" w:date="2014-11-09T10:59:00Z">
        <w:r w:rsidR="00863776">
          <w:t>then requests for the previous command in the stack to undo itself</w:t>
        </w:r>
      </w:ins>
      <w:del w:id="1365"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366" w:author="Kelvin Ang" w:date="2014-11-09T11:05:00Z">
          <w:tblPr>
            <w:tblStyle w:val="TableGrid"/>
            <w:tblW w:w="0" w:type="auto"/>
            <w:tblLook w:val="04A0" w:firstRow="1" w:lastRow="0" w:firstColumn="1" w:lastColumn="0" w:noHBand="0" w:noVBand="1"/>
          </w:tblPr>
        </w:tblPrChange>
      </w:tblPr>
      <w:tblGrid>
        <w:gridCol w:w="828"/>
        <w:gridCol w:w="8748"/>
        <w:tblGridChange w:id="1367">
          <w:tblGrid>
            <w:gridCol w:w="9350"/>
            <w:gridCol w:w="9350"/>
          </w:tblGrid>
        </w:tblGridChange>
      </w:tblGrid>
      <w:tr w:rsidR="000A284B" w:rsidRPr="000F6BFC" w14:paraId="0967387C" w14:textId="4045165E" w:rsidTr="000A284B">
        <w:tc>
          <w:tcPr>
            <w:tcW w:w="828" w:type="dxa"/>
            <w:tcPrChange w:id="1368" w:author="Kelvin Ang" w:date="2014-11-09T11:05:00Z">
              <w:tcPr>
                <w:tcW w:w="9350" w:type="dxa"/>
              </w:tcPr>
            </w:tcPrChange>
          </w:tcPr>
          <w:p w14:paraId="6AC7ADE6" w14:textId="51490380" w:rsidR="000A284B" w:rsidRPr="000A284B" w:rsidRDefault="000A284B" w:rsidP="000F5FA9">
            <w:pPr>
              <w:rPr>
                <w:b/>
                <w:rPrChange w:id="1369" w:author="Kelvin Ang" w:date="2014-11-09T11:05:00Z">
                  <w:rPr/>
                </w:rPrChange>
              </w:rPr>
            </w:pPr>
            <w:ins w:id="1370" w:author="Kelvin Ang" w:date="2014-11-09T11:05:00Z">
              <w:r w:rsidRPr="000A284B">
                <w:rPr>
                  <w:b/>
                  <w:rPrChange w:id="1371" w:author="Kelvin Ang" w:date="2014-11-09T11:05:00Z">
                    <w:rPr/>
                  </w:rPrChange>
                </w:rPr>
                <w:t xml:space="preserve">Note: </w:t>
              </w:r>
            </w:ins>
            <w:del w:id="1372" w:author="Kelvin Ang" w:date="2014-11-09T11:05:00Z">
              <w:r w:rsidRPr="000A284B" w:rsidDel="000A284B">
                <w:rPr>
                  <w:b/>
                  <w:rPrChange w:id="1373"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374" w:author="Kelvin Ang" w:date="2014-11-09T11:05:00Z">
                    <w:rPr>
                      <w:rFonts w:ascii="Consolas" w:hAnsi="Consolas" w:cs="Consolas"/>
                      <w:sz w:val="20"/>
                      <w:szCs w:val="20"/>
                    </w:rPr>
                  </w:rPrChange>
                </w:rPr>
                <w:delText>undo()</w:delText>
              </w:r>
              <w:r w:rsidRPr="000A284B" w:rsidDel="000A284B">
                <w:rPr>
                  <w:b/>
                  <w:rPrChange w:id="1375" w:author="Kelvin Ang" w:date="2014-11-09T11:05:00Z">
                    <w:rPr/>
                  </w:rPrChange>
                </w:rPr>
                <w:delText xml:space="preserve"> method should return a </w:delText>
              </w:r>
              <w:r w:rsidRPr="000A284B" w:rsidDel="000A284B">
                <w:rPr>
                  <w:b/>
                  <w:i/>
                  <w:rPrChange w:id="1376" w:author="Kelvin Ang" w:date="2014-11-09T11:05:00Z">
                    <w:rPr>
                      <w:i/>
                    </w:rPr>
                  </w:rPrChange>
                </w:rPr>
                <w:delText>Message</w:delText>
              </w:r>
              <w:r w:rsidRPr="000A284B" w:rsidDel="000A284B">
                <w:rPr>
                  <w:b/>
                  <w:rPrChange w:id="1377" w:author="Kelvin Ang" w:date="2014-11-09T11:05:00Z">
                    <w:rPr/>
                  </w:rPrChange>
                </w:rPr>
                <w:delText xml:space="preserve"> object with </w:delText>
              </w:r>
              <w:r w:rsidRPr="000A284B" w:rsidDel="000A284B">
                <w:rPr>
                  <w:rFonts w:ascii="Consolas" w:hAnsi="Consolas" w:cs="Consolas"/>
                  <w:b/>
                  <w:sz w:val="20"/>
                  <w:szCs w:val="20"/>
                  <w:rPrChange w:id="1378" w:author="Kelvin Ang" w:date="2014-11-09T11:05:00Z">
                    <w:rPr/>
                  </w:rPrChange>
                </w:rPr>
                <w:delText>type</w:delText>
              </w:r>
              <w:r w:rsidRPr="000A284B" w:rsidDel="000A284B">
                <w:rPr>
                  <w:b/>
                  <w:rPrChange w:id="1379" w:author="Kelvin Ang" w:date="2014-11-09T11:05:00Z">
                    <w:rPr/>
                  </w:rPrChange>
                </w:rPr>
                <w:delText xml:space="preserve"> set to </w:delText>
              </w:r>
              <w:r w:rsidRPr="000A284B" w:rsidDel="000A284B">
                <w:rPr>
                  <w:rFonts w:ascii="Consolas" w:hAnsi="Consolas" w:cs="Consolas"/>
                  <w:b/>
                  <w:sz w:val="20"/>
                  <w:rPrChange w:id="1380" w:author="Kelvin Ang" w:date="2014-11-09T11:05:00Z">
                    <w:rPr>
                      <w:rFonts w:ascii="Consolas" w:hAnsi="Consolas" w:cs="Consolas"/>
                    </w:rPr>
                  </w:rPrChange>
                </w:rPr>
                <w:delText>MessageType.ERROR</w:delText>
              </w:r>
              <w:r w:rsidRPr="000A284B" w:rsidDel="000A284B">
                <w:rPr>
                  <w:b/>
                  <w:rPrChange w:id="1381" w:author="Kelvin Ang" w:date="2014-11-09T11:05:00Z">
                    <w:rPr/>
                  </w:rPrChange>
                </w:rPr>
                <w:delText>.</w:delText>
              </w:r>
            </w:del>
          </w:p>
        </w:tc>
        <w:tc>
          <w:tcPr>
            <w:tcW w:w="8748" w:type="dxa"/>
            <w:tcPrChange w:id="1382" w:author="Kelvin Ang" w:date="2014-11-09T11:05:00Z">
              <w:tcPr>
                <w:tcW w:w="9350" w:type="dxa"/>
              </w:tcPr>
            </w:tcPrChange>
          </w:tcPr>
          <w:p w14:paraId="3577DA5B" w14:textId="4A2B7F20" w:rsidR="000A284B" w:rsidRPr="000F6BFC" w:rsidDel="000A284B" w:rsidRDefault="000A284B" w:rsidP="000A284B">
            <w:pPr>
              <w:rPr>
                <w:ins w:id="1383" w:author="Kelvin Ang" w:date="2014-11-09T11:05:00Z"/>
              </w:rPr>
              <w:pPrChange w:id="1384" w:author="Kelvin Ang" w:date="2014-11-09T11:05:00Z">
                <w:pPr/>
              </w:pPrChange>
            </w:pPr>
            <w:ins w:id="1385" w:author="Kelvin Ang" w:date="2014-11-09T11:05:00Z">
              <w:r w:rsidRPr="000F6BFC">
                <w:t xml:space="preserve">By convention, when implementing an </w:t>
              </w:r>
              <w:r w:rsidRPr="000A284B">
                <w:rPr>
                  <w:i/>
                  <w:rPrChange w:id="1386" w:author="Kelvin Ang" w:date="2014-11-09T11:05:00Z">
                    <w:rPr/>
                  </w:rPrChange>
                </w:rPr>
                <w:t>A</w:t>
              </w:r>
              <w:r w:rsidRPr="000A284B">
                <w:rPr>
                  <w:i/>
                  <w:rPrChange w:id="1387" w:author="Kelvin Ang" w:date="2014-11-09T11:05:00Z">
                    <w:rPr/>
                  </w:rPrChange>
                </w:rPr>
                <w:t>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388" w:author="Kelvin Ang" w:date="2014-11-09T11:02:00Z"/>
        </w:rPr>
      </w:pPr>
      <w:r w:rsidRPr="000F6BFC">
        <w:t xml:space="preserve"> </w:t>
      </w:r>
    </w:p>
    <w:p w14:paraId="68745731" w14:textId="77777777" w:rsidR="00396506" w:rsidRDefault="00396506" w:rsidP="00396506">
      <w:pPr>
        <w:pStyle w:val="Heading4"/>
        <w:rPr>
          <w:ins w:id="1389" w:author="Kelvin Ang" w:date="2014-11-09T11:02:00Z"/>
        </w:rPr>
      </w:pPr>
      <w:bookmarkStart w:id="1390" w:name="_Toc403221036"/>
      <w:ins w:id="1391" w:author="Kelvin Ang" w:date="2014-11-09T11:02:00Z">
        <w:r>
          <w:br/>
        </w:r>
      </w:ins>
    </w:p>
    <w:p w14:paraId="456DB20C" w14:textId="77777777" w:rsidR="00396506" w:rsidRDefault="00396506">
      <w:pPr>
        <w:rPr>
          <w:ins w:id="1392" w:author="Kelvin Ang" w:date="2014-11-09T11:02:00Z"/>
          <w:rFonts w:asciiTheme="majorHAnsi" w:eastAsiaTheme="majorEastAsia" w:hAnsiTheme="majorHAnsi" w:cstheme="majorBidi"/>
          <w:color w:val="365F91" w:themeColor="accent1" w:themeShade="BF"/>
          <w:sz w:val="36"/>
          <w:szCs w:val="24"/>
        </w:rPr>
      </w:pPr>
      <w:ins w:id="1393" w:author="Kelvin Ang" w:date="2014-11-09T11:02:00Z">
        <w:r>
          <w:br w:type="page"/>
        </w:r>
      </w:ins>
    </w:p>
    <w:p w14:paraId="25E04796" w14:textId="47D48966" w:rsidR="0092526E" w:rsidRPr="000F6BFC" w:rsidRDefault="00572489" w:rsidP="00396506">
      <w:pPr>
        <w:pStyle w:val="Heading4"/>
        <w:pPrChange w:id="1394" w:author="Kelvin Ang" w:date="2014-11-09T11:02:00Z">
          <w:pPr>
            <w:pStyle w:val="Heading4"/>
          </w:pPr>
        </w:pPrChange>
      </w:pPr>
      <w:r>
        <w:lastRenderedPageBreak/>
        <w:t>Message</w:t>
      </w:r>
      <w:r w:rsidR="00D310F3">
        <w:t xml:space="preserve"> Class</w:t>
      </w:r>
      <w:r>
        <w:t xml:space="preserve"> </w:t>
      </w:r>
      <w:r w:rsidR="00EA6452">
        <w:t>–</w:t>
      </w:r>
      <w:del w:id="1395" w:author="Kelvin Ang" w:date="2014-11-09T11:19:00Z">
        <w:r w:rsidDel="00835961">
          <w:delText xml:space="preserve"> </w:delText>
        </w:r>
        <w:r w:rsidR="0092526E" w:rsidRPr="000F6BFC" w:rsidDel="00835961">
          <w:delText xml:space="preserve">Generating </w:delText>
        </w:r>
      </w:del>
      <w:ins w:id="1396" w:author="Kelvin Ang" w:date="2014-11-09T11:19:00Z">
        <w:r w:rsidR="00835961">
          <w:t xml:space="preserve"> </w:t>
        </w:r>
        <w:r w:rsidR="00010FEE">
          <w:t xml:space="preserve">Status Messages, </w:t>
        </w:r>
      </w:ins>
      <w:r w:rsidR="0092526E" w:rsidRPr="000F6BFC">
        <w:t>Hint</w:t>
      </w:r>
      <w:ins w:id="1397" w:author="Kelvin Ang" w:date="2014-11-09T11:19:00Z">
        <w:r w:rsidR="003B4B3D">
          <w:t>s</w:t>
        </w:r>
      </w:ins>
      <w:r w:rsidR="0092526E" w:rsidRPr="000F6BFC">
        <w:t xml:space="preserve"> and Autocomplete</w:t>
      </w:r>
      <w:bookmarkEnd w:id="1390"/>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398" w:author="Kelvin Ang" w:date="2014-11-09T11:00:00Z">
        <w:r w:rsidRPr="00986589" w:rsidDel="00863776">
          <w:rPr>
            <w:i/>
          </w:rPr>
          <w:delText>ActionHintSystem</w:delText>
        </w:r>
        <w:r w:rsidDel="00863776">
          <w:delText xml:space="preserve"> which</w:delText>
        </w:r>
      </w:del>
      <w:proofErr w:type="spellStart"/>
      <w:ins w:id="1399" w:author="Kelvin Ang" w:date="2014-11-09T11:00:00Z">
        <w:r w:rsidR="00863776" w:rsidRPr="00986589">
          <w:rPr>
            <w:i/>
          </w:rPr>
          <w:t>ActionHintSystem</w:t>
        </w:r>
        <w:proofErr w:type="spellEnd"/>
        <w:r w:rsidR="00863776">
          <w:t xml:space="preserve"> to do</w:t>
        </w:r>
      </w:ins>
      <w:del w:id="1400" w:author="Kelvin Ang" w:date="2014-11-09T11:00:00Z">
        <w:r w:rsidDel="00863776">
          <w:delText xml:space="preserve"> does</w:delText>
        </w:r>
      </w:del>
      <w:r>
        <w:t xml:space="preserve"> the actual processing.</w:t>
      </w:r>
      <w:r w:rsidRPr="000F6BFC">
        <w:t xml:space="preserve"> </w:t>
      </w:r>
      <w:r>
        <w:t>By moving the user input through a decision tree,</w:t>
      </w:r>
      <w:ins w:id="1401" w:author="Kelvin Ang" w:date="2014-11-09T11:01:00Z">
        <w:r w:rsidR="00863776">
          <w:t xml:space="preserve"> </w:t>
        </w:r>
      </w:ins>
      <w:del w:id="1402"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403" w:author="Kelvin Ang" w:date="2014-11-09T11:01:00Z">
        <w:r w:rsidDel="00863776">
          <w:delText xml:space="preserve">will </w:delText>
        </w:r>
      </w:del>
      <w:r w:rsidRPr="000F6BFC">
        <w:t>generate</w:t>
      </w:r>
      <w:ins w:id="1404"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405" w:author="Kelvin Ang" w:date="2014-11-09T11:04:00Z">
        <w:r w:rsidR="007415A4">
          <w:t>s</w:t>
        </w:r>
      </w:ins>
      <w:r w:rsidRPr="000F6BFC">
        <w:t xml:space="preserve"> the </w:t>
      </w:r>
      <w:del w:id="1406" w:author="Kelvin Ang" w:date="2014-11-09T11:18:00Z">
        <w:r w:rsidDel="000D1AD0">
          <w:delText xml:space="preserve">information </w:delText>
        </w:r>
      </w:del>
      <w:ins w:id="1407" w:author="Kelvin Ang" w:date="2014-11-09T11:18:00Z">
        <w:r w:rsidR="000D1AD0">
          <w:t>methods and fields</w:t>
        </w:r>
        <w:r w:rsidR="000D1AD0">
          <w:t xml:space="preserve"> </w:t>
        </w:r>
      </w:ins>
      <w:r>
        <w:t>shown</w:t>
      </w:r>
      <w:ins w:id="1408" w:author="Kelvin Ang" w:date="2014-11-09T11:03:00Z">
        <w:r w:rsidR="007415A4">
          <w:t xml:space="preserve"> below</w:t>
        </w:r>
      </w:ins>
      <w:del w:id="1409" w:author="Kelvin Ang" w:date="2014-11-09T11:03:00Z">
        <w:r w:rsidDel="007415A4">
          <w:delText xml:space="preserve"> in </w:delText>
        </w:r>
        <w:r w:rsidRPr="00BF6C38" w:rsidDel="007415A4">
          <w:rPr>
            <w:b/>
          </w:rPr>
          <w:delText>Figure 11</w:delText>
        </w:r>
        <w:r w:rsidDel="007415A4">
          <w:delText>.</w:delText>
        </w:r>
      </w:del>
      <w:ins w:id="1410"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411" w:author="Kelvin Ang" w:date="2014-11-09T11:03:00Z"/>
        </w:rPr>
      </w:pPr>
      <w:ins w:id="1412" w:author="Kelvin Ang" w:date="2014-11-09T11:03:00Z">
        <w:r>
          <w:br/>
        </w:r>
      </w:ins>
      <w:del w:id="1413"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414" w:author="Kelvin Ang" w:date="2014-11-09T10:12:00Z">
        <w:r w:rsidR="0092526E" w:rsidDel="00E02FC6">
          <w:rPr>
            <w:noProof/>
          </w:rPr>
          <w:delText>11</w:delText>
        </w:r>
      </w:del>
      <w:del w:id="1415"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416" w:author="Kelvin Ang" w:date="2014-11-09T11:06:00Z">
            <w:rPr>
              <w:i/>
            </w:rPr>
          </w:rPrChange>
        </w:rPr>
        <w:t>ERROR</w:t>
      </w:r>
      <w:r>
        <w:t xml:space="preserve"> or </w:t>
      </w:r>
      <w:r w:rsidRPr="000A284B">
        <w:rPr>
          <w:rFonts w:ascii="Consolas" w:hAnsi="Consolas" w:cs="Consolas"/>
          <w:sz w:val="20"/>
          <w:szCs w:val="20"/>
          <w:rPrChange w:id="1417"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23EB7FD7" w:rsidR="0092526E" w:rsidRPr="000F6BFC" w:rsidRDefault="0092526E" w:rsidP="0092526E">
      <w:del w:id="1418" w:author="Kelvin Ang" w:date="2014-11-09T11:06:00Z">
        <w:r w:rsidRPr="000F6BFC" w:rsidDel="000A284B">
          <w:delText>On the other hand, t</w:delText>
        </w:r>
      </w:del>
      <w:ins w:id="1419"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420"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421" w:author="Kelvin Ang" w:date="2014-11-09T11:07:00Z">
            <w:rPr>
              <w:i/>
            </w:rPr>
          </w:rPrChange>
        </w:rPr>
        <w:t>HINT</w:t>
      </w:r>
      <w:r w:rsidRPr="000F6BFC">
        <w:t xml:space="preserve"> and </w:t>
      </w:r>
      <w:r w:rsidRPr="000A284B">
        <w:rPr>
          <w:rFonts w:ascii="Consolas" w:hAnsi="Consolas" w:cs="Consolas"/>
          <w:sz w:val="20"/>
          <w:szCs w:val="20"/>
          <w:rPrChange w:id="1422" w:author="Kelvin Ang" w:date="2014-11-09T11:07:00Z">
            <w:rPr>
              <w:i/>
            </w:rPr>
          </w:rPrChange>
        </w:rPr>
        <w:t>AUTOCOMPLETE</w:t>
      </w:r>
      <w:r w:rsidRPr="000F6BFC">
        <w:t xml:space="preserve"> types. Hints are displayed on the status bar like </w:t>
      </w:r>
      <w:r w:rsidRPr="000A284B">
        <w:rPr>
          <w:rFonts w:ascii="Consolas" w:hAnsi="Consolas" w:cs="Consolas"/>
          <w:sz w:val="20"/>
          <w:szCs w:val="20"/>
          <w:rPrChange w:id="1423" w:author="Kelvin Ang" w:date="2014-11-09T11:07:00Z">
            <w:rPr>
              <w:i/>
            </w:rPr>
          </w:rPrChange>
        </w:rPr>
        <w:t>SUCCESS</w:t>
      </w:r>
      <w:r>
        <w:t xml:space="preserve"> </w:t>
      </w:r>
      <w:r w:rsidRPr="000F6BFC">
        <w:t xml:space="preserve">and </w:t>
      </w:r>
      <w:r w:rsidRPr="000A284B">
        <w:rPr>
          <w:rFonts w:ascii="Consolas" w:hAnsi="Consolas" w:cs="Consolas"/>
          <w:sz w:val="20"/>
          <w:szCs w:val="20"/>
          <w:rPrChange w:id="1424" w:author="Kelvin Ang" w:date="2014-11-09T11:07:00Z">
            <w:rPr>
              <w:i/>
            </w:rPr>
          </w:rPrChange>
        </w:rPr>
        <w:t>ERROR</w:t>
      </w:r>
      <w:r>
        <w:t xml:space="preserve"> </w:t>
      </w:r>
      <w:del w:id="1425" w:author="Kelvin Ang" w:date="2014-11-09T11:07:00Z">
        <w:r w:rsidRPr="000A284B" w:rsidDel="000A284B">
          <w:rPr>
            <w:i/>
            <w:rPrChange w:id="1426" w:author="Kelvin Ang" w:date="2014-11-09T11:07:00Z">
              <w:rPr/>
            </w:rPrChange>
          </w:rPr>
          <w:delText>messages</w:delText>
        </w:r>
      </w:del>
      <w:ins w:id="1427" w:author="Kelvin Ang" w:date="2014-11-09T11:07:00Z">
        <w:r w:rsidR="000A284B" w:rsidRPr="000A284B">
          <w:rPr>
            <w:i/>
            <w:rPrChange w:id="1428" w:author="Kelvin Ang" w:date="2014-11-09T11:07:00Z">
              <w:rPr/>
            </w:rPrChange>
          </w:rPr>
          <w:t>M</w:t>
        </w:r>
        <w:r w:rsidR="000A284B" w:rsidRPr="000A284B">
          <w:rPr>
            <w:i/>
            <w:rPrChange w:id="1429" w:author="Kelvin Ang" w:date="2014-11-09T11:07:00Z">
              <w:rPr/>
            </w:rPrChange>
          </w:rPr>
          <w:t>essages</w:t>
        </w:r>
      </w:ins>
      <w:r w:rsidRPr="000F6BFC">
        <w:t xml:space="preserve">, while </w:t>
      </w:r>
      <w:r w:rsidRPr="000A284B">
        <w:rPr>
          <w:rFonts w:ascii="Consolas" w:hAnsi="Consolas" w:cs="Consolas"/>
          <w:sz w:val="20"/>
          <w:szCs w:val="20"/>
          <w:rPrChange w:id="1430" w:author="Kelvin Ang" w:date="2014-11-09T11:07:00Z">
            <w:rPr>
              <w:i/>
            </w:rPr>
          </w:rPrChange>
        </w:rPr>
        <w:t>AUTOCOMPLETE</w:t>
      </w:r>
      <w:r>
        <w:t xml:space="preserve"> </w:t>
      </w:r>
      <w:ins w:id="1431" w:author="Kelvin Ang" w:date="2014-11-09T11:07:00Z">
        <w:r w:rsidR="000A284B" w:rsidRPr="000A284B">
          <w:rPr>
            <w:i/>
            <w:rPrChange w:id="1432" w:author="Kelvin Ang" w:date="2014-11-09T11:07:00Z">
              <w:rPr/>
            </w:rPrChange>
          </w:rPr>
          <w:t>Messages</w:t>
        </w:r>
        <w:r w:rsidR="000A284B">
          <w:t xml:space="preserve"> </w:t>
        </w:r>
      </w:ins>
      <w:r w:rsidRPr="000F6BFC">
        <w:t>prompt</w:t>
      </w:r>
      <w:del w:id="1433" w:author="Kelvin Ang" w:date="2014-11-09T11:07:00Z">
        <w:r w:rsidRPr="000F6BFC" w:rsidDel="000A284B">
          <w:delText>s</w:delText>
        </w:r>
      </w:del>
      <w:r w:rsidRPr="000F6BFC">
        <w:t xml:space="preserve"> the </w:t>
      </w:r>
      <w:r w:rsidRPr="000A284B">
        <w:rPr>
          <w:rFonts w:ascii="Consolas" w:hAnsi="Consolas" w:cs="Consolas"/>
          <w:sz w:val="20"/>
          <w:szCs w:val="20"/>
          <w:rPrChange w:id="1434" w:author="Kelvin Ang" w:date="2014-11-09T11:07:00Z">
            <w:rPr>
              <w:i/>
            </w:rPr>
          </w:rPrChange>
        </w:rPr>
        <w:t>GUI</w:t>
      </w:r>
      <w:r w:rsidRPr="000F6BFC">
        <w:t xml:space="preserve"> to replace the user’s input bar with the encapsulated message.</w:t>
      </w:r>
    </w:p>
    <w:p w14:paraId="2C37033A" w14:textId="6C2486A5"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w:t>
      </w:r>
      <w:ins w:id="1435" w:author="Kelvin Ang" w:date="2014-11-09T11:08:00Z">
        <w:r w:rsidR="00F53225">
          <w:rPr>
            <w:b/>
          </w:rPr>
          <w:t>3</w:t>
        </w:r>
      </w:ins>
      <w:del w:id="1436" w:author="Kelvin Ang" w:date="2014-11-09T11:08:00Z">
        <w:r w:rsidRPr="00591BCD" w:rsidDel="00F53225">
          <w:rPr>
            <w:b/>
          </w:rPr>
          <w:delText>2</w:delText>
        </w:r>
      </w:del>
      <w:r w:rsidRPr="000F6BFC">
        <w:t xml:space="preserve"> illustrates the hint generation process</w:t>
      </w:r>
      <w:ins w:id="1437" w:author="Kelvin Ang" w:date="2014-11-09T11:20:00Z">
        <w:r w:rsidR="0094355B">
          <w:t>.</w:t>
        </w:r>
      </w:ins>
      <w:del w:id="1438" w:author="Kelvin Ang" w:date="2014-11-09T11:16:00Z">
        <w:r w:rsidRPr="000F6BFC" w:rsidDel="000D1AD0">
          <w:delText>:</w:delText>
        </w:r>
      </w:del>
    </w:p>
    <w:p w14:paraId="5583982B" w14:textId="47A26D7F" w:rsidR="0092526E" w:rsidRPr="000F6BFC" w:rsidDel="000D1AD0" w:rsidRDefault="000D1AD0" w:rsidP="000D1AD0">
      <w:pPr>
        <w:pStyle w:val="Caption"/>
        <w:jc w:val="center"/>
        <w:rPr>
          <w:del w:id="1439" w:author="Kelvin Ang" w:date="2014-11-09T11:19:00Z"/>
        </w:rPr>
        <w:pPrChange w:id="1440" w:author="Kelvin Ang" w:date="2014-11-09T11:19:00Z">
          <w:pPr>
            <w:keepNext/>
          </w:pPr>
        </w:pPrChange>
      </w:pPr>
      <w:del w:id="1441" w:author="Kelvin Ang" w:date="2014-11-09T11:24:00Z">
        <w:r w:rsidDel="003A4C79">
          <w:object w:dxaOrig="11370" w:dyaOrig="3106" w14:anchorId="0B7B5ECE">
            <v:shape id="_x0000_i1033" type="#_x0000_t75" style="width:484.75pt;height:131.45pt" o:ole="">
              <v:imagedata r:id="rId60" o:title=""/>
            </v:shape>
            <o:OLEObject Type="Embed" ProgID="Visio.Drawing.15" ShapeID="_x0000_i1033" DrawAspect="Content" ObjectID="_1477038891" r:id="rId61"/>
          </w:object>
        </w:r>
      </w:del>
      <w:ins w:id="1442" w:author="Kelvin Ang" w:date="2014-11-09T11:24:00Z">
        <w:r w:rsidR="003A4C79">
          <w:object w:dxaOrig="11370" w:dyaOrig="3106" w14:anchorId="57CA6C26">
            <v:shape id="_x0000_i1042" type="#_x0000_t75" style="width:468pt;height:128.1pt" o:ole="">
              <v:imagedata r:id="rId62" o:title=""/>
            </v:shape>
            <o:OLEObject Type="Embed" ProgID="Visio.Drawing.15" ShapeID="_x0000_i1042" DrawAspect="Content" ObjectID="_1477038892" r:id="rId63"/>
          </w:object>
        </w:r>
      </w:ins>
      <w:ins w:id="1443" w:author="Kelvin Ang" w:date="2014-11-09T11:19:00Z">
        <w:r>
          <w:br/>
        </w:r>
      </w:ins>
    </w:p>
    <w:p w14:paraId="34718A21" w14:textId="77777777" w:rsidR="0092526E" w:rsidRPr="00B9366F" w:rsidRDefault="0092526E" w:rsidP="000D1AD0">
      <w:pPr>
        <w:pStyle w:val="Caption"/>
        <w:jc w:val="center"/>
        <w:pPrChange w:id="1444" w:author="Kelvin Ang" w:date="2014-11-09T11:19:00Z">
          <w:pPr>
            <w:pStyle w:val="Caption"/>
            <w:jc w:val="center"/>
          </w:pPr>
        </w:pPrChange>
      </w:pPr>
      <w:r w:rsidRPr="00B9366F">
        <w:t xml:space="preserve">Figure </w:t>
      </w:r>
      <w:fldSimple w:instr=" SEQ Figure \* ARABIC ">
        <w:ins w:id="1445" w:author="Kelvin Ang" w:date="2014-11-09T10:12:00Z">
          <w:r w:rsidR="00E02FC6">
            <w:rPr>
              <w:noProof/>
            </w:rPr>
            <w:t>13</w:t>
          </w:r>
        </w:ins>
        <w:del w:id="1446"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447" w:author="Kelvin Ang" w:date="2014-11-09T11:14:00Z"/>
        </w:rPr>
      </w:pPr>
      <w:ins w:id="1448" w:author="Kelvin Ang" w:date="2014-11-09T11:14:00Z">
        <w:r>
          <w:br w:type="page"/>
        </w:r>
        <w:bookmarkStart w:id="1449" w:name="_GoBack"/>
        <w:bookmarkEnd w:id="1449"/>
      </w:ins>
    </w:p>
    <w:p w14:paraId="02CCEC08" w14:textId="2F359E00"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450" w:author="Kelvin Ang" w:date="2014-11-09T11:10:00Z">
        <w:r w:rsidR="00F4578B">
          <w:t xml:space="preserve">The </w:t>
        </w:r>
      </w:ins>
      <w:r w:rsidRPr="00F9725F">
        <w:rPr>
          <w:i/>
        </w:rPr>
        <w:t>Edit</w:t>
      </w:r>
      <w:ins w:id="1451" w:author="Kelvin Ang" w:date="2014-11-09T11:10:00Z">
        <w:r w:rsidR="00F4578B">
          <w:rPr>
            <w:i/>
          </w:rPr>
          <w:t xml:space="preserve"> </w:t>
        </w:r>
        <w:r w:rsidR="00F4578B" w:rsidRPr="00F4578B">
          <w:rPr>
            <w:rPrChange w:id="1452" w:author="Kelvin Ang" w:date="2014-11-09T11:10:00Z">
              <w:rPr>
                <w:i/>
              </w:rPr>
            </w:rPrChange>
          </w:rPr>
          <w:t xml:space="preserve">hint generation process is depicted in </w:t>
        </w:r>
        <w:r w:rsidR="00F4578B" w:rsidRPr="00F4578B">
          <w:rPr>
            <w:b/>
            <w:rPrChange w:id="1453" w:author="Kelvin Ang" w:date="2014-11-09T11:10:00Z">
              <w:rPr>
                <w:i/>
              </w:rPr>
            </w:rPrChange>
          </w:rPr>
          <w:t>Figure 14</w:t>
        </w:r>
        <w:r w:rsidR="00F4578B" w:rsidRPr="00F4578B">
          <w:rPr>
            <w:rPrChange w:id="1454" w:author="Kelvin Ang" w:date="2014-11-09T11:10:00Z">
              <w:rPr>
                <w:i/>
              </w:rPr>
            </w:rPrChange>
          </w:rPr>
          <w:t>. It</w:t>
        </w:r>
        <w:r w:rsidR="00F4578B">
          <w:rPr>
            <w:i/>
          </w:rPr>
          <w:t xml:space="preserve"> </w:t>
        </w:r>
      </w:ins>
      <w:del w:id="1455"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456" w:author="Kelvin Ang" w:date="2014-11-09T11:12:00Z">
            <w:rPr/>
          </w:rPrChange>
        </w:rPr>
        <w:t>AUTOCOMPLETE</w:t>
      </w:r>
      <w:r w:rsidRPr="000F6BFC">
        <w:t xml:space="preserve"> </w:t>
      </w:r>
      <w:r>
        <w:rPr>
          <w:i/>
        </w:rPr>
        <w:t>M</w:t>
      </w:r>
      <w:r w:rsidRPr="00F9725F">
        <w:rPr>
          <w:i/>
        </w:rPr>
        <w:t>essages</w:t>
      </w:r>
      <w:r w:rsidRPr="000F6BFC">
        <w:t xml:space="preserve">, </w:t>
      </w:r>
      <w:del w:id="1457"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458" w:author="Kelvin Ang" w:date="2014-11-09T11:11:00Z">
        <w:r w:rsidR="0074158C">
          <w:t xml:space="preserve">and provide </w:t>
        </w:r>
      </w:ins>
      <w:del w:id="1459" w:author="Kelvin Ang" w:date="2014-11-09T11:11:00Z">
        <w:r w:rsidRPr="0074158C" w:rsidDel="0074158C">
          <w:rPr>
            <w:i/>
            <w:rPrChange w:id="1460" w:author="Kelvin Ang" w:date="2014-11-09T11:11:00Z">
              <w:rPr/>
            </w:rPrChange>
          </w:rPr>
          <w:delText xml:space="preserve">the </w:delText>
        </w:r>
      </w:del>
      <w:r w:rsidRPr="0074158C">
        <w:rPr>
          <w:i/>
          <w:rPrChange w:id="1461" w:author="Kelvin Ang" w:date="2014-11-09T11:11:00Z">
            <w:rPr>
              <w:i/>
            </w:rPr>
          </w:rPrChange>
        </w:rPr>
        <w:t>Live Task Preview</w:t>
      </w:r>
      <w:del w:id="1462" w:author="Kelvin Ang" w:date="2014-11-09T11:11:00Z">
        <w:r w:rsidRPr="000F6BFC" w:rsidDel="0074158C">
          <w:delText xml:space="preserve"> </w:delText>
        </w:r>
      </w:del>
      <w:ins w:id="1463" w:author="Kelvin Ang" w:date="2014-11-09T11:11:00Z">
        <w:r w:rsidR="0074158C">
          <w:t xml:space="preserve"> similar to</w:t>
        </w:r>
      </w:ins>
      <w:ins w:id="1464" w:author="Kelvin Ang" w:date="2014-11-09T11:13:00Z">
        <w:r w:rsidR="00D051CE">
          <w:t xml:space="preserve"> </w:t>
        </w:r>
      </w:ins>
      <w:ins w:id="1465" w:author="Kelvin Ang" w:date="2014-11-09T11:11:00Z">
        <w:r w:rsidR="0074158C" w:rsidRPr="0074158C">
          <w:rPr>
            <w:i/>
            <w:rPrChange w:id="1466" w:author="Kelvin Ang" w:date="2014-11-09T11:11:00Z">
              <w:rPr/>
            </w:rPrChange>
          </w:rPr>
          <w:t>Add</w:t>
        </w:r>
      </w:ins>
      <w:del w:id="1467" w:author="Kelvin Ang" w:date="2014-11-09T11:11:00Z">
        <w:r w:rsidRPr="000F6BFC" w:rsidDel="0074158C">
          <w:delText>system</w:delText>
        </w:r>
      </w:del>
      <w:r w:rsidRPr="000F6BFC">
        <w:t>.</w:t>
      </w:r>
    </w:p>
    <w:p w14:paraId="0A87B2CB" w14:textId="77777777" w:rsidR="0092526E" w:rsidRPr="000F6BFC" w:rsidRDefault="0092526E" w:rsidP="00F4578B">
      <w:pPr>
        <w:keepNext/>
        <w:jc w:val="center"/>
        <w:pPrChange w:id="1468" w:author="Kelvin Ang" w:date="2014-11-09T11:09:00Z">
          <w:pPr>
            <w:keepNext/>
          </w:pPr>
        </w:pPrChange>
      </w:pPr>
      <w:r>
        <w:object w:dxaOrig="13351" w:dyaOrig="2865" w14:anchorId="16F0BCF6">
          <v:shape id="_x0000_i1034" type="#_x0000_t75" style="width:468pt;height:100.45pt" o:ole="">
            <v:imagedata r:id="rId64" o:title=""/>
          </v:shape>
          <o:OLEObject Type="Embed" ProgID="Visio.Drawing.15" ShapeID="_x0000_i1034" DrawAspect="Content" ObjectID="_1477038893" r:id="rId65"/>
        </w:object>
      </w:r>
    </w:p>
    <w:p w14:paraId="12E2DEF5" w14:textId="397CE1E4" w:rsidR="0092526E" w:rsidRPr="00B9366F" w:rsidRDefault="0092526E" w:rsidP="0092526E">
      <w:pPr>
        <w:pStyle w:val="Caption"/>
        <w:jc w:val="center"/>
      </w:pPr>
      <w:r w:rsidRPr="00B9366F">
        <w:t xml:space="preserve">Figure </w:t>
      </w:r>
      <w:fldSimple w:instr=" SEQ Figure \* ARABIC ">
        <w:ins w:id="1469" w:author="Kelvin Ang" w:date="2014-11-09T10:12:00Z">
          <w:r w:rsidR="00E02FC6">
            <w:rPr>
              <w:noProof/>
            </w:rPr>
            <w:t>14</w:t>
          </w:r>
        </w:ins>
        <w:del w:id="1470" w:author="Kelvin Ang" w:date="2014-11-09T10:12:00Z">
          <w:r w:rsidDel="00E02FC6">
            <w:rPr>
              <w:noProof/>
            </w:rPr>
            <w:delText>13</w:delText>
          </w:r>
        </w:del>
      </w:fldSimple>
      <w:r w:rsidRPr="00B9366F">
        <w:t xml:space="preserve"> </w:t>
      </w:r>
      <w:r>
        <w:t>–</w:t>
      </w:r>
      <w:r w:rsidRPr="00B9366F">
        <w:t xml:space="preserve"> Edit </w:t>
      </w:r>
      <w:del w:id="1471" w:author="Kelvin Ang" w:date="2014-11-09T11:10:00Z">
        <w:r w:rsidRPr="00B9366F" w:rsidDel="0074158C">
          <w:delText>Autocomplete Flow Chart</w:delText>
        </w:r>
      </w:del>
      <w:ins w:id="1472"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Change w:id="1473">
          <w:tblGrid>
            <w:gridCol w:w="738"/>
          </w:tblGrid>
        </w:tblGridChange>
      </w:tblGrid>
      <w:tr w:rsidR="00D051CE" w:rsidRPr="000F6BFC" w:rsidDel="000D1AD0" w14:paraId="4630B03E" w14:textId="4B48D63C" w:rsidTr="00D051CE">
        <w:trPr>
          <w:del w:id="1474" w:author="Kelvin Ang" w:date="2014-11-09T11:15:00Z"/>
        </w:trPr>
        <w:tc>
          <w:tcPr>
            <w:tcW w:w="738" w:type="dxa"/>
          </w:tcPr>
          <w:p w14:paraId="249012DF" w14:textId="059766A2" w:rsidR="00D051CE" w:rsidRPr="00D051CE" w:rsidDel="000D1AD0" w:rsidRDefault="00D051CE" w:rsidP="00D051CE">
            <w:pPr>
              <w:rPr>
                <w:del w:id="1475" w:author="Kelvin Ang" w:date="2014-11-09T11:15:00Z"/>
                <w:b/>
                <w:rPrChange w:id="1476" w:author="Kelvin Ang" w:date="2014-11-09T11:13:00Z">
                  <w:rPr>
                    <w:del w:id="1477" w:author="Kelvin Ang" w:date="2014-11-09T11:15:00Z"/>
                  </w:rPr>
                </w:rPrChange>
              </w:rPr>
              <w:pPrChange w:id="1478" w:author="Kelvin Ang" w:date="2014-11-09T11:13:00Z">
                <w:pPr/>
              </w:pPrChange>
            </w:pPr>
            <w:del w:id="1479" w:author="Kelvin Ang" w:date="2014-11-09T11:13:00Z">
              <w:r w:rsidRPr="00D051CE" w:rsidDel="00D051CE">
                <w:rPr>
                  <w:b/>
                  <w:rPrChange w:id="1480"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481" w:author="Kelvin Ang" w:date="2014-11-09T11:14:00Z"/>
        </w:rPr>
      </w:pPr>
      <w:del w:id="1482"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0D1AD0">
      <w:pPr>
        <w:rPr>
          <w:del w:id="1483" w:author="Kelvin Ang" w:date="2014-11-09T11:15:00Z"/>
        </w:rPr>
        <w:pPrChange w:id="1484" w:author="Kelvin Ang" w:date="2014-11-09T11:15:00Z">
          <w:pPr/>
        </w:pPrChange>
      </w:pPr>
      <w:del w:id="1485"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0D1AD0">
      <w:pPr>
        <w:rPr>
          <w:ins w:id="1486" w:author="Kelvin Ang" w:date="2014-11-09T11:14:00Z"/>
        </w:rPr>
        <w:pPrChange w:id="1487" w:author="Kelvin Ang" w:date="2014-11-09T11:15:00Z">
          <w:pPr/>
        </w:pPrChange>
      </w:pPr>
      <w:del w:id="1488"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489" w:name="_Toc403221037"/>
    </w:p>
    <w:tbl>
      <w:tblPr>
        <w:tblStyle w:val="TableGrid"/>
        <w:tblW w:w="0" w:type="auto"/>
        <w:tblLook w:val="04A0" w:firstRow="1" w:lastRow="0" w:firstColumn="1" w:lastColumn="0" w:noHBand="0" w:noVBand="1"/>
        <w:tblPrChange w:id="1490" w:author="Kelvin Ang" w:date="2014-11-09T11:15:00Z">
          <w:tblPr>
            <w:tblStyle w:val="TableGrid"/>
            <w:tblW w:w="0" w:type="auto"/>
            <w:tblLook w:val="04A0" w:firstRow="1" w:lastRow="0" w:firstColumn="1" w:lastColumn="0" w:noHBand="0" w:noVBand="1"/>
          </w:tblPr>
        </w:tblPrChange>
      </w:tblPr>
      <w:tblGrid>
        <w:gridCol w:w="750"/>
        <w:gridCol w:w="8826"/>
        <w:tblGridChange w:id="1491">
          <w:tblGrid>
            <w:gridCol w:w="9350"/>
            <w:gridCol w:w="9350"/>
          </w:tblGrid>
        </w:tblGridChange>
      </w:tblGrid>
      <w:tr w:rsidR="000D1AD0" w:rsidRPr="000F6BFC" w14:paraId="4FA1E48D" w14:textId="5341C5B5" w:rsidTr="000D1AD0">
        <w:trPr>
          <w:ins w:id="1492" w:author="Kelvin Ang" w:date="2014-11-09T11:14:00Z"/>
        </w:trPr>
        <w:tc>
          <w:tcPr>
            <w:tcW w:w="738" w:type="dxa"/>
            <w:tcPrChange w:id="1493" w:author="Kelvin Ang" w:date="2014-11-09T11:15:00Z">
              <w:tcPr>
                <w:tcW w:w="9350" w:type="dxa"/>
              </w:tcPr>
            </w:tcPrChange>
          </w:tcPr>
          <w:p w14:paraId="1156F280" w14:textId="2B6DDC76" w:rsidR="000D1AD0" w:rsidRPr="000D1AD0" w:rsidRDefault="000D1AD0" w:rsidP="000D1AD0">
            <w:pPr>
              <w:rPr>
                <w:ins w:id="1494" w:author="Kelvin Ang" w:date="2014-11-09T11:14:00Z"/>
                <w:b/>
                <w:rPrChange w:id="1495" w:author="Kelvin Ang" w:date="2014-11-09T11:15:00Z">
                  <w:rPr>
                    <w:ins w:id="1496" w:author="Kelvin Ang" w:date="2014-11-09T11:14:00Z"/>
                  </w:rPr>
                </w:rPrChange>
              </w:rPr>
              <w:pPrChange w:id="1497" w:author="Kelvin Ang" w:date="2014-11-09T11:15:00Z">
                <w:pPr/>
              </w:pPrChange>
            </w:pPr>
            <w:ins w:id="1498" w:author="Kelvin Ang" w:date="2014-11-09T11:14:00Z">
              <w:r w:rsidRPr="000D1AD0">
                <w:rPr>
                  <w:b/>
                  <w:rPrChange w:id="1499" w:author="Kelvin Ang" w:date="2014-11-09T11:15:00Z">
                    <w:rPr/>
                  </w:rPrChange>
                </w:rPr>
                <w:t xml:space="preserve">Note: </w:t>
              </w:r>
            </w:ins>
          </w:p>
        </w:tc>
        <w:tc>
          <w:tcPr>
            <w:tcW w:w="8838" w:type="dxa"/>
            <w:tcPrChange w:id="1500" w:author="Kelvin Ang" w:date="2014-11-09T11:15:00Z">
              <w:tcPr>
                <w:tcW w:w="9350" w:type="dxa"/>
              </w:tcPr>
            </w:tcPrChange>
          </w:tcPr>
          <w:p w14:paraId="1D4AA4AC" w14:textId="539C0DE2" w:rsidR="000D1AD0" w:rsidRPr="000F6BFC" w:rsidRDefault="000D1AD0" w:rsidP="000D1AD0">
            <w:pPr>
              <w:rPr>
                <w:ins w:id="1501" w:author="Kelvin Ang" w:date="2014-11-09T11:15:00Z"/>
              </w:rPr>
            </w:pPr>
            <w:ins w:id="1502" w:author="Kelvin Ang" w:date="2014-11-09T11:15:00Z">
              <w:r w:rsidRPr="000F6BFC">
                <w:t xml:space="preserve">When generating </w:t>
              </w:r>
              <w:r w:rsidRPr="000D1AD0">
                <w:rPr>
                  <w:rFonts w:ascii="Consolas" w:hAnsi="Consolas" w:cs="Consolas"/>
                  <w:sz w:val="20"/>
                  <w:szCs w:val="20"/>
                  <w:rPrChange w:id="1503" w:author="Kelvin Ang" w:date="2014-11-09T11:15:00Z">
                    <w:rPr/>
                  </w:rPrChange>
                </w:rPr>
                <w:t>AUTOCOMPLETE</w:t>
              </w:r>
              <w:r w:rsidRPr="000F6BFC">
                <w:t xml:space="preserve"> </w:t>
              </w:r>
              <w:r w:rsidRPr="007A6022">
                <w:rPr>
                  <w:i/>
                </w:rPr>
                <w:t>Messages</w:t>
              </w:r>
              <w:r w:rsidRPr="000F6BFC">
                <w:t>, make sure it contains the exact command the user should type. For example, the parameter “</w:t>
              </w:r>
              <w:r w:rsidRPr="000D1AD0">
                <w:rPr>
                  <w:rFonts w:ascii="Consolas" w:hAnsi="Consolas" w:cs="Consolas"/>
                  <w:sz w:val="20"/>
                  <w:szCs w:val="20"/>
                  <w:rPrChange w:id="1504" w:author="Kelvin Ang" w:date="2014-11-09T11:17:00Z">
                    <w:rPr/>
                  </w:rPrChange>
                </w:rPr>
                <w:t xml:space="preserve">edit 2 </w:t>
              </w:r>
              <w:r w:rsidRPr="000F6BFC">
                <w:t xml:space="preserve">“ should generate an </w:t>
              </w:r>
              <w:r w:rsidRPr="000D1AD0">
                <w:rPr>
                  <w:rFonts w:ascii="Consolas" w:hAnsi="Consolas" w:cs="Consolas"/>
                  <w:sz w:val="20"/>
                  <w:szCs w:val="20"/>
                  <w:rPrChange w:id="1505"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506" w:author="Kelvin Ang" w:date="2014-11-09T11:17:00Z">
                    <w:rPr/>
                  </w:rPrChange>
                </w:rPr>
                <w:t>edit 2 Meet boss at 5PM</w:t>
              </w:r>
              <w:r w:rsidRPr="000F6BFC">
                <w:t>”, and not simply “</w:t>
              </w:r>
              <w:r w:rsidRPr="000D1AD0">
                <w:rPr>
                  <w:rFonts w:ascii="Consolas" w:hAnsi="Consolas" w:cs="Consolas"/>
                  <w:sz w:val="20"/>
                  <w:szCs w:val="20"/>
                  <w:rPrChange w:id="1507"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1489"/>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45pt;height:280.45pt" o:ole="">
            <v:imagedata r:id="rId66" o:title="" cropbottom="40164f" cropleft="4650f" cropright="1579f"/>
          </v:shape>
          <o:OLEObject Type="Embed" ProgID="Visio.Drawing.15" ShapeID="_x0000_i1035" DrawAspect="Content" ObjectID="_1477038894" r:id="rId67"/>
        </w:object>
      </w:r>
    </w:p>
    <w:p w14:paraId="618E24ED" w14:textId="77777777" w:rsidR="0092526E" w:rsidRPr="00B9366F" w:rsidRDefault="0092526E" w:rsidP="0092526E">
      <w:pPr>
        <w:pStyle w:val="Caption"/>
        <w:jc w:val="center"/>
      </w:pPr>
      <w:r w:rsidRPr="00B9366F">
        <w:t xml:space="preserve">Figure </w:t>
      </w:r>
      <w:fldSimple w:instr=" SEQ Figure \* ARABIC ">
        <w:ins w:id="1508" w:author="Kelvin Ang" w:date="2014-11-09T10:12:00Z">
          <w:r w:rsidR="00E02FC6">
            <w:rPr>
              <w:noProof/>
            </w:rPr>
            <w:t>15</w:t>
          </w:r>
        </w:ins>
        <w:del w:id="1509"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47649A8E" w:rsidR="0092526E" w:rsidRDefault="0092526E" w:rsidP="0092526E">
      <w:pPr>
        <w:pStyle w:val="Caption"/>
        <w:jc w:val="center"/>
      </w:pPr>
      <w:r>
        <w:t xml:space="preserve">Table </w:t>
      </w:r>
      <w:ins w:id="1510" w:author="Kelvin Ang" w:date="2014-11-09T10:14:00Z">
        <w:r w:rsidR="00BC6930">
          <w:fldChar w:fldCharType="begin"/>
        </w:r>
        <w:r w:rsidR="00BC6930">
          <w:instrText xml:space="preserve"> SEQ Table \* ARABIC </w:instrText>
        </w:r>
      </w:ins>
      <w:r w:rsidR="00BC6930">
        <w:fldChar w:fldCharType="separate"/>
      </w:r>
      <w:ins w:id="1511" w:author="Kelvin Ang" w:date="2014-11-09T10:14:00Z">
        <w:r w:rsidR="00647B89">
          <w:rPr>
            <w:noProof/>
          </w:rPr>
          <w:t>3</w:t>
        </w:r>
        <w:r w:rsidR="00BC6930">
          <w:fldChar w:fldCharType="end"/>
        </w:r>
      </w:ins>
      <w:del w:id="1512"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1</w:delText>
        </w:r>
        <w:r w:rsidR="00FD4795" w:rsidDel="00BC6930">
          <w:rPr>
            <w:noProof/>
          </w:rPr>
          <w:fldChar w:fldCharType="end"/>
        </w:r>
      </w:del>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58065AEB" w:rsidR="0092526E" w:rsidRDefault="0092526E" w:rsidP="0092526E">
      <w:pPr>
        <w:pStyle w:val="Caption"/>
        <w:jc w:val="center"/>
      </w:pPr>
      <w:r>
        <w:t xml:space="preserve">Table </w:t>
      </w:r>
      <w:ins w:id="1513" w:author="Kelvin Ang" w:date="2014-11-09T10:14:00Z">
        <w:r w:rsidR="00BC6930">
          <w:fldChar w:fldCharType="begin"/>
        </w:r>
        <w:r w:rsidR="00BC6930">
          <w:instrText xml:space="preserve"> SEQ Table \* ARABIC </w:instrText>
        </w:r>
      </w:ins>
      <w:r w:rsidR="00BC6930">
        <w:fldChar w:fldCharType="separate"/>
      </w:r>
      <w:ins w:id="1514" w:author="Kelvin Ang" w:date="2014-11-09T10:14:00Z">
        <w:r w:rsidR="00BC6930">
          <w:rPr>
            <w:noProof/>
          </w:rPr>
          <w:t>3</w:t>
        </w:r>
        <w:r w:rsidR="00BC6930">
          <w:fldChar w:fldCharType="end"/>
        </w:r>
      </w:ins>
      <w:del w:id="1515"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2</w:delText>
        </w:r>
        <w:r w:rsidR="00FD4795" w:rsidDel="00BC6930">
          <w:rPr>
            <w:noProof/>
          </w:rPr>
          <w:fldChar w:fldCharType="end"/>
        </w:r>
      </w:del>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 xml:space="preserve">Note: </w:t>
            </w:r>
            <w:proofErr w:type="gramStart"/>
            <w:r>
              <w:t>There is a variant of Display String available that</w:t>
            </w:r>
            <w:proofErr w:type="gramEnd"/>
            <w:r>
              <w:t xml:space="preserve">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ins w:id="1516" w:author="Kelvin Ang" w:date="2014-11-09T10:12:00Z">
          <w:r w:rsidR="00E02FC6">
            <w:rPr>
              <w:noProof/>
            </w:rPr>
            <w:t>16</w:t>
          </w:r>
        </w:ins>
        <w:del w:id="1517"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1518" w:name="_Toc403221038"/>
      <w:bookmarkStart w:id="1519" w:name="_Toc403287957"/>
      <w:r>
        <w:lastRenderedPageBreak/>
        <w:t>4</w:t>
      </w:r>
      <w:r w:rsidR="0092526E">
        <w:t>.2.2</w:t>
      </w:r>
      <w:r w:rsidR="0092526E" w:rsidRPr="007D73FE">
        <w:t xml:space="preserve"> Task Manager</w:t>
      </w:r>
      <w:bookmarkEnd w:id="1518"/>
      <w:bookmarkEnd w:id="1519"/>
    </w:p>
    <w:p w14:paraId="3DCF110F" w14:textId="77777777" w:rsidR="0092526E" w:rsidRDefault="0092526E" w:rsidP="0092526E">
      <w:pPr>
        <w:pStyle w:val="Caption"/>
        <w:jc w:val="center"/>
      </w:pPr>
      <w:r>
        <w:object w:dxaOrig="14445" w:dyaOrig="11145" w14:anchorId="59A5F8E8">
          <v:shape id="_x0000_i1036" type="#_x0000_t75" style="width:468.85pt;height:277.95pt" o:ole="">
            <v:imagedata r:id="rId68" o:title="" cropbottom="19783f" cropleft="6060f"/>
          </v:shape>
          <o:OLEObject Type="Embed" ProgID="Visio.Drawing.15" ShapeID="_x0000_i1036" DrawAspect="Content" ObjectID="_1477038895" r:id="rId69"/>
        </w:object>
      </w:r>
    </w:p>
    <w:p w14:paraId="4BCE405E" w14:textId="77777777" w:rsidR="0092526E" w:rsidRPr="000F6BFC" w:rsidRDefault="0092526E" w:rsidP="0092526E">
      <w:pPr>
        <w:pStyle w:val="Caption"/>
        <w:jc w:val="center"/>
      </w:pPr>
      <w:r w:rsidRPr="00B9366F">
        <w:t xml:space="preserve">Figure </w:t>
      </w:r>
      <w:fldSimple w:instr=" SEQ Figure \* ARABIC ">
        <w:ins w:id="1520" w:author="Kelvin Ang" w:date="2014-11-09T10:12:00Z">
          <w:r w:rsidR="00E02FC6">
            <w:rPr>
              <w:noProof/>
            </w:rPr>
            <w:t>17</w:t>
          </w:r>
        </w:ins>
        <w:del w:id="1521"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1522" w:name="_Toc403221039"/>
      <w:bookmarkStart w:id="1523" w:name="_Toc403287958"/>
      <w:r>
        <w:lastRenderedPageBreak/>
        <w:t>4</w:t>
      </w:r>
      <w:r w:rsidR="0092526E">
        <w:t>.2.3 List Processor</w:t>
      </w:r>
      <w:bookmarkEnd w:id="1522"/>
      <w:bookmarkEnd w:id="1523"/>
    </w:p>
    <w:p w14:paraId="5BF03CD4" w14:textId="77777777" w:rsidR="00336288" w:rsidRDefault="00336288" w:rsidP="00336288">
      <w:pPr>
        <w:keepNext/>
        <w:rPr>
          <w:ins w:id="1524" w:author="Lim Wei Jie" w:date="2014-11-09T00:56:00Z"/>
        </w:rPr>
      </w:pPr>
      <w:ins w:id="1525" w:author="Lim Wei Jie" w:date="2014-11-09T00:56:00Z">
        <w:r>
          <w:object w:dxaOrig="9360" w:dyaOrig="3660" w14:anchorId="2F0E8AD1">
            <v:shape id="_x0000_i1037" type="#_x0000_t75" style="width:468pt;height:183.35pt" o:ole="">
              <v:imagedata r:id="rId70" o:title=""/>
            </v:shape>
            <o:OLEObject Type="Embed" ProgID="Visio.Drawing.15" ShapeID="_x0000_i1037" DrawAspect="Content" ObjectID="_1477038896" r:id="rId71"/>
          </w:object>
        </w:r>
      </w:ins>
    </w:p>
    <w:p w14:paraId="2A5A871B" w14:textId="77777777" w:rsidR="00336288" w:rsidRDefault="00336288" w:rsidP="00336288">
      <w:pPr>
        <w:pStyle w:val="Caption"/>
        <w:jc w:val="center"/>
        <w:rPr>
          <w:ins w:id="1526" w:author="Lim Wei Jie" w:date="2014-11-09T00:56:00Z"/>
        </w:rPr>
      </w:pPr>
      <w:ins w:id="1527" w:author="Lim Wei Jie" w:date="2014-11-09T00:56:00Z">
        <w:r>
          <w:t xml:space="preserve">Figure </w:t>
        </w:r>
        <w:r>
          <w:fldChar w:fldCharType="begin"/>
        </w:r>
        <w:r>
          <w:instrText xml:space="preserve"> SEQ Figure \* ARABIC </w:instrText>
        </w:r>
        <w:r>
          <w:fldChar w:fldCharType="separate"/>
        </w:r>
      </w:ins>
      <w:ins w:id="1528" w:author="Kelvin Ang" w:date="2014-11-09T10:12:00Z">
        <w:r w:rsidR="00E02FC6">
          <w:rPr>
            <w:noProof/>
          </w:rPr>
          <w:t>18</w:t>
        </w:r>
      </w:ins>
      <w:ins w:id="1529" w:author="Lim Wei Jie" w:date="2014-11-09T00:56:00Z">
        <w:del w:id="1530" w:author="Kelvin Ang" w:date="2014-11-09T10:12:00Z">
          <w:r w:rsidDel="00E02FC6">
            <w:rPr>
              <w:noProof/>
            </w:rPr>
            <w:delText>17</w:delText>
          </w:r>
        </w:del>
        <w:r>
          <w:rPr>
            <w:noProof/>
          </w:rPr>
          <w:fldChar w:fldCharType="end"/>
        </w:r>
        <w:r>
          <w:t xml:space="preserve"> – Class Diagram of List Processor</w:t>
        </w:r>
      </w:ins>
    </w:p>
    <w:p w14:paraId="6DFDD479" w14:textId="77777777" w:rsidR="00336288" w:rsidRDefault="00336288" w:rsidP="00336288">
      <w:pPr>
        <w:rPr>
          <w:ins w:id="1531" w:author="Lim Wei Jie" w:date="2014-11-09T00:56:00Z"/>
          <w:rFonts w:ascii="Cambria" w:eastAsia="MS Mincho" w:hAnsi="Cambria" w:cs="Times New Roman"/>
        </w:rPr>
      </w:pPr>
      <w:proofErr w:type="spellStart"/>
      <w:ins w:id="1532"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1533" w:author="Lim Wei Jie" w:date="2014-11-09T00:56:00Z"/>
          <w:rFonts w:ascii="Cambria" w:eastAsia="MS Mincho" w:hAnsi="Cambria" w:cs="Consolas"/>
        </w:rPr>
      </w:pPr>
      <w:ins w:id="1534"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535" w:author="Lim Wei Jie" w:date="2014-11-09T00:56:00Z"/>
          <w:rFonts w:ascii="Cambria" w:eastAsia="MS Mincho" w:hAnsi="Cambria" w:cs="Consolas"/>
        </w:rPr>
      </w:pPr>
      <w:ins w:id="1536"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537"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538" w:author="Lim Wei Jie" w:date="2014-11-09T00:56:00Z"/>
                <w:rFonts w:ascii="Cambria" w:hAnsi="Cambria" w:cs="Times New Roman"/>
              </w:rPr>
            </w:pPr>
            <w:ins w:id="1539"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540" w:author="Lim Wei Jie" w:date="2014-11-09T00:56:00Z"/>
                <w:rFonts w:ascii="Cambria" w:hAnsi="Cambria" w:cs="Times New Roman"/>
              </w:rPr>
            </w:pPr>
            <w:ins w:id="1541"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542"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543" w:author="Lim Wei Jie" w:date="2014-11-09T00:56:00Z"/>
                <w:rFonts w:ascii="Cambria" w:hAnsi="Cambria" w:cs="Times New Roman"/>
              </w:rPr>
            </w:pPr>
            <w:ins w:id="1544"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45" w:author="Lim Wei Jie" w:date="2014-11-09T00:56:00Z"/>
                <w:rFonts w:ascii="Cambria" w:hAnsi="Cambria" w:cs="Times New Roman"/>
              </w:rPr>
            </w:pPr>
            <w:ins w:id="1546" w:author="Lim Wei Jie" w:date="2014-11-09T00:56:00Z">
              <w:r>
                <w:rPr>
                  <w:rFonts w:ascii="Cambria" w:hAnsi="Cambria" w:cs="Times New Roman"/>
                </w:rPr>
                <w:t xml:space="preserve">4 Nov </w:t>
              </w:r>
            </w:ins>
          </w:p>
        </w:tc>
      </w:tr>
      <w:tr w:rsidR="00336288" w14:paraId="3D1C7AE3" w14:textId="77777777" w:rsidTr="00336288">
        <w:trPr>
          <w:trHeight w:val="260"/>
          <w:ins w:id="1547"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548" w:author="Lim Wei Jie" w:date="2014-11-09T00:56:00Z"/>
                <w:rFonts w:ascii="Cambria" w:hAnsi="Cambria" w:cs="Times New Roman"/>
              </w:rPr>
            </w:pPr>
            <w:ins w:id="1549"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550" w:author="Lim Wei Jie" w:date="2014-11-09T00:56:00Z"/>
                <w:rFonts w:ascii="Cambria" w:hAnsi="Cambria" w:cs="Times New Roman"/>
              </w:rPr>
            </w:pPr>
            <w:ins w:id="1551"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552"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553" w:author="Lim Wei Jie" w:date="2014-11-09T00:56:00Z"/>
                <w:rFonts w:ascii="Cambria" w:hAnsi="Cambria" w:cs="Times New Roman"/>
              </w:rPr>
            </w:pPr>
            <w:ins w:id="1554"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55" w:author="Lim Wei Jie" w:date="2014-11-09T00:56:00Z"/>
                <w:rFonts w:ascii="Cambria" w:hAnsi="Cambria" w:cs="Times New Roman"/>
              </w:rPr>
            </w:pPr>
            <w:ins w:id="1556"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57" w:author="Lim Wei Jie" w:date="2014-11-09T00:56:00Z"/>
                <w:rFonts w:ascii="Cambria" w:hAnsi="Cambria" w:cs="Times New Roman"/>
              </w:rPr>
            </w:pPr>
            <w:ins w:id="1558" w:author="Lim Wei Jie" w:date="2014-11-09T00:56:00Z">
              <w:r>
                <w:rPr>
                  <w:rFonts w:ascii="Cambria" w:hAnsi="Cambria" w:cs="Times New Roman"/>
                </w:rPr>
                <w:t>Between 3 Mar and 6 Mar</w:t>
              </w:r>
            </w:ins>
          </w:p>
        </w:tc>
      </w:tr>
    </w:tbl>
    <w:p w14:paraId="0174C763" w14:textId="52A5FF58" w:rsidR="00336288" w:rsidRDefault="00336288" w:rsidP="00336288">
      <w:pPr>
        <w:pStyle w:val="Caption"/>
        <w:jc w:val="center"/>
        <w:rPr>
          <w:ins w:id="1559" w:author="Lim Wei Jie" w:date="2014-11-09T00:56:00Z"/>
        </w:rPr>
      </w:pPr>
      <w:ins w:id="1560" w:author="Lim Wei Jie" w:date="2014-11-09T00:56:00Z">
        <w:r>
          <w:t xml:space="preserve">Table </w:t>
        </w:r>
      </w:ins>
      <w:ins w:id="1561" w:author="Kelvin Ang" w:date="2014-11-09T10:14:00Z">
        <w:r w:rsidR="00BC6930">
          <w:fldChar w:fldCharType="begin"/>
        </w:r>
        <w:r w:rsidR="00BC6930">
          <w:instrText xml:space="preserve"> SEQ Table \* ARABIC </w:instrText>
        </w:r>
      </w:ins>
      <w:r w:rsidR="00BC6930">
        <w:fldChar w:fldCharType="separate"/>
      </w:r>
      <w:ins w:id="1562" w:author="Kelvin Ang" w:date="2014-11-09T10:14:00Z">
        <w:r w:rsidR="00BC6930">
          <w:rPr>
            <w:noProof/>
          </w:rPr>
          <w:t>4</w:t>
        </w:r>
        <w:r w:rsidR="00BC6930">
          <w:fldChar w:fldCharType="end"/>
        </w:r>
      </w:ins>
      <w:ins w:id="1563" w:author="Lim Wei Jie" w:date="2014-11-09T00:56:00Z">
        <w:del w:id="1564" w:author="Kelvin Ang" w:date="2014-11-09T10:14:00Z">
          <w:r w:rsidDel="00BC6930">
            <w:fldChar w:fldCharType="begin"/>
          </w:r>
          <w:r w:rsidDel="00BC6930">
            <w:delInstrText xml:space="preserve"> SEQ Table \* ARABIC </w:delInstrText>
          </w:r>
          <w:r w:rsidDel="00BC6930">
            <w:fldChar w:fldCharType="separate"/>
          </w:r>
          <w:r w:rsidDel="00BC6930">
            <w:rPr>
              <w:noProof/>
            </w:rPr>
            <w:delText>3</w:delText>
          </w:r>
          <w:r w:rsidDel="00BC6930">
            <w:fldChar w:fldCharType="end"/>
          </w:r>
        </w:del>
        <w:r>
          <w:t xml:space="preserve"> – Search </w:t>
        </w:r>
        <w:proofErr w:type="gramStart"/>
        <w:r>
          <w:t>By</w:t>
        </w:r>
        <w:proofErr w:type="gramEnd"/>
        <w:r>
          <w:t xml:space="preserve"> Date Examples</w:t>
        </w:r>
      </w:ins>
    </w:p>
    <w:p w14:paraId="7811E093" w14:textId="77777777" w:rsidR="00336288" w:rsidRDefault="00336288" w:rsidP="00336288">
      <w:pPr>
        <w:rPr>
          <w:ins w:id="1565" w:author="Lim Wei Jie" w:date="2014-11-09T00:56:00Z"/>
          <w:rFonts w:ascii="Cambria" w:eastAsia="MS Mincho" w:hAnsi="Cambria" w:cs="Consolas"/>
          <w:i/>
        </w:rPr>
      </w:pPr>
      <w:ins w:id="1566" w:author="Lim Wei Jie" w:date="2014-11-09T00:56:00Z">
        <w:r>
          <w:rPr>
            <w:rFonts w:ascii="Cambria" w:eastAsia="MS Mincho" w:hAnsi="Cambria" w:cs="Consolas"/>
            <w:i/>
          </w:rPr>
          <w:br w:type="page"/>
        </w:r>
      </w:ins>
    </w:p>
    <w:p w14:paraId="60E16FC5" w14:textId="77777777" w:rsidR="00336288" w:rsidRDefault="00336288" w:rsidP="00336288">
      <w:pPr>
        <w:rPr>
          <w:ins w:id="1567" w:author="Lim Wei Jie" w:date="2014-11-09T00:56:00Z"/>
          <w:rFonts w:ascii="Cambria" w:eastAsia="MS Mincho" w:hAnsi="Cambria" w:cs="Times New Roman"/>
        </w:rPr>
      </w:pPr>
      <w:proofErr w:type="spellStart"/>
      <w:ins w:id="1568"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569" w:author="Lim Wei Jie" w:date="2014-11-09T00:56:00Z"/>
          <w:rFonts w:ascii="Cambria" w:eastAsia="MS Mincho" w:hAnsi="Cambria" w:cs="Times New Roman"/>
        </w:rPr>
      </w:pPr>
      <w:ins w:id="1570"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57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572" w:author="Lim Wei Jie" w:date="2014-11-09T00:56:00Z"/>
                <w:rFonts w:ascii="Cambria" w:hAnsi="Cambria" w:cs="Times New Roman"/>
              </w:rPr>
            </w:pPr>
            <w:ins w:id="1573"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574" w:author="Lim Wei Jie" w:date="2014-11-09T00:56:00Z"/>
                <w:rFonts w:ascii="Cambria" w:hAnsi="Cambria" w:cs="Times New Roman"/>
              </w:rPr>
            </w:pPr>
            <w:ins w:id="1575"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57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577" w:author="Lim Wei Jie" w:date="2014-11-09T00:56:00Z"/>
                <w:rFonts w:ascii="Cambria" w:hAnsi="Cambria" w:cs="Times New Roman"/>
              </w:rPr>
            </w:pPr>
            <w:ins w:id="1578"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79" w:author="Lim Wei Jie" w:date="2014-11-09T00:56:00Z"/>
                <w:rFonts w:ascii="Cambria" w:hAnsi="Cambria" w:cs="Times New Roman"/>
              </w:rPr>
            </w:pPr>
            <w:ins w:id="158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58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582" w:author="Lim Wei Jie" w:date="2014-11-09T00:56:00Z"/>
                <w:rFonts w:ascii="Cambria" w:hAnsi="Cambria" w:cs="Times New Roman"/>
              </w:rPr>
            </w:pPr>
            <w:ins w:id="1583"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584" w:author="Lim Wei Jie" w:date="2014-11-09T00:56:00Z"/>
                <w:rFonts w:ascii="Cambria" w:hAnsi="Cambria" w:cs="Times New Roman"/>
              </w:rPr>
            </w:pPr>
            <w:ins w:id="158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58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587" w:author="Lim Wei Jie" w:date="2014-11-09T00:56:00Z"/>
                <w:rFonts w:ascii="Cambria" w:hAnsi="Cambria" w:cs="Times New Roman"/>
              </w:rPr>
            </w:pPr>
            <w:ins w:id="1588"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89" w:author="Lim Wei Jie" w:date="2014-11-09T00:56:00Z"/>
                <w:rFonts w:ascii="Cambria" w:hAnsi="Cambria" w:cs="Times New Roman"/>
              </w:rPr>
            </w:pPr>
            <w:ins w:id="159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59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592" w:author="Lim Wei Jie" w:date="2014-11-09T00:56:00Z"/>
                <w:rFonts w:ascii="Cambria" w:hAnsi="Cambria" w:cs="Times New Roman"/>
              </w:rPr>
            </w:pPr>
            <w:ins w:id="1593"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594" w:author="Lim Wei Jie" w:date="2014-11-09T00:56:00Z"/>
                <w:rFonts w:ascii="Cambria" w:hAnsi="Cambria" w:cs="Times New Roman"/>
              </w:rPr>
            </w:pPr>
            <w:ins w:id="159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59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597" w:author="Lim Wei Jie" w:date="2014-11-09T00:56:00Z"/>
                <w:rFonts w:ascii="Cambria" w:hAnsi="Cambria" w:cs="Times New Roman"/>
              </w:rPr>
            </w:pPr>
            <w:ins w:id="1598"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99" w:author="Lim Wei Jie" w:date="2014-11-09T00:56:00Z"/>
                <w:rFonts w:ascii="Cambria" w:hAnsi="Cambria" w:cs="Times New Roman"/>
              </w:rPr>
            </w:pPr>
            <w:ins w:id="160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60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602" w:author="Lim Wei Jie" w:date="2014-11-09T00:56:00Z"/>
                <w:rFonts w:ascii="Cambria" w:hAnsi="Cambria" w:cs="Times New Roman"/>
              </w:rPr>
            </w:pPr>
            <w:ins w:id="1603"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604" w:author="Lim Wei Jie" w:date="2014-11-09T00:56:00Z"/>
                <w:rFonts w:ascii="Cambria" w:hAnsi="Cambria" w:cs="Times New Roman"/>
              </w:rPr>
            </w:pPr>
            <w:ins w:id="160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60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607" w:author="Lim Wei Jie" w:date="2014-11-09T00:56:00Z"/>
                <w:rFonts w:ascii="Cambria" w:hAnsi="Cambria" w:cs="Times New Roman"/>
              </w:rPr>
            </w:pPr>
            <w:ins w:id="1608"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609" w:author="Lim Wei Jie" w:date="2014-11-09T00:56:00Z"/>
                <w:rFonts w:ascii="Cambria" w:hAnsi="Cambria" w:cs="Times New Roman"/>
              </w:rPr>
            </w:pPr>
            <w:ins w:id="1610"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611"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612" w:author="Lim Wei Jie" w:date="2014-11-09T00:56:00Z"/>
                <w:rFonts w:ascii="Cambria" w:hAnsi="Cambria" w:cs="Times New Roman"/>
              </w:rPr>
            </w:pPr>
            <w:ins w:id="1613"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614" w:author="Lim Wei Jie" w:date="2014-11-09T00:56:00Z"/>
                <w:rFonts w:ascii="Cambria" w:hAnsi="Cambria" w:cs="Times New Roman"/>
              </w:rPr>
            </w:pPr>
            <w:ins w:id="161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616"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617" w:author="Lim Wei Jie" w:date="2014-11-09T00:56:00Z"/>
                <w:rFonts w:ascii="Cambria" w:hAnsi="Cambria" w:cs="Times New Roman"/>
              </w:rPr>
            </w:pPr>
            <w:ins w:id="1618"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619" w:author="Lim Wei Jie" w:date="2014-11-09T00:56:00Z"/>
                <w:rFonts w:ascii="Cambria" w:hAnsi="Cambria" w:cs="Times New Roman"/>
              </w:rPr>
            </w:pPr>
            <w:ins w:id="162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52CBFABE" w:rsidR="00336288" w:rsidRDefault="00336288" w:rsidP="00336288">
      <w:pPr>
        <w:spacing w:line="240" w:lineRule="auto"/>
        <w:jc w:val="center"/>
        <w:rPr>
          <w:ins w:id="1621" w:author="Lim Wei Jie" w:date="2014-11-09T00:56:00Z"/>
          <w:rFonts w:ascii="Cambria" w:eastAsia="MS Mincho" w:hAnsi="Cambria" w:cs="Times New Roman"/>
          <w:b/>
          <w:bCs/>
          <w:color w:val="1F497D"/>
        </w:rPr>
      </w:pPr>
      <w:ins w:id="1622" w:author="Lim Wei Jie" w:date="2014-11-09T00:56:00Z">
        <w:r>
          <w:rPr>
            <w:rFonts w:ascii="Cambria" w:eastAsia="MS Mincho" w:hAnsi="Cambria" w:cs="Times New Roman"/>
            <w:b/>
            <w:bCs/>
            <w:color w:val="1F497D"/>
          </w:rPr>
          <w:t xml:space="preserve">Table </w:t>
        </w:r>
      </w:ins>
      <w:ins w:id="1623"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1624"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1625" w:author="Lim Wei Jie" w:date="2014-11-09T00:56:00Z">
        <w:del w:id="1626" w:author="Kelvin Ang" w:date="2014-11-09T10:14:00Z">
          <w:r w:rsidDel="00BC6930">
            <w:rPr>
              <w:rFonts w:ascii="Cambria" w:eastAsia="MS Mincho" w:hAnsi="Cambria" w:cs="Times New Roman"/>
              <w:b/>
              <w:bCs/>
              <w:color w:val="1F497D"/>
            </w:rPr>
            <w:fldChar w:fldCharType="begin"/>
          </w:r>
          <w:r w:rsidDel="00BC6930">
            <w:rPr>
              <w:rFonts w:ascii="Cambria" w:eastAsia="MS Mincho" w:hAnsi="Cambria" w:cs="Times New Roman"/>
              <w:b/>
              <w:bCs/>
              <w:color w:val="1F497D"/>
            </w:rPr>
            <w:delInstrText xml:space="preserve"> SEQ Table \* ARABIC </w:delInstrText>
          </w:r>
          <w:r w:rsidDel="00BC6930">
            <w:rPr>
              <w:rFonts w:ascii="Cambria" w:eastAsia="MS Mincho" w:hAnsi="Cambria" w:cs="Times New Roman"/>
              <w:b/>
              <w:bCs/>
              <w:color w:val="1F497D"/>
            </w:rPr>
            <w:fldChar w:fldCharType="separate"/>
          </w:r>
          <w:r w:rsidDel="00BC6930">
            <w:rPr>
              <w:rFonts w:ascii="Cambria" w:eastAsia="MS Mincho" w:hAnsi="Cambria" w:cs="Times New Roman"/>
              <w:b/>
              <w:bCs/>
              <w:noProof/>
              <w:color w:val="1F497D"/>
            </w:rPr>
            <w:delText>4</w:delText>
          </w:r>
          <w:r w:rsidDel="00BC6930">
            <w:rPr>
              <w:rFonts w:ascii="Cambria" w:eastAsia="MS Mincho" w:hAnsi="Cambria" w:cs="Times New Roman"/>
              <w:b/>
              <w:bCs/>
              <w:noProof/>
              <w:color w:val="1F497D"/>
            </w:rPr>
            <w:fldChar w:fldCharType="end"/>
          </w:r>
        </w:del>
        <w:r>
          <w:rPr>
            <w:rFonts w:ascii="Cambria" w:eastAsia="MS Mincho" w:hAnsi="Cambria" w:cs="Times New Roman"/>
            <w:b/>
            <w:bCs/>
            <w:color w:val="1F497D"/>
          </w:rPr>
          <w:t xml:space="preserve"> – Default Hashtags</w:t>
        </w:r>
      </w:ins>
    </w:p>
    <w:p w14:paraId="11C3D376" w14:textId="77777777" w:rsidR="00336288" w:rsidRDefault="00336288" w:rsidP="00336288">
      <w:pPr>
        <w:rPr>
          <w:ins w:id="1627" w:author="Lim Wei Jie" w:date="2014-11-09T00:56:00Z"/>
          <w:rFonts w:ascii="Cambria" w:eastAsia="MS Mincho" w:hAnsi="Cambria" w:cs="Times New Roman"/>
        </w:rPr>
      </w:pPr>
      <w:ins w:id="1628"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629" w:author="Lim Wei Jie" w:date="2014-11-09T00:56:00Z"/>
          <w:rFonts w:ascii="Cambria" w:eastAsia="MS Mincho" w:hAnsi="Cambria" w:cs="Times New Roman"/>
        </w:rPr>
      </w:pPr>
      <w:ins w:id="1630"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631"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632" w:author="Lim Wei Jie" w:date="2014-11-09T00:56:00Z"/>
                <w:rFonts w:ascii="Cambria" w:hAnsi="Cambria" w:cs="Times New Roman"/>
              </w:rPr>
            </w:pPr>
            <w:ins w:id="1633"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634" w:author="Lim Wei Jie" w:date="2014-11-09T00:56:00Z"/>
                <w:rFonts w:ascii="Cambria" w:hAnsi="Cambria" w:cs="Times New Roman"/>
              </w:rPr>
            </w:pPr>
            <w:ins w:id="1635"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636"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637" w:author="Lim Wei Jie" w:date="2014-11-09T00:56:00Z"/>
                <w:rFonts w:ascii="Consolas" w:hAnsi="Consolas" w:cs="Consolas"/>
                <w:sz w:val="20"/>
                <w:szCs w:val="20"/>
              </w:rPr>
            </w:pPr>
            <w:proofErr w:type="spellStart"/>
            <w:ins w:id="1638"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639" w:author="Lim Wei Jie" w:date="2014-11-09T00:56:00Z"/>
                <w:rFonts w:ascii="Cambria" w:hAnsi="Cambria" w:cs="Times New Roman"/>
              </w:rPr>
            </w:pPr>
            <w:ins w:id="164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641"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642" w:author="Lim Wei Jie" w:date="2014-11-09T00:56:00Z"/>
                <w:rFonts w:ascii="Consolas" w:hAnsi="Consolas" w:cs="Consolas"/>
                <w:sz w:val="20"/>
                <w:szCs w:val="20"/>
              </w:rPr>
            </w:pPr>
            <w:proofErr w:type="spellStart"/>
            <w:ins w:id="1643"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644" w:author="Lim Wei Jie" w:date="2014-11-09T00:56:00Z"/>
                <w:rFonts w:ascii="Cambria" w:hAnsi="Cambria" w:cs="Times New Roman"/>
              </w:rPr>
            </w:pPr>
            <w:ins w:id="164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4809116F" w:rsidR="00336288" w:rsidRDefault="00336288" w:rsidP="00336288">
      <w:pPr>
        <w:pStyle w:val="Caption"/>
        <w:jc w:val="center"/>
        <w:rPr>
          <w:ins w:id="1646" w:author="Lim Wei Jie" w:date="2014-11-09T00:56:00Z"/>
          <w:rFonts w:ascii="Cambria" w:eastAsia="MS Mincho" w:hAnsi="Cambria" w:cs="Times New Roman"/>
        </w:rPr>
      </w:pPr>
      <w:ins w:id="1647" w:author="Lim Wei Jie" w:date="2014-11-09T00:56:00Z">
        <w:r>
          <w:t xml:space="preserve">Table </w:t>
        </w:r>
      </w:ins>
      <w:ins w:id="1648" w:author="Kelvin Ang" w:date="2014-11-09T10:14:00Z">
        <w:r w:rsidR="00BC6930">
          <w:fldChar w:fldCharType="begin"/>
        </w:r>
        <w:r w:rsidR="00BC6930">
          <w:instrText xml:space="preserve"> SEQ Table \* ARABIC </w:instrText>
        </w:r>
      </w:ins>
      <w:r w:rsidR="00BC6930">
        <w:fldChar w:fldCharType="separate"/>
      </w:r>
      <w:ins w:id="1649" w:author="Kelvin Ang" w:date="2014-11-09T10:14:00Z">
        <w:r w:rsidR="00BC6930">
          <w:rPr>
            <w:noProof/>
          </w:rPr>
          <w:t>6</w:t>
        </w:r>
        <w:r w:rsidR="00BC6930">
          <w:fldChar w:fldCharType="end"/>
        </w:r>
      </w:ins>
      <w:ins w:id="1650" w:author="Lim Wei Jie" w:date="2014-11-09T00:56:00Z">
        <w:del w:id="1651"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r>
          <w:t xml:space="preserve"> – Results </w:t>
        </w:r>
        <w:proofErr w:type="gramStart"/>
        <w:r>
          <w:t>Of</w:t>
        </w:r>
        <w:proofErr w:type="gramEnd"/>
        <w:r>
          <w:t xml:space="preserve"> Different Overlap Methods</w:t>
        </w:r>
      </w:ins>
    </w:p>
    <w:p w14:paraId="0126B9EF" w14:textId="77777777" w:rsidR="00336288" w:rsidRDefault="00336288" w:rsidP="00336288">
      <w:pPr>
        <w:rPr>
          <w:ins w:id="1652" w:author="Lim Wei Jie" w:date="2014-11-09T00:56:00Z"/>
          <w:rFonts w:ascii="Cambria" w:eastAsia="MS Mincho" w:hAnsi="Cambria" w:cs="Times New Roman"/>
        </w:rPr>
      </w:pPr>
      <w:ins w:id="1653"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654" w:author="Lim Wei Jie" w:date="2014-11-09T00:56:00Z"/>
        </w:rPr>
      </w:pPr>
    </w:p>
    <w:p w14:paraId="354F4502" w14:textId="77777777" w:rsidR="00336288" w:rsidRDefault="00336288" w:rsidP="00336288">
      <w:pPr>
        <w:rPr>
          <w:ins w:id="1655" w:author="Lim Wei Jie" w:date="2014-11-09T00:56:00Z"/>
          <w:rFonts w:asciiTheme="majorHAnsi" w:eastAsiaTheme="majorEastAsia" w:hAnsiTheme="majorHAnsi" w:cstheme="majorBidi"/>
          <w:color w:val="365F91" w:themeColor="accent1" w:themeShade="BF"/>
          <w:sz w:val="48"/>
          <w:szCs w:val="32"/>
        </w:rPr>
      </w:pPr>
      <w:ins w:id="1656" w:author="Lim Wei Jie" w:date="2014-11-09T00:56:00Z">
        <w:r>
          <w:br w:type="page"/>
        </w:r>
      </w:ins>
    </w:p>
    <w:p w14:paraId="2F46A071" w14:textId="1C74FF85" w:rsidR="0092526E" w:rsidDel="00336288" w:rsidRDefault="0092526E" w:rsidP="0092526E">
      <w:pPr>
        <w:keepNext/>
        <w:rPr>
          <w:del w:id="1657" w:author="Lim Wei Jie" w:date="2014-11-09T00:56:00Z"/>
        </w:rPr>
      </w:pPr>
      <w:del w:id="1658" w:author="Lim Wei Jie" w:date="2014-11-09T00:56:00Z">
        <w:r w:rsidDel="00336288">
          <w:object w:dxaOrig="13246" w:dyaOrig="4230" w14:anchorId="4F4AC1BC">
            <v:shape id="_x0000_i1038" type="#_x0000_t75" style="width:467.15pt;height:149pt" o:ole="">
              <v:imagedata r:id="rId72" o:title=""/>
            </v:shape>
            <o:OLEObject Type="Embed" ProgID="Visio.Drawing.15" ShapeID="_x0000_i1038" DrawAspect="Content" ObjectID="_1477038897" r:id="rId73"/>
          </w:object>
        </w:r>
      </w:del>
    </w:p>
    <w:p w14:paraId="4385D58F" w14:textId="18D262DA" w:rsidR="0092526E" w:rsidRPr="00F11EBF" w:rsidDel="00336288" w:rsidRDefault="0092526E" w:rsidP="0092526E">
      <w:pPr>
        <w:pStyle w:val="Caption"/>
        <w:jc w:val="center"/>
        <w:rPr>
          <w:del w:id="1659" w:author="Lim Wei Jie" w:date="2014-11-09T00:56:00Z"/>
        </w:rPr>
      </w:pPr>
      <w:del w:id="1660"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661" w:author="Lim Wei Jie" w:date="2014-11-09T00:56:00Z"/>
        </w:rPr>
      </w:pPr>
      <w:del w:id="1662"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663" w:author="Lim Wei Jie" w:date="2014-11-09T00:56:00Z"/>
        </w:rPr>
      </w:pPr>
      <w:del w:id="1664"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665" w:author="Lim Wei Jie" w:date="2014-11-09T00:56:00Z"/>
        </w:rPr>
      </w:pPr>
      <w:del w:id="1666"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667" w:author="Lim Wei Jie" w:date="2014-11-09T00:56:00Z"/>
        </w:rPr>
      </w:pPr>
      <w:del w:id="1668"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66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670" w:author="Lim Wei Jie" w:date="2014-11-09T00:56:00Z"/>
                <w:b w:val="0"/>
              </w:rPr>
            </w:pPr>
            <w:del w:id="1671"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672" w:author="Lim Wei Jie" w:date="2014-11-09T00:56:00Z"/>
                <w:b w:val="0"/>
              </w:rPr>
            </w:pPr>
            <w:del w:id="1673"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67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675" w:author="Lim Wei Jie" w:date="2014-11-09T00:56:00Z"/>
                <w:b w:val="0"/>
              </w:rPr>
            </w:pPr>
            <w:del w:id="1676"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677" w:author="Lim Wei Jie" w:date="2014-11-09T00:56:00Z"/>
              </w:rPr>
            </w:pPr>
            <w:del w:id="1678" w:author="Lim Wei Jie" w:date="2014-11-09T00:56:00Z">
              <w:r w:rsidDel="00336288">
                <w:delText xml:space="preserve">Returns a list of tasks which are not completed. </w:delText>
              </w:r>
            </w:del>
          </w:p>
        </w:tc>
      </w:tr>
      <w:tr w:rsidR="0092526E" w:rsidDel="00336288" w14:paraId="2637818F" w14:textId="2A3E3390" w:rsidTr="000F5FA9">
        <w:trPr>
          <w:del w:id="167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680" w:author="Lim Wei Jie" w:date="2014-11-09T00:56:00Z"/>
                <w:b w:val="0"/>
              </w:rPr>
            </w:pPr>
            <w:del w:id="1681"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682" w:author="Lim Wei Jie" w:date="2014-11-09T00:56:00Z"/>
              </w:rPr>
            </w:pPr>
            <w:del w:id="1683"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68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685" w:author="Lim Wei Jie" w:date="2014-11-09T00:56:00Z"/>
                <w:b w:val="0"/>
              </w:rPr>
            </w:pPr>
            <w:del w:id="1686"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687" w:author="Lim Wei Jie" w:date="2014-11-09T00:56:00Z"/>
              </w:rPr>
            </w:pPr>
            <w:del w:id="1688" w:author="Lim Wei Jie" w:date="2014-11-09T00:56:00Z">
              <w:r w:rsidDel="00336288">
                <w:delText>Returns a list of tasks which are overdue.</w:delText>
              </w:r>
            </w:del>
          </w:p>
        </w:tc>
      </w:tr>
      <w:tr w:rsidR="0092526E" w:rsidDel="00336288" w14:paraId="3CB0ADFE" w14:textId="6B85FDAD" w:rsidTr="000F5FA9">
        <w:trPr>
          <w:del w:id="168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690" w:author="Lim Wei Jie" w:date="2014-11-09T00:56:00Z"/>
                <w:b w:val="0"/>
              </w:rPr>
            </w:pPr>
            <w:del w:id="1691"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692" w:author="Lim Wei Jie" w:date="2014-11-09T00:56:00Z"/>
              </w:rPr>
            </w:pPr>
            <w:del w:id="1693"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69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695" w:author="Lim Wei Jie" w:date="2014-11-09T00:56:00Z"/>
                <w:b w:val="0"/>
              </w:rPr>
            </w:pPr>
            <w:del w:id="1696"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697" w:author="Lim Wei Jie" w:date="2014-11-09T00:56:00Z"/>
              </w:rPr>
            </w:pPr>
            <w:del w:id="1698" w:author="Lim Wei Jie" w:date="2014-11-09T00:56:00Z">
              <w:r w:rsidDel="00336288">
                <w:delText xml:space="preserve">Returns a list of tasks which are due tomorrow. </w:delText>
              </w:r>
            </w:del>
          </w:p>
        </w:tc>
      </w:tr>
      <w:tr w:rsidR="0092526E" w:rsidDel="00336288" w14:paraId="0A24FA1C" w14:textId="02C7E5EC" w:rsidTr="000F5FA9">
        <w:trPr>
          <w:del w:id="169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700" w:author="Lim Wei Jie" w:date="2014-11-09T00:56:00Z"/>
                <w:b w:val="0"/>
              </w:rPr>
            </w:pPr>
            <w:del w:id="1701"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702" w:author="Lim Wei Jie" w:date="2014-11-09T00:56:00Z"/>
              </w:rPr>
            </w:pPr>
            <w:del w:id="1703"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70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705" w:author="Lim Wei Jie" w:date="2014-11-09T00:56:00Z"/>
                <w:b w:val="0"/>
              </w:rPr>
            </w:pPr>
            <w:del w:id="1706"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707" w:author="Lim Wei Jie" w:date="2014-11-09T00:56:00Z"/>
              </w:rPr>
            </w:pPr>
            <w:del w:id="1708" w:author="Lim Wei Jie" w:date="2014-11-09T00:56:00Z">
              <w:r w:rsidDel="00336288">
                <w:delText xml:space="preserve">Returns a list of tasks which do not have due dates. </w:delText>
              </w:r>
            </w:del>
          </w:p>
        </w:tc>
      </w:tr>
      <w:tr w:rsidR="0092526E" w:rsidDel="00336288" w14:paraId="5521E814" w14:textId="1840BD90" w:rsidTr="000F5FA9">
        <w:trPr>
          <w:del w:id="170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710" w:author="Lim Wei Jie" w:date="2014-11-09T00:56:00Z"/>
                <w:b w:val="0"/>
              </w:rPr>
            </w:pPr>
            <w:del w:id="1711"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712" w:author="Lim Wei Jie" w:date="2014-11-09T00:56:00Z"/>
              </w:rPr>
            </w:pPr>
            <w:del w:id="1713"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71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715" w:author="Lim Wei Jie" w:date="2014-11-09T00:56:00Z"/>
                <w:b w:val="0"/>
              </w:rPr>
            </w:pPr>
            <w:del w:id="1716"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717" w:author="Lim Wei Jie" w:date="2014-11-09T00:56:00Z"/>
              </w:rPr>
            </w:pPr>
            <w:del w:id="1718"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719" w:author="Lim Wei Jie" w:date="2014-11-09T00:56:00Z"/>
        </w:rPr>
      </w:pPr>
      <w:del w:id="1720"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721" w:author="Lim Wei Jie" w:date="2014-11-09T00:56:00Z"/>
        </w:rPr>
      </w:pPr>
      <w:del w:id="1722"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723" w:author="Lim Wei Jie" w:date="2014-11-09T00:56:00Z"/>
        </w:rPr>
      </w:pPr>
      <w:del w:id="1724" w:author="Lim Wei Jie" w:date="2014-11-09T00:56:00Z">
        <w:r w:rsidRPr="00667E20" w:rsidDel="00336288">
          <w:br w:type="page"/>
        </w:r>
      </w:del>
    </w:p>
    <w:p w14:paraId="248B5E84" w14:textId="5A861CF7" w:rsidR="0092526E" w:rsidRPr="007958DE" w:rsidRDefault="007958DE" w:rsidP="007958DE">
      <w:pPr>
        <w:pStyle w:val="Heading2"/>
      </w:pPr>
      <w:bookmarkStart w:id="1725" w:name="_Toc403221040"/>
      <w:bookmarkStart w:id="1726" w:name="_Toc403287959"/>
      <w:r w:rsidRPr="007958DE">
        <w:t>4</w:t>
      </w:r>
      <w:r w:rsidR="0092526E" w:rsidRPr="007958DE">
        <w:t>.3 Storage</w:t>
      </w:r>
      <w:bookmarkEnd w:id="1725"/>
      <w:bookmarkEnd w:id="1726"/>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55pt;height:463.8pt" o:ole="">
            <v:imagedata r:id="rId74" o:title="" cropbottom="35787f" cropleft="14895f"/>
          </v:shape>
          <o:OLEObject Type="Embed" ProgID="Visio.Drawing.15" ShapeID="_x0000_i1039" DrawAspect="Content" ObjectID="_1477038898" r:id="rId75"/>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95pt;height:277.1pt" o:ole="">
            <v:imagedata r:id="rId76" o:title="" cropbottom="3797f"/>
          </v:shape>
          <o:OLEObject Type="Embed" ProgID="Visio.Drawing.15" ShapeID="_x0000_i1040" DrawAspect="Content" ObjectID="_1477038899" r:id="rId77"/>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5pt;height:255.35pt" o:ole="">
            <v:imagedata r:id="rId78" o:title="" cropbottom="3612f"/>
          </v:shape>
          <o:OLEObject Type="Embed" ProgID="Visio.Drawing.15" ShapeID="_x0000_i1041" DrawAspect="Content" ObjectID="_1477038900" r:id="rId79"/>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727" w:name="_Toc403221041"/>
      <w:bookmarkStart w:id="1728" w:name="_Toc403287960"/>
      <w:r w:rsidRPr="005D4AD9">
        <w:rPr>
          <w:sz w:val="144"/>
          <w:szCs w:val="144"/>
        </w:rPr>
        <w:lastRenderedPageBreak/>
        <w:t>5</w:t>
      </w:r>
      <w:r w:rsidR="0092526E" w:rsidRPr="00667E20">
        <w:t>. Testing the System</w:t>
      </w:r>
      <w:bookmarkEnd w:id="1727"/>
      <w:bookmarkEnd w:id="1728"/>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80"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729" w:name="_Toc403287961"/>
      <w:r w:rsidRPr="00B253F5">
        <w:rPr>
          <w:sz w:val="144"/>
          <w:szCs w:val="144"/>
        </w:rPr>
        <w:lastRenderedPageBreak/>
        <w:t>6</w:t>
      </w:r>
      <w:r>
        <w:t xml:space="preserve">. </w:t>
      </w:r>
      <w:r w:rsidR="009C73CF">
        <w:t>Appendix</w:t>
      </w:r>
      <w:bookmarkEnd w:id="1729"/>
    </w:p>
    <w:p w14:paraId="1AE67DA5" w14:textId="3D6F3F77" w:rsidR="000F5FA9" w:rsidRDefault="009C73CF" w:rsidP="009C73CF">
      <w:pPr>
        <w:pStyle w:val="Heading2"/>
      </w:pPr>
      <w:bookmarkStart w:id="1730" w:name="_Toc403287962"/>
      <w:r>
        <w:t xml:space="preserve">6.1 </w:t>
      </w:r>
      <w:r w:rsidR="00B253F5">
        <w:t>Upcoming Developments</w:t>
      </w:r>
      <w:bookmarkEnd w:id="1730"/>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731" w:name="_Toc403287963"/>
      <w:r>
        <w:rPr>
          <w:szCs w:val="48"/>
        </w:rPr>
        <w:lastRenderedPageBreak/>
        <w:t>6.2</w:t>
      </w:r>
      <w:r w:rsidR="00242FCB" w:rsidRPr="009C73CF">
        <w:rPr>
          <w:szCs w:val="48"/>
        </w:rPr>
        <w:t xml:space="preserve"> Glossary</w:t>
      </w:r>
      <w:bookmarkEnd w:id="1731"/>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r w:rsidR="008F2251" w14:paraId="7D832D21" w14:textId="77777777" w:rsidTr="00154C9D">
        <w:trPr>
          <w:cnfStyle w:val="000000100000" w:firstRow="0" w:lastRow="0" w:firstColumn="0" w:lastColumn="0" w:oddVBand="0" w:evenVBand="0" w:oddHBand="1" w:evenHBand="0" w:firstRowFirstColumn="0" w:firstRowLastColumn="0" w:lastRowFirstColumn="0" w:lastRowLastColumn="0"/>
          <w:ins w:id="1732"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1733" w:author="Kelvin Ang" w:date="2014-11-09T11:03:00Z"/>
              </w:rPr>
            </w:pPr>
            <w:ins w:id="1734" w:author="Kelvin Ang" w:date="2014-11-09T11:03:00Z">
              <w:r>
                <w:t>Undoable</w:t>
              </w:r>
            </w:ins>
          </w:p>
        </w:tc>
        <w:tc>
          <w:tcPr>
            <w:tcW w:w="7578" w:type="dxa"/>
          </w:tcPr>
          <w:p w14:paraId="5A68B20B" w14:textId="1077973D" w:rsidR="008F2251" w:rsidRDefault="008F2251" w:rsidP="00242FCB">
            <w:pPr>
              <w:cnfStyle w:val="000000100000" w:firstRow="0" w:lastRow="0" w:firstColumn="0" w:lastColumn="0" w:oddVBand="0" w:evenVBand="0" w:oddHBand="1" w:evenHBand="0" w:firstRowFirstColumn="0" w:firstRowLastColumn="0" w:lastRowFirstColumn="0" w:lastRowLastColumn="0"/>
              <w:rPr>
                <w:ins w:id="1735" w:author="Kelvin Ang" w:date="2014-11-09T11:03:00Z"/>
              </w:rPr>
            </w:pPr>
            <w:ins w:id="1736"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AA514B" w14:textId="77777777" w:rsidR="0070069B" w:rsidRDefault="0070069B" w:rsidP="00EA7A3B">
      <w:pPr>
        <w:spacing w:after="0" w:line="240" w:lineRule="auto"/>
      </w:pPr>
      <w:r>
        <w:separator/>
      </w:r>
    </w:p>
  </w:endnote>
  <w:endnote w:type="continuationSeparator" w:id="0">
    <w:p w14:paraId="698A489C" w14:textId="77777777" w:rsidR="0070069B" w:rsidRDefault="0070069B"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11373D" w:rsidRDefault="0011373D">
        <w:pPr>
          <w:pStyle w:val="Footer"/>
          <w:jc w:val="right"/>
        </w:pPr>
        <w:r>
          <w:fldChar w:fldCharType="begin"/>
        </w:r>
        <w:r>
          <w:instrText xml:space="preserve"> PAGE   \* MERGEFORMAT </w:instrText>
        </w:r>
        <w:r>
          <w:fldChar w:fldCharType="separate"/>
        </w:r>
        <w:r w:rsidR="003A4C79">
          <w:rPr>
            <w:noProof/>
          </w:rPr>
          <w:t>29</w:t>
        </w:r>
        <w:r>
          <w:rPr>
            <w:noProof/>
          </w:rPr>
          <w:fldChar w:fldCharType="end"/>
        </w:r>
      </w:p>
    </w:sdtContent>
  </w:sdt>
  <w:p w14:paraId="7C78C6ED" w14:textId="77777777" w:rsidR="0011373D" w:rsidRDefault="001137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804E88" w14:textId="77777777" w:rsidR="0070069B" w:rsidRDefault="0070069B" w:rsidP="00EA7A3B">
      <w:pPr>
        <w:spacing w:after="0" w:line="240" w:lineRule="auto"/>
      </w:pPr>
      <w:r>
        <w:separator/>
      </w:r>
    </w:p>
  </w:footnote>
  <w:footnote w:type="continuationSeparator" w:id="0">
    <w:p w14:paraId="642DE0E7" w14:textId="77777777" w:rsidR="0070069B" w:rsidRDefault="0070069B"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11373D" w:rsidRDefault="0011373D"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0FEE"/>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284B"/>
    <w:rsid w:val="000A4731"/>
    <w:rsid w:val="000A6DEF"/>
    <w:rsid w:val="000B0CF3"/>
    <w:rsid w:val="000C0875"/>
    <w:rsid w:val="000C7304"/>
    <w:rsid w:val="000D1AD0"/>
    <w:rsid w:val="000D1E74"/>
    <w:rsid w:val="000E48C1"/>
    <w:rsid w:val="000E7DC9"/>
    <w:rsid w:val="000F3123"/>
    <w:rsid w:val="000F4480"/>
    <w:rsid w:val="000F5FA9"/>
    <w:rsid w:val="00105273"/>
    <w:rsid w:val="001102C8"/>
    <w:rsid w:val="0011373D"/>
    <w:rsid w:val="001205C7"/>
    <w:rsid w:val="001233F1"/>
    <w:rsid w:val="001277ED"/>
    <w:rsid w:val="0013351C"/>
    <w:rsid w:val="00141139"/>
    <w:rsid w:val="00141CCE"/>
    <w:rsid w:val="00154C9D"/>
    <w:rsid w:val="00177EE4"/>
    <w:rsid w:val="00187422"/>
    <w:rsid w:val="001A1D5B"/>
    <w:rsid w:val="001A1F93"/>
    <w:rsid w:val="001A4630"/>
    <w:rsid w:val="001B3098"/>
    <w:rsid w:val="001B3CD3"/>
    <w:rsid w:val="001B69B5"/>
    <w:rsid w:val="001B776D"/>
    <w:rsid w:val="001C0D7E"/>
    <w:rsid w:val="001C5E26"/>
    <w:rsid w:val="001F0970"/>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332C"/>
    <w:rsid w:val="002B018F"/>
    <w:rsid w:val="002B3DDF"/>
    <w:rsid w:val="002C7A87"/>
    <w:rsid w:val="002C7B78"/>
    <w:rsid w:val="002C7C56"/>
    <w:rsid w:val="002D0F94"/>
    <w:rsid w:val="002D552A"/>
    <w:rsid w:val="002D6896"/>
    <w:rsid w:val="002E5132"/>
    <w:rsid w:val="002F4685"/>
    <w:rsid w:val="002F4F84"/>
    <w:rsid w:val="00302989"/>
    <w:rsid w:val="00336288"/>
    <w:rsid w:val="003418D9"/>
    <w:rsid w:val="003512B0"/>
    <w:rsid w:val="003518CA"/>
    <w:rsid w:val="00352D50"/>
    <w:rsid w:val="00387117"/>
    <w:rsid w:val="00396128"/>
    <w:rsid w:val="00396506"/>
    <w:rsid w:val="003A4C79"/>
    <w:rsid w:val="003A7D6F"/>
    <w:rsid w:val="003B4B3D"/>
    <w:rsid w:val="003B55EF"/>
    <w:rsid w:val="003C0AB9"/>
    <w:rsid w:val="003C37A5"/>
    <w:rsid w:val="003C556B"/>
    <w:rsid w:val="003D290C"/>
    <w:rsid w:val="003E17B6"/>
    <w:rsid w:val="003F04B0"/>
    <w:rsid w:val="003F62B7"/>
    <w:rsid w:val="004157F2"/>
    <w:rsid w:val="00426548"/>
    <w:rsid w:val="0042742F"/>
    <w:rsid w:val="00432946"/>
    <w:rsid w:val="004348B3"/>
    <w:rsid w:val="00444277"/>
    <w:rsid w:val="00445045"/>
    <w:rsid w:val="004458D6"/>
    <w:rsid w:val="0045694F"/>
    <w:rsid w:val="00464488"/>
    <w:rsid w:val="00472967"/>
    <w:rsid w:val="00482CAE"/>
    <w:rsid w:val="00491C6A"/>
    <w:rsid w:val="0049719F"/>
    <w:rsid w:val="004A0C52"/>
    <w:rsid w:val="004A5E58"/>
    <w:rsid w:val="004B0A05"/>
    <w:rsid w:val="004B5D81"/>
    <w:rsid w:val="004C4690"/>
    <w:rsid w:val="004C7A5C"/>
    <w:rsid w:val="004C7CEE"/>
    <w:rsid w:val="004C7FE1"/>
    <w:rsid w:val="004D5C50"/>
    <w:rsid w:val="004E2672"/>
    <w:rsid w:val="004E5140"/>
    <w:rsid w:val="004E7EE3"/>
    <w:rsid w:val="004F17B3"/>
    <w:rsid w:val="004F4205"/>
    <w:rsid w:val="004F7707"/>
    <w:rsid w:val="00513EE5"/>
    <w:rsid w:val="00516114"/>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EAA"/>
    <w:rsid w:val="006B1713"/>
    <w:rsid w:val="006C1E2A"/>
    <w:rsid w:val="006C2BF4"/>
    <w:rsid w:val="006C466A"/>
    <w:rsid w:val="006E2C4F"/>
    <w:rsid w:val="006E31F7"/>
    <w:rsid w:val="006F7ADB"/>
    <w:rsid w:val="0070069B"/>
    <w:rsid w:val="007041E1"/>
    <w:rsid w:val="00705B63"/>
    <w:rsid w:val="0071287E"/>
    <w:rsid w:val="00724014"/>
    <w:rsid w:val="00725266"/>
    <w:rsid w:val="0074158C"/>
    <w:rsid w:val="007415A4"/>
    <w:rsid w:val="007418A7"/>
    <w:rsid w:val="00745BF9"/>
    <w:rsid w:val="0074746B"/>
    <w:rsid w:val="007555B8"/>
    <w:rsid w:val="00761254"/>
    <w:rsid w:val="00762ECE"/>
    <w:rsid w:val="00764EE5"/>
    <w:rsid w:val="00773751"/>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AEF"/>
    <w:rsid w:val="00826D3E"/>
    <w:rsid w:val="00830ACC"/>
    <w:rsid w:val="00834103"/>
    <w:rsid w:val="00835835"/>
    <w:rsid w:val="00835961"/>
    <w:rsid w:val="00836B90"/>
    <w:rsid w:val="00837FAF"/>
    <w:rsid w:val="00844214"/>
    <w:rsid w:val="008446BE"/>
    <w:rsid w:val="00847917"/>
    <w:rsid w:val="00851C98"/>
    <w:rsid w:val="00857718"/>
    <w:rsid w:val="008627BA"/>
    <w:rsid w:val="00863294"/>
    <w:rsid w:val="00863776"/>
    <w:rsid w:val="00872ADC"/>
    <w:rsid w:val="008810DA"/>
    <w:rsid w:val="008909A9"/>
    <w:rsid w:val="00890AD1"/>
    <w:rsid w:val="00890FE4"/>
    <w:rsid w:val="00892ADF"/>
    <w:rsid w:val="008A19ED"/>
    <w:rsid w:val="008A26BB"/>
    <w:rsid w:val="008B5A68"/>
    <w:rsid w:val="008B7A96"/>
    <w:rsid w:val="008C1C0B"/>
    <w:rsid w:val="008C2A80"/>
    <w:rsid w:val="008E1937"/>
    <w:rsid w:val="008F1566"/>
    <w:rsid w:val="008F2251"/>
    <w:rsid w:val="00903831"/>
    <w:rsid w:val="00903E06"/>
    <w:rsid w:val="00911C16"/>
    <w:rsid w:val="00913470"/>
    <w:rsid w:val="0092526E"/>
    <w:rsid w:val="00936E58"/>
    <w:rsid w:val="009373E0"/>
    <w:rsid w:val="0094312E"/>
    <w:rsid w:val="0094355B"/>
    <w:rsid w:val="00944F65"/>
    <w:rsid w:val="00947D95"/>
    <w:rsid w:val="009527D7"/>
    <w:rsid w:val="00954EF0"/>
    <w:rsid w:val="00956AF9"/>
    <w:rsid w:val="00956F5A"/>
    <w:rsid w:val="00966250"/>
    <w:rsid w:val="00966F7A"/>
    <w:rsid w:val="009678C8"/>
    <w:rsid w:val="00970223"/>
    <w:rsid w:val="00975C13"/>
    <w:rsid w:val="00976510"/>
    <w:rsid w:val="00977D0A"/>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4471"/>
    <w:rsid w:val="00A07B65"/>
    <w:rsid w:val="00A10E61"/>
    <w:rsid w:val="00A13DB4"/>
    <w:rsid w:val="00A13EA7"/>
    <w:rsid w:val="00A1674C"/>
    <w:rsid w:val="00A225AC"/>
    <w:rsid w:val="00A37AE1"/>
    <w:rsid w:val="00A70E31"/>
    <w:rsid w:val="00A72F09"/>
    <w:rsid w:val="00A7395C"/>
    <w:rsid w:val="00A86A40"/>
    <w:rsid w:val="00A94126"/>
    <w:rsid w:val="00A94523"/>
    <w:rsid w:val="00AB1B8F"/>
    <w:rsid w:val="00AC6878"/>
    <w:rsid w:val="00AC79F9"/>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051CE"/>
    <w:rsid w:val="00D10C5A"/>
    <w:rsid w:val="00D126AB"/>
    <w:rsid w:val="00D23816"/>
    <w:rsid w:val="00D25D4F"/>
    <w:rsid w:val="00D310F3"/>
    <w:rsid w:val="00D317B9"/>
    <w:rsid w:val="00D3363D"/>
    <w:rsid w:val="00D45E3B"/>
    <w:rsid w:val="00D56D31"/>
    <w:rsid w:val="00D573AE"/>
    <w:rsid w:val="00D57686"/>
    <w:rsid w:val="00D6615C"/>
    <w:rsid w:val="00D66A19"/>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02FC6"/>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1CFF"/>
    <w:rsid w:val="00EE27A2"/>
    <w:rsid w:val="00F06B49"/>
    <w:rsid w:val="00F12E0B"/>
    <w:rsid w:val="00F167B4"/>
    <w:rsid w:val="00F21CCD"/>
    <w:rsid w:val="00F21E21"/>
    <w:rsid w:val="00F23855"/>
    <w:rsid w:val="00F25FB4"/>
    <w:rsid w:val="00F26A3C"/>
    <w:rsid w:val="00F321E7"/>
    <w:rsid w:val="00F4578B"/>
    <w:rsid w:val="00F45E9E"/>
    <w:rsid w:val="00F50987"/>
    <w:rsid w:val="00F53225"/>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hyperlink" Target="http://agiledata.org/essays/tdd.html"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image" Target="media/image5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microsoft.com/office/2011/relationships/people" Target="people.xml"/><Relationship Id="rId61" Type="http://schemas.openxmlformats.org/officeDocument/2006/relationships/package" Target="embeddings/Microsoft_Visio_Drawing9.vsdx"/><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EC60B-4726-4AAB-94A2-9669C6E79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43</Pages>
  <Words>4942</Words>
  <Characters>28172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33048</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247</cp:revision>
  <dcterms:created xsi:type="dcterms:W3CDTF">2014-11-08T06:27:00Z</dcterms:created>
  <dcterms:modified xsi:type="dcterms:W3CDTF">2014-11-09T03:25:00Z</dcterms:modified>
</cp:coreProperties>
</file>