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32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t xml:space="preserve">You specify your own </w:t>
                              </w:r>
                              <w:proofErr w:type="gramStart"/>
                              <w:r>
                                <w:t>hashtags</w:t>
                              </w:r>
                            </w:ins>
                            <w:r>
                              <w:t>,</w:t>
                            </w:r>
                            <w:proofErr w:type="gramEnd"/>
                            <w:r>
                              <w:t xml:space="preserve"> they appear in the hashtag list </w:t>
                            </w:r>
                            <w:ins w:id="247" w:author="Kelvin Ang" w:date="2014-11-09T08:32:00Z">
                              <w:r>
                                <w:t>on</w:t>
                              </w:r>
                            </w:ins>
                            <w:del w:id="24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52" w:author="Kelvin Ang" w:date="2014-11-09T08:34:00Z">
                              <w:r>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t xml:space="preserve">You specify your own </w:t>
                        </w:r>
                        <w:proofErr w:type="gramStart"/>
                        <w:r>
                          <w:t>hashtags</w:t>
                        </w:r>
                      </w:ins>
                      <w:r>
                        <w:t>,</w:t>
                      </w:r>
                      <w:proofErr w:type="gramEnd"/>
                      <w:r>
                        <w:t xml:space="preserve"> they appear in the hashtag list </w:t>
                      </w:r>
                      <w:ins w:id="257" w:author="Kelvin Ang" w:date="2014-11-09T08:32:00Z">
                        <w:r>
                          <w:t>on</w:t>
                        </w:r>
                      </w:ins>
                      <w:del w:id="25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62" w:author="Kelvin Ang" w:date="2014-11-09T08:34:00Z">
                        <w:r>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B6A2A71"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050858C"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6A7BC73F"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6D781B"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t>you can just enter the description</w:t>
                                </w:r>
                              </w:ins>
                              <w:ins w:id="313" w:author="zhen yu" w:date="2014-11-08T22:47:00Z">
                                <w:r>
                                  <w:t>.</w:t>
                                </w:r>
                              </w:ins>
                            </w:p>
                            <w:p w14:paraId="655233A8" w14:textId="4DC57060" w:rsidR="0011373D" w:rsidDel="009373E0" w:rsidRDefault="0011373D"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t>you can just enter the description</w:t>
                          </w:r>
                        </w:ins>
                        <w:ins w:id="332" w:author="zhen yu" w:date="2014-11-08T22:47:00Z">
                          <w:r>
                            <w:t>.</w:t>
                          </w:r>
                        </w:ins>
                      </w:p>
                      <w:p w14:paraId="655233A8" w14:textId="4DC57060" w:rsidR="0011373D" w:rsidDel="009373E0" w:rsidRDefault="0011373D"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FC97FE6"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79" w:author="zhen yu" w:date="2014-11-08T22:53:00Z"/>
                              </w:rPr>
                            </w:pPr>
                            <w:r>
                              <w:t xml:space="preserve">The task will be tagged with </w:t>
                            </w:r>
                            <w:ins w:id="380"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t>specified</w:t>
                              </w:r>
                            </w:ins>
                            <w:ins w:id="386" w:author="Kelvin Ang" w:date="2014-11-09T07:48:00Z">
                              <w:r>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408" w:author="zhen yu" w:date="2014-11-08T22:53:00Z"/>
                        </w:rPr>
                      </w:pPr>
                      <w:r>
                        <w:t xml:space="preserve">The task will be tagged with </w:t>
                      </w:r>
                      <w:ins w:id="409"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t>specified</w:t>
                        </w:r>
                      </w:ins>
                      <w:ins w:id="415" w:author="Kelvin Ang" w:date="2014-11-09T07:48:00Z">
                        <w:r>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7777C2B"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A88AA52"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B2F0FF2"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C31EA59"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FE717FE"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445"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471"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11373D" w:rsidRDefault="0011373D"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242567"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t xml:space="preserve"> in the command bar</w:t>
                                </w:r>
                              </w:ins>
                              <w:ins w:id="511" w:author="zhen yu" w:date="2014-11-08T22:29:00Z">
                                <w:r>
                                  <w:t>.</w:t>
                                </w:r>
                              </w:ins>
                            </w:p>
                            <w:p w14:paraId="7591F49D" w14:textId="5A251665" w:rsidR="0011373D" w:rsidRDefault="0011373D"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t xml:space="preserve"> in the command bar</w:t>
                          </w:r>
                        </w:ins>
                        <w:ins w:id="526" w:author="zhen yu" w:date="2014-11-08T22:29:00Z">
                          <w:r>
                            <w:t>.</w:t>
                          </w:r>
                        </w:ins>
                      </w:p>
                      <w:p w14:paraId="7591F49D" w14:textId="5A251665" w:rsidR="0011373D" w:rsidRDefault="0011373D"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537" w:author="zhen yu" w:date="2014-11-08T22:39:00Z"/>
                                </w:rPr>
                              </w:pPr>
                            </w:p>
                            <w:p w14:paraId="4A7BC056" w14:textId="57F2A88C" w:rsidR="0011373D" w:rsidDel="00432946" w:rsidRDefault="0011373D" w:rsidP="009D3E48">
                              <w:pPr>
                                <w:rPr>
                                  <w:del w:id="538" w:author="zhen yu" w:date="2014-11-08T22:40:00Z"/>
                                </w:rPr>
                              </w:pPr>
                            </w:p>
                            <w:p w14:paraId="68404048" w14:textId="4504FBB1" w:rsidR="0011373D" w:rsidDel="00387117" w:rsidRDefault="0011373D"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t xml:space="preserve"> in the command bar</w:t>
                                </w:r>
                              </w:ins>
                              <w:r>
                                <w:t>.</w:t>
                              </w:r>
                            </w:p>
                            <w:p w14:paraId="2CB1F5CF" w14:textId="77777777" w:rsidR="0011373D" w:rsidRDefault="0011373D" w:rsidP="009D3E48">
                              <w:pPr>
                                <w:rPr>
                                  <w:ins w:id="546" w:author="Kelvin Ang" w:date="2014-11-09T07:51:00Z"/>
                                </w:rPr>
                              </w:pPr>
                            </w:p>
                            <w:p w14:paraId="422FC4C4" w14:textId="0F7913CE" w:rsidR="0011373D" w:rsidRDefault="0011373D" w:rsidP="009D3E48">
                              <w:pPr>
                                <w:rPr>
                                  <w:ins w:id="547" w:author="Kelvin Ang" w:date="2014-11-09T07:51:00Z"/>
                                </w:rPr>
                              </w:pPr>
                              <w:ins w:id="548" w:author="Kelvin Ang" w:date="2014-11-09T08:04:00Z">
                                <w:r>
                                  <w:t xml:space="preserve">The upcoming category displays tasks </w:t>
                                </w:r>
                              </w:ins>
                              <w:ins w:id="549" w:author="Kelvin Ang" w:date="2014-11-09T08:38:00Z">
                                <w:r>
                                  <w:t>that happen two or more days ahead.</w:t>
                                </w:r>
                              </w:ins>
                              <w:ins w:id="550" w:author="Kelvin Ang" w:date="2014-11-09T08:04:00Z">
                                <w:r>
                                  <w:t xml:space="preserve"> </w:t>
                                </w:r>
                              </w:ins>
                            </w:p>
                            <w:p w14:paraId="03EEFA2E" w14:textId="33626F70" w:rsidR="0011373D" w:rsidRDefault="0011373D"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82" w:author="zhen yu" w:date="2014-11-08T22:39:00Z"/>
                          </w:rPr>
                        </w:pPr>
                      </w:p>
                      <w:p w14:paraId="4A7BC056" w14:textId="57F2A88C" w:rsidR="0011373D" w:rsidDel="00432946" w:rsidRDefault="0011373D" w:rsidP="009D3E48">
                        <w:pPr>
                          <w:rPr>
                            <w:del w:id="583" w:author="zhen yu" w:date="2014-11-08T22:40:00Z"/>
                          </w:rPr>
                        </w:pPr>
                      </w:p>
                      <w:p w14:paraId="68404048" w14:textId="4504FBB1" w:rsidR="0011373D" w:rsidDel="00387117" w:rsidRDefault="0011373D"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t xml:space="preserve"> in the command bar</w:t>
                          </w:r>
                        </w:ins>
                        <w:r>
                          <w:t>.</w:t>
                        </w:r>
                      </w:p>
                      <w:p w14:paraId="2CB1F5CF" w14:textId="77777777" w:rsidR="0011373D" w:rsidRDefault="0011373D" w:rsidP="009D3E48">
                        <w:pPr>
                          <w:rPr>
                            <w:ins w:id="591" w:author="Kelvin Ang" w:date="2014-11-09T07:51:00Z"/>
                          </w:rPr>
                        </w:pPr>
                      </w:p>
                      <w:p w14:paraId="422FC4C4" w14:textId="0F7913CE" w:rsidR="0011373D" w:rsidRDefault="0011373D" w:rsidP="009D3E48">
                        <w:pPr>
                          <w:rPr>
                            <w:ins w:id="592" w:author="Kelvin Ang" w:date="2014-11-09T07:51:00Z"/>
                          </w:rPr>
                        </w:pPr>
                        <w:ins w:id="593" w:author="Kelvin Ang" w:date="2014-11-09T08:04:00Z">
                          <w:r>
                            <w:t xml:space="preserve">The upcoming category displays tasks </w:t>
                          </w:r>
                        </w:ins>
                        <w:ins w:id="594" w:author="Kelvin Ang" w:date="2014-11-09T08:38:00Z">
                          <w:r>
                            <w:t>that happen two or more days ahead.</w:t>
                          </w:r>
                        </w:ins>
                        <w:ins w:id="595" w:author="Kelvin Ang" w:date="2014-11-09T08:04:00Z">
                          <w:r>
                            <w:t xml:space="preserve"> </w:t>
                          </w:r>
                        </w:ins>
                      </w:p>
                      <w:p w14:paraId="03EEFA2E" w14:textId="33626F70" w:rsidR="0011373D" w:rsidRDefault="0011373D"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633" w:author="zhen yu" w:date="2014-11-08T22:44:00Z"/>
                                </w:rPr>
                              </w:pPr>
                            </w:p>
                            <w:p w14:paraId="73F72D31" w14:textId="77777777" w:rsidR="0011373D" w:rsidRDefault="0011373D" w:rsidP="00432946">
                              <w:pPr>
                                <w:rPr>
                                  <w:ins w:id="634" w:author="zhen yu" w:date="2014-11-08T23:04:00Z"/>
                                </w:rPr>
                              </w:pPr>
                            </w:p>
                            <w:p w14:paraId="12301019" w14:textId="52CD4D10" w:rsidR="0011373D" w:rsidRDefault="0011373D"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t xml:space="preserve"> in the command bar</w:t>
                                </w:r>
                              </w:ins>
                              <w:r>
                                <w:t>.</w:t>
                              </w:r>
                            </w:p>
                            <w:p w14:paraId="0ADC13C4" w14:textId="1B2B85C6" w:rsidR="0011373D" w:rsidRDefault="0011373D"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t>.</w:t>
                                </w:r>
                              </w:ins>
                            </w:p>
                            <w:p w14:paraId="58E64075" w14:textId="67A0474C" w:rsidR="0011373D" w:rsidRDefault="0011373D"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650" w:author="zhen yu" w:date="2014-11-08T22:44:00Z"/>
                          </w:rPr>
                        </w:pPr>
                      </w:p>
                      <w:p w14:paraId="73F72D31" w14:textId="77777777" w:rsidR="0011373D" w:rsidRDefault="0011373D" w:rsidP="00432946">
                        <w:pPr>
                          <w:rPr>
                            <w:ins w:id="651" w:author="zhen yu" w:date="2014-11-08T23:04:00Z"/>
                          </w:rPr>
                        </w:pPr>
                      </w:p>
                      <w:p w14:paraId="12301019" w14:textId="52CD4D10" w:rsidR="0011373D" w:rsidRDefault="0011373D"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t xml:space="preserve"> in the command bar</w:t>
                          </w:r>
                        </w:ins>
                        <w:r>
                          <w:t>.</w:t>
                        </w:r>
                      </w:p>
                      <w:p w14:paraId="0ADC13C4" w14:textId="1B2B85C6" w:rsidR="0011373D" w:rsidRDefault="0011373D"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t>.</w:t>
                          </w:r>
                        </w:ins>
                      </w:p>
                      <w:p w14:paraId="58E64075" w14:textId="67A0474C" w:rsidR="0011373D" w:rsidRDefault="0011373D"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11373D" w:rsidRDefault="0011373D"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t>are</w:t>
                                </w:r>
                              </w:ins>
                              <w:del w:id="680" w:author="Kelvin Ang" w:date="2014-11-09T08:38:00Z">
                                <w:r w:rsidDel="001A4630">
                                  <w:delText>is</w:delText>
                                </w:r>
                              </w:del>
                              <w:r>
                                <w:t xml:space="preserve"> tagged with a</w:t>
                              </w:r>
                              <w:ins w:id="681" w:author="Kelvin Ang" w:date="2014-11-09T08:38:00Z">
                                <w:r>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11373D" w:rsidRDefault="0011373D"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t>are</w:t>
                          </w:r>
                        </w:ins>
                        <w:del w:id="693" w:author="Kelvin Ang" w:date="2014-11-09T08:38:00Z">
                          <w:r w:rsidDel="001A4630">
                            <w:delText>is</w:delText>
                          </w:r>
                        </w:del>
                        <w:r>
                          <w:t xml:space="preserve"> tagged with a</w:t>
                        </w:r>
                        <w:ins w:id="694" w:author="Kelvin Ang" w:date="2014-11-09T08:38:00Z">
                          <w:r>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t xml:space="preserve"> or </w:t>
                              </w:r>
                              <w:r w:rsidRPr="00705B63">
                                <w:rPr>
                                  <w:b/>
                                  <w:rPrChange w:id="706" w:author="Kelvin Ang" w:date="2014-11-09T08:05:00Z">
                                    <w:rPr/>
                                  </w:rPrChange>
                                </w:rPr>
                                <w:t>“find”</w:t>
                              </w:r>
                              <w:r>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t xml:space="preserve"> or </w:t>
                        </w:r>
                        <w:r w:rsidRPr="00705B63">
                          <w:rPr>
                            <w:b/>
                            <w:rPrChange w:id="713" w:author="Kelvin Ang" w:date="2014-11-09T08:05:00Z">
                              <w:rPr/>
                            </w:rPrChange>
                          </w:rPr>
                          <w:t>“find”</w:t>
                        </w:r>
                        <w:r>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60BA6B1"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t xml:space="preserve">Your changes will be immediately reflected, and the modified task will be highlighted in </w:t>
                                </w:r>
                              </w:ins>
                              <w:ins w:id="736" w:author="Kelvin Ang" w:date="2014-11-09T08:07:00Z">
                                <w:r w:rsidRPr="0073703E">
                                  <w:rPr>
                                    <w:color w:val="00B0F0"/>
                                  </w:rPr>
                                  <w:t>cyan</w:t>
                                </w:r>
                              </w:ins>
                              <w:ins w:id="737"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t xml:space="preserve">Your changes will be immediately reflected, and the modified task will be highlighted in </w:t>
                          </w:r>
                        </w:ins>
                        <w:ins w:id="746" w:author="Kelvin Ang" w:date="2014-11-09T08:07:00Z">
                          <w:r w:rsidRPr="0073703E">
                            <w:rPr>
                              <w:color w:val="00B0F0"/>
                            </w:rPr>
                            <w:t>cyan</w:t>
                          </w:r>
                        </w:ins>
                        <w:ins w:id="747"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01FEF1B"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BB74D"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8085F"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BC46E1E"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755" w:author="Kelvin Ang" w:date="2014-11-09T08:40:00Z">
                              <w:r>
                                <w:t>“</w:t>
                              </w:r>
                            </w:ins>
                            <w:r w:rsidRPr="009D2113">
                              <w:rPr>
                                <w:b/>
                              </w:rPr>
                              <w:t>#</w:t>
                            </w:r>
                            <w:proofErr w:type="spellStart"/>
                            <w:r w:rsidRPr="009D2113">
                              <w:rPr>
                                <w:b/>
                              </w:rPr>
                              <w:t>dne</w:t>
                            </w:r>
                            <w:proofErr w:type="spellEnd"/>
                            <w:ins w:id="756"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757" w:author="Kelvin Ang" w:date="2014-11-09T08:40:00Z">
                        <w:r>
                          <w:t>“</w:t>
                        </w:r>
                      </w:ins>
                      <w:r w:rsidRPr="009D2113">
                        <w:rPr>
                          <w:b/>
                        </w:rPr>
                        <w:t>#</w:t>
                      </w:r>
                      <w:proofErr w:type="spellStart"/>
                      <w:r w:rsidRPr="009D2113">
                        <w:rPr>
                          <w:b/>
                        </w:rPr>
                        <w:t>dne</w:t>
                      </w:r>
                      <w:proofErr w:type="spellEnd"/>
                      <w:ins w:id="758"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B236620"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C6F8A5"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776" w:author="Kelvin Ang" w:date="2014-11-09T08:41:00Z">
                              <w:r w:rsidDel="00D45E3B">
                                <w:delText>set priority</w:delText>
                              </w:r>
                            </w:del>
                            <w:ins w:id="777" w:author="Kelvin Ang" w:date="2014-11-09T08:41:00Z">
                              <w:r>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79" w:author="Kelvin Ang" w:date="2014-11-09T08:41:00Z">
                        <w:r w:rsidDel="00D45E3B">
                          <w:delText>set priority</w:delText>
                        </w:r>
                      </w:del>
                      <w:ins w:id="780" w:author="Kelvin Ang" w:date="2014-11-09T08:41:00Z">
                        <w:r>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0E01982"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C6F0F"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2" w:author="Kelvin Ang" w:date="2014-11-09T08:41:00Z">
                              <w:r>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4" w:author="Kelvin Ang" w:date="2014-11-09T08:41:00Z">
                        <w:r>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EFC2D"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807" w:author="zhen yu" w:date="2014-11-09T00:27:00Z"/>
                                </w:rPr>
                              </w:pPr>
                              <w:del w:id="808" w:author="zhen yu" w:date="2014-11-09T00:27:00Z">
                                <w:r w:rsidDel="00F8734D">
                                  <w:delText>Priority tasks are automatically labelled.</w:delText>
                                </w:r>
                              </w:del>
                            </w:p>
                            <w:p w14:paraId="0AA83B1D" w14:textId="4B8CD7E2" w:rsidR="0011373D" w:rsidRDefault="0011373D"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t xml:space="preserve">been </w:t>
                                </w:r>
                              </w:ins>
                              <w:ins w:id="813" w:author="zhen yu" w:date="2014-11-09T00:27:00Z">
                                <w:r>
                                  <w:t xml:space="preserve">launched, there will be a system tray icon. </w:t>
                                </w:r>
                              </w:ins>
                            </w:p>
                            <w:p w14:paraId="47636EE9" w14:textId="058CC7C4" w:rsidR="0011373D" w:rsidDel="00061E77" w:rsidRDefault="0011373D"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t xml:space="preserve"> You can also right-click for a context-menu.</w:t>
                                </w:r>
                              </w:ins>
                            </w:p>
                            <w:p w14:paraId="2155700F" w14:textId="4A839744" w:rsidR="0011373D" w:rsidRDefault="0011373D"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836" w:author="zhen yu" w:date="2014-11-09T00:27:00Z"/>
                          </w:rPr>
                        </w:pPr>
                        <w:del w:id="837" w:author="zhen yu" w:date="2014-11-09T00:27:00Z">
                          <w:r w:rsidDel="00F8734D">
                            <w:delText>Priority tasks are automatically labelled.</w:delText>
                          </w:r>
                        </w:del>
                      </w:p>
                      <w:p w14:paraId="0AA83B1D" w14:textId="4B8CD7E2" w:rsidR="0011373D" w:rsidRDefault="0011373D"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t xml:space="preserve">been </w:t>
                          </w:r>
                        </w:ins>
                        <w:ins w:id="842" w:author="zhen yu" w:date="2014-11-09T00:27:00Z">
                          <w:r>
                            <w:t xml:space="preserve">launched, there will be a system tray icon. </w:t>
                          </w:r>
                        </w:ins>
                      </w:p>
                      <w:p w14:paraId="47636EE9" w14:textId="058CC7C4" w:rsidR="0011373D" w:rsidDel="00061E77" w:rsidRDefault="0011373D"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t xml:space="preserve"> You can also right-click for a context-menu.</w:t>
                          </w:r>
                        </w:ins>
                      </w:p>
                      <w:p w14:paraId="2155700F" w14:textId="4A839744" w:rsidR="0011373D" w:rsidRDefault="0011373D"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 xml:space="preserve">Components </w:t>
        </w:r>
      </w:ins>
      <w:ins w:id="898" w:author="Kelvin Ang" w:date="2014-11-09T09:19:00Z">
        <w:r>
          <w:t xml:space="preserve">(Section 4)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 xml:space="preserve">Testing </w:t>
        </w:r>
      </w:ins>
      <w:del w:id="909" w:author="Kelvin Ang" w:date="2014-11-09T09:21:00Z">
        <w:r w:rsidR="0092526E" w:rsidDel="004F7707">
          <w:delText xml:space="preserve">standards </w:delText>
        </w:r>
      </w:del>
      <w:ins w:id="910" w:author="Kelvin Ang" w:date="2014-11-09T09:21:00Z">
        <w:r>
          <w:t xml:space="preserve">Standards </w:t>
        </w:r>
      </w:ins>
      <w:ins w:id="911" w:author="Kelvin Ang" w:date="2014-11-09T09:22:00Z">
        <w:r>
          <w:t xml:space="preserve">(Section 5)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5pt;height:121.45pt" o:ole="">
            <v:imagedata r:id="rId44" o:title=""/>
          </v:shape>
          <o:OLEObject Type="Embed" ProgID="Visio.Drawing.15" ShapeID="_x0000_i1025" DrawAspect="Content" ObjectID="_1477036944" r:id="rId45"/>
        </w:object>
      </w:r>
    </w:p>
    <w:p w14:paraId="540B6CD0" w14:textId="77777777" w:rsidR="0092526E" w:rsidRPr="00B9366F" w:rsidRDefault="0092526E" w:rsidP="0092526E">
      <w:pPr>
        <w:pStyle w:val="Caption"/>
        <w:jc w:val="center"/>
      </w:pPr>
      <w:r w:rsidRPr="00B9366F">
        <w:t xml:space="preserve">Figure </w:t>
      </w:r>
      <w:fldSimple w:instr=" SEQ Figure \* ARABIC ">
        <w:r w:rsidR="00E02FC6">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935" w:author="Kelvin Ang" w:date="2014-11-09T10:15:00Z">
        <w:r w:rsidR="00890AD1">
          <w:t xml:space="preserve">is illustrated in </w:t>
        </w:r>
        <w:r w:rsidR="00890AD1" w:rsidRPr="00890AD1">
          <w:rPr>
            <w:b/>
            <w:rPrChange w:id="936"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7" w:author="Kelvin Ang" w:date="2014-11-09T09:31:00Z">
        <w:r w:rsidR="00EB6A5E">
          <w:t xml:space="preserve"> and</w:t>
        </w:r>
      </w:ins>
      <w:del w:id="938" w:author="Kelvin Ang" w:date="2014-11-09T09:31:00Z">
        <w:r w:rsidRPr="000F6BFC" w:rsidDel="00EB6A5E">
          <w:delText>,</w:delText>
        </w:r>
      </w:del>
      <w:r w:rsidRPr="000F6BFC">
        <w:t xml:space="preserve"> status messages</w:t>
      </w:r>
      <w:ins w:id="939" w:author="Kelvin Ang" w:date="2014-11-09T09:32:00Z">
        <w:r w:rsidR="00EE27A2">
          <w:t>. It is also responsible for</w:t>
        </w:r>
      </w:ins>
      <w:ins w:id="940" w:author="Kelvin Ang" w:date="2014-11-09T09:37:00Z">
        <w:r w:rsidR="00EE27A2">
          <w:t xml:space="preserve"> many </w:t>
        </w:r>
      </w:ins>
      <w:ins w:id="941" w:author="Kelvin Ang" w:date="2014-11-09T09:39:00Z">
        <w:r w:rsidR="000B0CF3">
          <w:t xml:space="preserve">interactive </w:t>
        </w:r>
      </w:ins>
      <w:ins w:id="942" w:author="Kelvin Ang" w:date="2014-11-09T09:37:00Z">
        <w:r w:rsidR="00EE27A2">
          <w:t>features like</w:t>
        </w:r>
      </w:ins>
      <w:ins w:id="943" w:author="Kelvin Ang" w:date="2014-11-09T09:32:00Z">
        <w:r w:rsidR="00EE27A2">
          <w:t xml:space="preserve"> hotkeys</w:t>
        </w:r>
      </w:ins>
      <w:del w:id="944" w:author="Kelvin Ang" w:date="2014-11-09T09:32:00Z">
        <w:r w:rsidRPr="000F6BFC" w:rsidDel="00EE27A2">
          <w:delText>,</w:delText>
        </w:r>
      </w:del>
      <w:del w:id="945" w:author="Kelvin Ang" w:date="2014-11-09T09:33:00Z">
        <w:r w:rsidRPr="000F6BFC" w:rsidDel="00EE27A2">
          <w:delText xml:space="preserve"> and </w:delText>
        </w:r>
      </w:del>
      <w:ins w:id="946" w:author="Kelvin Ang" w:date="2014-11-09T09:33:00Z">
        <w:r w:rsidR="00EE27A2">
          <w:t xml:space="preserve"> </w:t>
        </w:r>
      </w:ins>
      <w:del w:id="947" w:author="Kelvin Ang" w:date="2014-11-09T09:34:00Z">
        <w:r w:rsidRPr="000F6BFC" w:rsidDel="00EE27A2">
          <w:delText xml:space="preserve">providing </w:delText>
        </w:r>
      </w:del>
      <w:ins w:id="948" w:author="Kelvin Ang" w:date="2014-11-09T09:34:00Z">
        <w:r w:rsidR="00EE27A2">
          <w:t xml:space="preserve">and </w:t>
        </w:r>
      </w:ins>
      <w:r w:rsidRPr="000F6BFC">
        <w:t>autocomplete</w:t>
      </w:r>
      <w:del w:id="949"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50"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51"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2" w:author="Kelvin Ang" w:date="2014-11-09T09:42:00Z">
        <w:r w:rsidR="00396128">
          <w:t>ies</w:t>
        </w:r>
      </w:ins>
      <w:del w:id="953" w:author="Kelvin Ang" w:date="2014-11-09T09:42:00Z">
        <w:r w:rsidRPr="000F6BFC" w:rsidDel="00396128">
          <w:delText>y</w:delText>
        </w:r>
      </w:del>
      <w:r w:rsidRPr="000F6BFC">
        <w:t xml:space="preserve"> include</w:t>
      </w:r>
      <w:del w:id="954"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5" w:name="_Toc403221031"/>
      <w:bookmarkStart w:id="956" w:name="_Toc403287953"/>
      <w:r>
        <w:rPr>
          <w:sz w:val="144"/>
          <w:szCs w:val="144"/>
        </w:rPr>
        <w:lastRenderedPageBreak/>
        <w:t>4</w:t>
      </w:r>
      <w:r w:rsidR="0092526E" w:rsidRPr="00667E20">
        <w:t>. Developing the Components</w:t>
      </w:r>
      <w:bookmarkEnd w:id="955"/>
      <w:bookmarkEnd w:id="956"/>
    </w:p>
    <w:p w14:paraId="5583A794" w14:textId="3DA69A76" w:rsidR="0092526E" w:rsidRPr="00C66F55" w:rsidRDefault="007958DE" w:rsidP="0092526E">
      <w:pPr>
        <w:pStyle w:val="Heading2"/>
      </w:pPr>
      <w:bookmarkStart w:id="957" w:name="_Toc403221032"/>
      <w:bookmarkStart w:id="958" w:name="_Toc403287954"/>
      <w:r>
        <w:t>4</w:t>
      </w:r>
      <w:r w:rsidR="0092526E" w:rsidRPr="00C66F55">
        <w:t>.1 Graphical User Interface</w:t>
      </w:r>
      <w:bookmarkEnd w:id="957"/>
      <w:bookmarkEnd w:id="958"/>
    </w:p>
    <w:p w14:paraId="36C0CC9B" w14:textId="77777777" w:rsidR="0092526E" w:rsidRDefault="0092526E" w:rsidP="0092526E">
      <w:pPr>
        <w:keepNext/>
      </w:pPr>
      <w:r>
        <w:object w:dxaOrig="15660" w:dyaOrig="9975" w14:anchorId="09F22BB2">
          <v:shape id="_x0000_i1026" type="#_x0000_t75" style="width:457.25pt;height:172.5pt" o:ole="">
            <v:imagedata r:id="rId46" o:title="" cropbottom="34266f" cropleft="12664f"/>
          </v:shape>
          <o:OLEObject Type="Embed" ProgID="Visio.Drawing.15" ShapeID="_x0000_i1026" DrawAspect="Content" ObjectID="_1477036945"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E02FC6">
          <w:rPr>
            <w:noProof/>
          </w:rPr>
          <w:t>2</w:t>
        </w:r>
      </w:fldSimple>
      <w:r>
        <w:rPr>
          <w:noProof/>
        </w:rPr>
        <w:t xml:space="preserve"> –</w:t>
      </w:r>
      <w:r>
        <w:t xml:space="preserve"> Class Diagram of GUI Component</w:t>
      </w:r>
    </w:p>
    <w:p w14:paraId="5913BFA2" w14:textId="6A1E4523" w:rsidR="0092526E" w:rsidDel="00252BBC" w:rsidRDefault="0092526E" w:rsidP="0092526E">
      <w:pPr>
        <w:rPr>
          <w:del w:id="959" w:author="Kelvin Ang" w:date="2014-11-09T09:44:00Z"/>
        </w:rPr>
      </w:pPr>
      <w:r w:rsidRPr="00584A25">
        <w:rPr>
          <w:i/>
        </w:rPr>
        <w:t>GUI</w:t>
      </w:r>
      <w:r>
        <w:rPr>
          <w:i/>
        </w:rPr>
        <w:t xml:space="preserve"> </w:t>
      </w:r>
      <w:r>
        <w:t xml:space="preserve">was designed using </w:t>
      </w:r>
      <w:del w:id="960" w:author="Kelvin Ang" w:date="2014-11-09T09:45:00Z">
        <w:r w:rsidRPr="00F86FF5" w:rsidDel="00252BBC">
          <w:rPr>
            <w:i/>
          </w:rPr>
          <w:delText xml:space="preserve">JavaFx </w:delText>
        </w:r>
      </w:del>
      <w:proofErr w:type="spellStart"/>
      <w:ins w:id="961"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2" w:author="Kelvin Ang" w:date="2014-11-09T09:46:00Z">
        <w:r w:rsidR="00252BBC">
          <w:t xml:space="preserve"> to </w:t>
        </w:r>
      </w:ins>
      <w:del w:id="963" w:author="Kelvin Ang" w:date="2014-11-09T09:46:00Z">
        <w:r w:rsidDel="00252BBC">
          <w:delText xml:space="preserve">, </w:delText>
        </w:r>
      </w:del>
      <w:r>
        <w:t>control</w:t>
      </w:r>
      <w:del w:id="964" w:author="Kelvin Ang" w:date="2014-11-09T09:46:00Z">
        <w:r w:rsidDel="00252BBC">
          <w:delText>ling</w:delText>
        </w:r>
      </w:del>
      <w:r>
        <w:t xml:space="preserve"> the display elements </w:t>
      </w:r>
      <w:del w:id="965" w:author="Kelvin Ang" w:date="2014-11-09T09:46:00Z">
        <w:r w:rsidDel="00252BBC">
          <w:delText xml:space="preserve">as well as </w:delText>
        </w:r>
      </w:del>
      <w:ins w:id="966" w:author="Kelvin Ang" w:date="2014-11-09T09:46:00Z">
        <w:r w:rsidR="00252BBC">
          <w:t xml:space="preserve">and </w:t>
        </w:r>
      </w:ins>
      <w:r>
        <w:t>communicat</w:t>
      </w:r>
      <w:ins w:id="967" w:author="Kelvin Ang" w:date="2014-11-09T09:46:00Z">
        <w:r w:rsidR="00252BBC">
          <w:t>e</w:t>
        </w:r>
      </w:ins>
      <w:del w:id="968" w:author="Kelvin Ang" w:date="2014-11-09T09:46:00Z">
        <w:r w:rsidDel="00252BBC">
          <w:delText>ion</w:delText>
        </w:r>
      </w:del>
      <w:r>
        <w:t xml:space="preserve"> with </w:t>
      </w:r>
      <w:r>
        <w:rPr>
          <w:i/>
        </w:rPr>
        <w:t>Logic</w:t>
      </w:r>
      <w:r>
        <w:t>.</w:t>
      </w:r>
    </w:p>
    <w:p w14:paraId="2ACDE8C1" w14:textId="77777777" w:rsidR="00252BBC" w:rsidRDefault="0092526E" w:rsidP="00252BBC">
      <w:pPr>
        <w:rPr>
          <w:ins w:id="969" w:author="Kelvin Ang" w:date="2014-11-09T09:44:00Z"/>
        </w:rPr>
        <w:pPrChange w:id="970" w:author="Kelvin Ang" w:date="2014-11-09T09:44:00Z">
          <w:pPr>
            <w:keepNext/>
          </w:pPr>
        </w:pPrChange>
      </w:pPr>
      <w:del w:id="971"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2" w:author="Kelvin Ang" w:date="2014-11-09T09:44:00Z">
          <w:pPr>
            <w:keepNext/>
          </w:pPr>
        </w:pPrChange>
      </w:pPr>
      <w:del w:id="973" w:author="Kelvin Ang" w:date="2014-11-09T09:44:00Z">
        <w:r w:rsidDel="00252BBC">
          <w:delText xml:space="preserve">the </w:delText>
        </w:r>
      </w:del>
      <w:ins w:id="974"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5" w:author="Kelvin Ang" w:date="2014-11-09T09:44:00Z">
        <w:r w:rsidR="00252BBC">
          <w:t xml:space="preserve"> is depicted in </w:t>
        </w:r>
        <w:r w:rsidR="00252BBC" w:rsidRPr="00252BBC">
          <w:rPr>
            <w:b/>
            <w:rPrChange w:id="976" w:author="Kelvin Ang" w:date="2014-11-09T09:44:00Z">
              <w:rPr/>
            </w:rPrChange>
          </w:rPr>
          <w:t>Figure 3</w:t>
        </w:r>
        <w:r w:rsidR="00252BBC">
          <w:t>.</w:t>
        </w:r>
      </w:ins>
      <w:del w:id="977"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15pt" o:ole="">
            <v:imagedata r:id="rId48" o:title="" cropbottom="5236f"/>
          </v:shape>
          <o:OLEObject Type="Embed" ProgID="Visio.Drawing.15" ShapeID="_x0000_i1027" DrawAspect="Content" ObjectID="_1477036946" r:id="rId49"/>
        </w:object>
      </w:r>
    </w:p>
    <w:p w14:paraId="73E1D308" w14:textId="77777777" w:rsidR="0092526E" w:rsidRPr="00667E20" w:rsidRDefault="0092526E" w:rsidP="0092526E">
      <w:pPr>
        <w:pStyle w:val="Caption"/>
        <w:jc w:val="center"/>
      </w:pPr>
      <w:r>
        <w:t xml:space="preserve">Figure </w:t>
      </w:r>
      <w:fldSimple w:instr=" SEQ Figure \* ARABIC ">
        <w:r w:rsidR="00E02FC6">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9pt;height:483.05pt" o:ole="">
            <v:imagedata r:id="rId50" o:title=""/>
          </v:shape>
          <o:OLEObject Type="Embed" ProgID="Visio.Drawing.15" ShapeID="_x0000_i1028" DrawAspect="Content" ObjectID="_1477036947" r:id="rId51"/>
        </w:object>
      </w:r>
      <w:r>
        <w:t xml:space="preserve">Figure </w:t>
      </w:r>
      <w:fldSimple w:instr=" SEQ Figure \* ARABIC ">
        <w:r w:rsidR="00E02FC6">
          <w:rPr>
            <w:noProof/>
          </w:rPr>
          <w:t>4</w:t>
        </w:r>
      </w:fldSimple>
      <w:r>
        <w:t xml:space="preserve"> – Sequence Diagram for User Interactions</w:t>
      </w:r>
    </w:p>
    <w:p w14:paraId="2D9C1BD3" w14:textId="0563CB38" w:rsidR="0092526E" w:rsidRDefault="0092526E" w:rsidP="0092526E">
      <w:pPr>
        <w:rPr>
          <w:ins w:id="978"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9" w:author="Kelvin Ang" w:date="2014-11-09T09:51:00Z">
        <w:r w:rsidDel="00252BBC">
          <w:rPr>
            <w:szCs w:val="24"/>
          </w:rPr>
          <w:delText xml:space="preserve">calls </w:delText>
        </w:r>
        <w:r w:rsidRPr="00252BBC" w:rsidDel="00252BBC">
          <w:rPr>
            <w:rFonts w:ascii="Consolas" w:hAnsi="Consolas" w:cs="Consolas"/>
            <w:szCs w:val="20"/>
            <w:rPrChange w:id="980" w:author="Kelvin Ang" w:date="2014-11-09T09:50:00Z">
              <w:rPr>
                <w:rFonts w:ascii="Consolas" w:hAnsi="Consolas" w:cs="Consolas"/>
                <w:sz w:val="20"/>
                <w:szCs w:val="20"/>
              </w:rPr>
            </w:rPrChange>
          </w:rPr>
          <w:delText>getMessageTyping(userInput)</w:delText>
        </w:r>
      </w:del>
      <w:ins w:id="981" w:author="Kelvin Ang" w:date="2014-11-09T09:51:00Z">
        <w:r w:rsidR="00252BBC">
          <w:rPr>
            <w:szCs w:val="24"/>
          </w:rPr>
          <w:t>passes the user input to logic</w:t>
        </w:r>
      </w:ins>
      <w:r w:rsidRPr="00252BBC">
        <w:rPr>
          <w:sz w:val="24"/>
          <w:szCs w:val="24"/>
          <w:rPrChange w:id="982" w:author="Kelvin Ang" w:date="2014-11-09T09:50:00Z">
            <w:rPr>
              <w:szCs w:val="24"/>
            </w:rPr>
          </w:rPrChange>
        </w:rPr>
        <w:t xml:space="preserve"> </w:t>
      </w:r>
      <w:r>
        <w:rPr>
          <w:szCs w:val="24"/>
        </w:rPr>
        <w:t xml:space="preserve">to generate a new hint. </w:t>
      </w:r>
      <w:ins w:id="983" w:author="Kelvin Ang" w:date="2014-11-09T09:54:00Z">
        <w:r w:rsidR="00F25FB4">
          <w:rPr>
            <w:szCs w:val="24"/>
          </w:rPr>
          <w:t xml:space="preserve">When the user confirms the command, </w:t>
        </w:r>
      </w:ins>
      <w:del w:id="984" w:author="Kelvin Ang" w:date="2014-11-09T09:54:00Z">
        <w:r w:rsidDel="00F25FB4">
          <w:rPr>
            <w:szCs w:val="24"/>
          </w:rPr>
          <w:delText>T</w:delText>
        </w:r>
      </w:del>
      <w:ins w:id="985"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6"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7" w:author="Kelvin Ang" w:date="2014-11-09T09:59:00Z">
          <w:tblPr>
            <w:tblStyle w:val="TableGrid"/>
            <w:tblW w:w="0" w:type="auto"/>
            <w:tblLook w:val="04A0" w:firstRow="1" w:lastRow="0" w:firstColumn="1" w:lastColumn="0" w:noHBand="0" w:noVBand="1"/>
          </w:tblPr>
        </w:tblPrChange>
      </w:tblPr>
      <w:tblGrid>
        <w:gridCol w:w="750"/>
        <w:gridCol w:w="8826"/>
        <w:tblGridChange w:id="988">
          <w:tblGrid>
            <w:gridCol w:w="4788"/>
            <w:gridCol w:w="4788"/>
          </w:tblGrid>
        </w:tblGridChange>
      </w:tblGrid>
      <w:tr w:rsidR="008B7A96" w14:paraId="70533E4B" w14:textId="77777777" w:rsidTr="008B7A96">
        <w:trPr>
          <w:ins w:id="989" w:author="Kelvin Ang" w:date="2014-11-09T09:55:00Z"/>
        </w:trPr>
        <w:tc>
          <w:tcPr>
            <w:tcW w:w="738" w:type="dxa"/>
            <w:tcBorders>
              <w:top w:val="single" w:sz="4" w:space="0" w:color="auto"/>
              <w:left w:val="single" w:sz="4" w:space="0" w:color="auto"/>
              <w:bottom w:val="single" w:sz="4" w:space="0" w:color="auto"/>
            </w:tcBorders>
            <w:tcPrChange w:id="990" w:author="Kelvin Ang" w:date="2014-11-09T09:59:00Z">
              <w:tcPr>
                <w:tcW w:w="4788" w:type="dxa"/>
              </w:tcPr>
            </w:tcPrChange>
          </w:tcPr>
          <w:p w14:paraId="0E05A7D7" w14:textId="4489BD28" w:rsidR="008B7A96" w:rsidRPr="008B7A96" w:rsidRDefault="008B7A96" w:rsidP="0092526E">
            <w:pPr>
              <w:rPr>
                <w:ins w:id="991" w:author="Kelvin Ang" w:date="2014-11-09T09:55:00Z"/>
                <w:b/>
                <w:szCs w:val="24"/>
                <w:rPrChange w:id="992" w:author="Kelvin Ang" w:date="2014-11-09T09:55:00Z">
                  <w:rPr>
                    <w:ins w:id="993" w:author="Kelvin Ang" w:date="2014-11-09T09:55:00Z"/>
                    <w:szCs w:val="24"/>
                  </w:rPr>
                </w:rPrChange>
              </w:rPr>
            </w:pPr>
            <w:ins w:id="994" w:author="Kelvin Ang" w:date="2014-11-09T09:55:00Z">
              <w:r w:rsidRPr="008B7A96">
                <w:rPr>
                  <w:b/>
                  <w:szCs w:val="24"/>
                  <w:rPrChange w:id="995"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6" w:author="Kelvin Ang" w:date="2014-11-09T09:59:00Z">
              <w:tcPr>
                <w:tcW w:w="4788" w:type="dxa"/>
              </w:tcPr>
            </w:tcPrChange>
          </w:tcPr>
          <w:p w14:paraId="0A04AC50" w14:textId="19FCBBC4" w:rsidR="008B7A96" w:rsidRDefault="008B7A96" w:rsidP="008B7A96">
            <w:pPr>
              <w:rPr>
                <w:ins w:id="997" w:author="Kelvin Ang" w:date="2014-11-09T09:55:00Z"/>
                <w:szCs w:val="24"/>
              </w:rPr>
              <w:pPrChange w:id="998" w:author="Kelvin Ang" w:date="2014-11-09T09:59:00Z">
                <w:pPr/>
              </w:pPrChange>
            </w:pPr>
            <w:ins w:id="999" w:author="Kelvin Ang" w:date="2014-11-09T09:55:00Z">
              <w:r>
                <w:rPr>
                  <w:szCs w:val="24"/>
                </w:rPr>
                <w:t xml:space="preserve">The </w:t>
              </w:r>
              <w:r w:rsidRPr="008B7A96">
                <w:rPr>
                  <w:b/>
                  <w:szCs w:val="24"/>
                  <w:rPrChange w:id="1000" w:author="Kelvin Ang" w:date="2014-11-09T09:59:00Z">
                    <w:rPr>
                      <w:i/>
                      <w:szCs w:val="24"/>
                    </w:rPr>
                  </w:rPrChange>
                </w:rPr>
                <w:t>Hashtag</w:t>
              </w:r>
              <w:r>
                <w:rPr>
                  <w:szCs w:val="24"/>
                </w:rPr>
                <w:t xml:space="preserve"> and </w:t>
              </w:r>
              <w:r w:rsidRPr="008B7A96">
                <w:rPr>
                  <w:b/>
                  <w:szCs w:val="24"/>
                  <w:rPrChange w:id="1001"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2" w:author="Kelvin Ang" w:date="2014-11-09T09:59:00Z">
                    <w:rPr>
                      <w:szCs w:val="24"/>
                      <w:u w:val="single"/>
                    </w:rPr>
                  </w:rPrChange>
                </w:rPr>
                <w:t xml:space="preserve">Observer </w:t>
              </w:r>
            </w:ins>
            <w:ins w:id="1003" w:author="Kelvin Ang" w:date="2014-11-09T09:59:00Z">
              <w:r w:rsidRPr="008B7A96">
                <w:rPr>
                  <w:szCs w:val="24"/>
                  <w:u w:val="single"/>
                  <w:rPrChange w:id="1004" w:author="Kelvin Ang" w:date="2014-11-09T09:59:00Z">
                    <w:rPr>
                      <w:szCs w:val="24"/>
                    </w:rPr>
                  </w:rPrChange>
                </w:rPr>
                <w:t>P</w:t>
              </w:r>
            </w:ins>
            <w:ins w:id="1005" w:author="Kelvin Ang" w:date="2014-11-09T09:55:00Z">
              <w:r w:rsidRPr="008B7A96">
                <w:rPr>
                  <w:szCs w:val="24"/>
                  <w:u w:val="single"/>
                  <w:rPrChange w:id="1006" w:author="Kelvin Ang" w:date="2014-11-09T09:59:00Z">
                    <w:rPr>
                      <w:szCs w:val="24"/>
                      <w:u w:val="single"/>
                    </w:rPr>
                  </w:rPrChange>
                </w:rPr>
                <w:t>attern</w:t>
              </w:r>
              <w:r>
                <w:rPr>
                  <w:szCs w:val="24"/>
                </w:rPr>
                <w:t xml:space="preserve"> is not required between </w:t>
              </w:r>
              <w:r w:rsidRPr="008B7A96">
                <w:rPr>
                  <w:i/>
                  <w:szCs w:val="24"/>
                  <w:rPrChange w:id="1007" w:author="Kelvin Ang" w:date="2014-11-09T10:00:00Z">
                    <w:rPr>
                      <w:i/>
                      <w:szCs w:val="24"/>
                    </w:rPr>
                  </w:rPrChange>
                </w:rPr>
                <w:t>Logic</w:t>
              </w:r>
              <w:r>
                <w:rPr>
                  <w:szCs w:val="24"/>
                </w:rPr>
                <w:t xml:space="preserve"> and </w:t>
              </w:r>
              <w:r w:rsidRPr="008B7A96">
                <w:rPr>
                  <w:i/>
                  <w:szCs w:val="24"/>
                  <w:rPrChange w:id="1008"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9" w:author="Kelvin Ang" w:date="2014-11-09T09:55:00Z"/>
        </w:trPr>
        <w:tc>
          <w:tcPr>
            <w:tcW w:w="9576" w:type="dxa"/>
          </w:tcPr>
          <w:p w14:paraId="58E442EB" w14:textId="5E8CAB45" w:rsidR="0092526E" w:rsidDel="008B7A96" w:rsidRDefault="0092526E" w:rsidP="008B7A96">
            <w:pPr>
              <w:ind w:left="630" w:hanging="630"/>
              <w:rPr>
                <w:del w:id="1010" w:author="Kelvin Ang" w:date="2014-11-09T09:55:00Z"/>
                <w:szCs w:val="24"/>
              </w:rPr>
              <w:pPrChange w:id="1011" w:author="Kelvin Ang" w:date="2014-11-09T09:55:00Z">
                <w:pPr>
                  <w:ind w:left="630" w:hanging="630"/>
                </w:pPr>
              </w:pPrChange>
            </w:pPr>
            <w:del w:id="1012" w:author="Kelvin Ang" w:date="2014-11-09T09:55:00Z">
              <w:r w:rsidRPr="00252BBC" w:rsidDel="008B7A96">
                <w:rPr>
                  <w:b/>
                  <w:szCs w:val="24"/>
                  <w:rPrChange w:id="1013"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4" w:author="zhen yu" w:date="2014-11-09T00:34:00Z"/>
        </w:rPr>
      </w:pPr>
      <w:bookmarkStart w:id="1015" w:name="_Toc403221033"/>
    </w:p>
    <w:p w14:paraId="30137979" w14:textId="4C65F29D" w:rsidR="0092526E" w:rsidRPr="00540F5C" w:rsidRDefault="007958DE" w:rsidP="00540F5C">
      <w:pPr>
        <w:pStyle w:val="Heading2"/>
      </w:pPr>
      <w:bookmarkStart w:id="1016" w:name="_Toc403287955"/>
      <w:r>
        <w:t>4</w:t>
      </w:r>
      <w:r w:rsidR="0092526E" w:rsidRPr="00540F5C">
        <w:t>.2 Logic</w:t>
      </w:r>
      <w:bookmarkEnd w:id="1015"/>
      <w:bookmarkEnd w:id="1016"/>
    </w:p>
    <w:p w14:paraId="25F05403" w14:textId="77777777" w:rsidR="00B6342D" w:rsidRDefault="00B6342D" w:rsidP="0092526E">
      <w:pPr>
        <w:pStyle w:val="Caption"/>
        <w:jc w:val="center"/>
      </w:pPr>
      <w:r>
        <w:object w:dxaOrig="14731" w:dyaOrig="10186" w14:anchorId="28164DB9">
          <v:shape id="_x0000_i1029" type="#_x0000_t75" style="width:397.05pt;height:267.05pt" o:ole="">
            <v:imagedata r:id="rId52" o:title="" cropbottom="13632f" cropleft="12456f"/>
          </v:shape>
          <o:OLEObject Type="Embed" ProgID="Visio.Drawing.15" ShapeID="_x0000_i1029" DrawAspect="Content" ObjectID="_1477036948" r:id="rId53"/>
        </w:object>
      </w:r>
    </w:p>
    <w:p w14:paraId="7627F4B0" w14:textId="0FD3CADD" w:rsidR="0092526E" w:rsidRPr="00B9366F" w:rsidRDefault="0092526E" w:rsidP="0092526E">
      <w:pPr>
        <w:pStyle w:val="Caption"/>
        <w:jc w:val="center"/>
      </w:pPr>
      <w:r w:rsidRPr="00B9366F">
        <w:t xml:space="preserve">Figure </w:t>
      </w:r>
      <w:fldSimple w:instr=" SEQ Figure \* ARABIC ">
        <w:r w:rsidR="00E02FC6">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17" w:author="Kelvin Ang" w:date="2014-11-09T10:01:00Z">
        <w:r w:rsidDel="00890FE4">
          <w:delText xml:space="preserve">The </w:delText>
        </w:r>
      </w:del>
      <w:ins w:id="1018" w:author="Kelvin Ang" w:date="2014-11-09T10:01:00Z">
        <w:r w:rsidR="00890FE4">
          <w:t xml:space="preserve">The </w:t>
        </w:r>
      </w:ins>
      <w:r w:rsidRPr="00890FE4">
        <w:rPr>
          <w:i/>
          <w:rPrChange w:id="1019" w:author="Kelvin Ang" w:date="2014-11-09T10:01:00Z">
            <w:rPr/>
          </w:rPrChange>
        </w:rPr>
        <w:t>Logic</w:t>
      </w:r>
      <w:r>
        <w:t xml:space="preserve"> </w:t>
      </w:r>
      <w:ins w:id="1020" w:author="Kelvin Ang" w:date="2014-11-09T10:01:00Z">
        <w:r w:rsidR="00890FE4">
          <w:t xml:space="preserve">class diagram </w:t>
        </w:r>
      </w:ins>
      <w:del w:id="1021" w:author="Kelvin Ang" w:date="2014-11-09T10:01:00Z">
        <w:r w:rsidDel="00890FE4">
          <w:delText xml:space="preserve">component </w:delText>
        </w:r>
      </w:del>
      <w:r>
        <w:t xml:space="preserve">is </w:t>
      </w:r>
      <w:del w:id="1022" w:author="Kelvin Ang" w:date="2014-11-09T10:01:00Z">
        <w:r w:rsidDel="00890FE4">
          <w:delText xml:space="preserve">depicted </w:delText>
        </w:r>
      </w:del>
      <w:ins w:id="1023"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24"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025" w:author="Kelvin Ang" w:date="2014-11-09T10:29:00Z">
        <w:r w:rsidR="000F4480">
          <w:t xml:space="preserve"> below:</w:t>
        </w:r>
      </w:ins>
      <w:del w:id="1026" w:author="Kelvin Ang" w:date="2014-11-09T10:29:00Z">
        <w:r w:rsidDel="000F4480">
          <w:delText xml:space="preserve"> in </w:delText>
        </w:r>
      </w:del>
      <w:del w:id="1027" w:author="Kelvin Ang" w:date="2014-11-09T10:14:00Z">
        <w:r w:rsidRPr="00F53C2F" w:rsidDel="00BC6930">
          <w:rPr>
            <w:b/>
          </w:rPr>
          <w:delText>Figure 6</w:delText>
        </w:r>
      </w:del>
      <w:del w:id="1028" w:author="Kelvin Ang" w:date="2014-11-09T10:02:00Z">
        <w:r w:rsidDel="00890FE4">
          <w:delText>:</w:delText>
        </w:r>
      </w:del>
    </w:p>
    <w:tbl>
      <w:tblPr>
        <w:tblStyle w:val="GridTable4-Accent51"/>
        <w:tblW w:w="0" w:type="auto"/>
        <w:jc w:val="center"/>
        <w:tblLook w:val="04A0" w:firstRow="1" w:lastRow="0" w:firstColumn="1" w:lastColumn="0" w:noHBand="0" w:noVBand="1"/>
        <w:tblPrChange w:id="1029"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30">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3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2"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33"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5"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36" w:author="Kelvin Ang" w:date="2014-11-09T10:03:00Z">
                  <w:rPr>
                    <w:b w:val="0"/>
                  </w:rPr>
                </w:rPrChange>
              </w:rPr>
            </w:pPr>
            <w:proofErr w:type="spellStart"/>
            <w:r w:rsidRPr="00890FE4">
              <w:rPr>
                <w:rFonts w:ascii="Consolas" w:hAnsi="Consolas" w:cs="Consolas"/>
                <w:b w:val="0"/>
                <w:sz w:val="20"/>
                <w:szCs w:val="20"/>
                <w:rPrChange w:id="1037" w:author="Kelvin Ang" w:date="2014-11-09T10:03:00Z">
                  <w:rPr>
                    <w:b w:val="0"/>
                  </w:rPr>
                </w:rPrChange>
              </w:rPr>
              <w:t>processCommand</w:t>
            </w:r>
            <w:proofErr w:type="spellEnd"/>
            <w:r w:rsidRPr="00890FE4">
              <w:rPr>
                <w:rFonts w:ascii="Consolas" w:hAnsi="Consolas" w:cs="Consolas"/>
                <w:b w:val="0"/>
                <w:sz w:val="20"/>
                <w:szCs w:val="20"/>
                <w:rPrChange w:id="1038" w:author="Kelvin Ang" w:date="2014-11-09T10:03:00Z">
                  <w:rPr>
                    <w:b w:val="0"/>
                  </w:rPr>
                </w:rPrChange>
              </w:rPr>
              <w:t>(String): Message</w:t>
            </w:r>
          </w:p>
        </w:tc>
        <w:tc>
          <w:tcPr>
            <w:tcW w:w="5598" w:type="dxa"/>
            <w:tcPrChange w:id="1039"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4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1"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042" w:author="Kelvin Ang" w:date="2014-11-09T10:03:00Z">
                  <w:rPr>
                    <w:b w:val="0"/>
                  </w:rPr>
                </w:rPrChange>
              </w:rPr>
            </w:pPr>
            <w:proofErr w:type="spellStart"/>
            <w:r w:rsidRPr="00890FE4">
              <w:rPr>
                <w:rFonts w:ascii="Consolas" w:hAnsi="Consolas" w:cs="Consolas"/>
                <w:b w:val="0"/>
                <w:sz w:val="20"/>
                <w:szCs w:val="20"/>
                <w:rPrChange w:id="1043" w:author="Kelvin Ang" w:date="2014-11-09T10:03:00Z">
                  <w:rPr>
                    <w:b w:val="0"/>
                  </w:rPr>
                </w:rPrChange>
              </w:rPr>
              <w:t>getMessageTyping</w:t>
            </w:r>
            <w:proofErr w:type="spellEnd"/>
            <w:r w:rsidRPr="00890FE4">
              <w:rPr>
                <w:rFonts w:ascii="Consolas" w:hAnsi="Consolas" w:cs="Consolas"/>
                <w:b w:val="0"/>
                <w:sz w:val="20"/>
                <w:szCs w:val="20"/>
                <w:rPrChange w:id="1044" w:author="Kelvin Ang" w:date="2014-11-09T10:03:00Z">
                  <w:rPr>
                    <w:b w:val="0"/>
                  </w:rPr>
                </w:rPrChange>
              </w:rPr>
              <w:t>(String): Message</w:t>
            </w:r>
          </w:p>
        </w:tc>
        <w:tc>
          <w:tcPr>
            <w:tcW w:w="5598" w:type="dxa"/>
            <w:tcPrChange w:id="1045"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46"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8"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9" w:author="Kelvin Ang" w:date="2014-11-09T10:03:00Z">
                  <w:rPr>
                    <w:b w:val="0"/>
                  </w:rPr>
                </w:rPrChange>
              </w:rPr>
            </w:pPr>
            <w:proofErr w:type="spellStart"/>
            <w:r w:rsidRPr="00890FE4">
              <w:rPr>
                <w:rFonts w:ascii="Consolas" w:hAnsi="Consolas" w:cs="Consolas"/>
                <w:b w:val="0"/>
                <w:sz w:val="20"/>
                <w:szCs w:val="20"/>
                <w:rPrChange w:id="1050" w:author="Kelvin Ang" w:date="2014-11-09T10:03:00Z">
                  <w:rPr>
                    <w:b w:val="0"/>
                  </w:rPr>
                </w:rPrChange>
              </w:rPr>
              <w:t>getHashtags</w:t>
            </w:r>
            <w:proofErr w:type="spellEnd"/>
            <w:r w:rsidRPr="00890FE4">
              <w:rPr>
                <w:rFonts w:ascii="Consolas" w:hAnsi="Consolas" w:cs="Consolas"/>
                <w:b w:val="0"/>
                <w:sz w:val="20"/>
                <w:szCs w:val="20"/>
                <w:rPrChange w:id="1051" w:author="Kelvin Ang" w:date="2014-11-09T10:03:00Z">
                  <w:rPr>
                    <w:b w:val="0"/>
                  </w:rPr>
                </w:rPrChange>
              </w:rPr>
              <w:t>(): List&lt;String&gt;</w:t>
            </w:r>
          </w:p>
        </w:tc>
        <w:tc>
          <w:tcPr>
            <w:tcW w:w="5598" w:type="dxa"/>
            <w:tcPrChange w:id="1052"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53"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54" w:author="Kelvin Ang" w:date="2014-11-09T10:04:00Z">
              <w:r w:rsidDel="00552328">
                <w:delText xml:space="preserve">user </w:delText>
              </w:r>
            </w:del>
            <w:r>
              <w:t>hashtags.</w:t>
            </w:r>
          </w:p>
        </w:tc>
      </w:tr>
      <w:tr w:rsidR="0092526E" w:rsidRPr="000F6BFC" w14:paraId="0384CE97" w14:textId="77777777" w:rsidTr="00552328">
        <w:trPr>
          <w:jc w:val="center"/>
          <w:trPrChange w:id="105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6"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057" w:author="Kelvin Ang" w:date="2014-11-09T10:03:00Z">
                  <w:rPr>
                    <w:b w:val="0"/>
                  </w:rPr>
                </w:rPrChange>
              </w:rPr>
            </w:pPr>
            <w:proofErr w:type="spellStart"/>
            <w:r w:rsidRPr="00890FE4">
              <w:rPr>
                <w:rFonts w:ascii="Consolas" w:hAnsi="Consolas" w:cs="Consolas"/>
                <w:b w:val="0"/>
                <w:sz w:val="20"/>
                <w:szCs w:val="20"/>
                <w:rPrChange w:id="1058" w:author="Kelvin Ang" w:date="2014-11-09T10:03:00Z">
                  <w:rPr>
                    <w:b w:val="0"/>
                  </w:rPr>
                </w:rPrChange>
              </w:rPr>
              <w:t>getList</w:t>
            </w:r>
            <w:proofErr w:type="spellEnd"/>
            <w:r w:rsidRPr="00890FE4">
              <w:rPr>
                <w:rFonts w:ascii="Consolas" w:hAnsi="Consolas" w:cs="Consolas"/>
                <w:b w:val="0"/>
                <w:sz w:val="20"/>
                <w:szCs w:val="20"/>
                <w:rPrChange w:id="1059" w:author="Kelvin Ang" w:date="2014-11-09T10:03:00Z">
                  <w:rPr>
                    <w:b w:val="0"/>
                  </w:rPr>
                </w:rPrChange>
              </w:rPr>
              <w:t>(): List&lt;Task&gt;</w:t>
            </w:r>
          </w:p>
        </w:tc>
        <w:tc>
          <w:tcPr>
            <w:tcW w:w="5598" w:type="dxa"/>
            <w:tcPrChange w:id="1060"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6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2"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63" w:author="Kelvin Ang" w:date="2014-11-09T10:03:00Z">
                  <w:rPr>
                    <w:b w:val="0"/>
                  </w:rPr>
                </w:rPrChange>
              </w:rPr>
            </w:pPr>
            <w:proofErr w:type="spellStart"/>
            <w:r w:rsidRPr="00890FE4">
              <w:rPr>
                <w:rFonts w:ascii="Consolas" w:hAnsi="Consolas" w:cs="Consolas"/>
                <w:b w:val="0"/>
                <w:sz w:val="20"/>
                <w:szCs w:val="20"/>
                <w:rPrChange w:id="1064" w:author="Kelvin Ang" w:date="2014-11-09T10:03:00Z">
                  <w:rPr>
                    <w:b w:val="0"/>
                  </w:rPr>
                </w:rPrChange>
              </w:rPr>
              <w:t>getHashtagsSelected</w:t>
            </w:r>
            <w:proofErr w:type="spellEnd"/>
            <w:r w:rsidRPr="00890FE4">
              <w:rPr>
                <w:rFonts w:ascii="Consolas" w:hAnsi="Consolas" w:cs="Consolas"/>
                <w:b w:val="0"/>
                <w:sz w:val="20"/>
                <w:szCs w:val="20"/>
                <w:rPrChange w:id="1065" w:author="Kelvin Ang" w:date="2014-11-09T10:03:00Z">
                  <w:rPr>
                    <w:b w:val="0"/>
                  </w:rPr>
                </w:rPrChange>
              </w:rPr>
              <w:t xml:space="preserve">(): </w:t>
            </w:r>
            <w:proofErr w:type="spellStart"/>
            <w:r w:rsidRPr="00890FE4">
              <w:rPr>
                <w:rFonts w:ascii="Consolas" w:hAnsi="Consolas" w:cs="Consolas"/>
                <w:b w:val="0"/>
                <w:sz w:val="20"/>
                <w:szCs w:val="20"/>
                <w:rPrChange w:id="1066" w:author="Kelvin Ang" w:date="2014-11-09T10:03:00Z">
                  <w:rPr>
                    <w:b w:val="0"/>
                  </w:rPr>
                </w:rPrChange>
              </w:rPr>
              <w:t>int</w:t>
            </w:r>
            <w:proofErr w:type="spellEnd"/>
          </w:p>
        </w:tc>
        <w:tc>
          <w:tcPr>
            <w:tcW w:w="5598" w:type="dxa"/>
            <w:tcPrChange w:id="1067"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6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9"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70" w:author="Kelvin Ang" w:date="2014-11-09T10:03:00Z">
                  <w:rPr>
                    <w:b w:val="0"/>
                  </w:rPr>
                </w:rPrChange>
              </w:rPr>
            </w:pPr>
            <w:proofErr w:type="spellStart"/>
            <w:r w:rsidRPr="00890FE4">
              <w:rPr>
                <w:rFonts w:ascii="Consolas" w:hAnsi="Consolas" w:cs="Consolas"/>
                <w:b w:val="0"/>
                <w:sz w:val="20"/>
                <w:szCs w:val="20"/>
                <w:rPrChange w:id="1071" w:author="Kelvin Ang" w:date="2014-11-09T10:03:00Z">
                  <w:rPr>
                    <w:b w:val="0"/>
                  </w:rPr>
                </w:rPrChange>
              </w:rPr>
              <w:t>getTasksSelected</w:t>
            </w:r>
            <w:proofErr w:type="spellEnd"/>
            <w:r w:rsidRPr="00890FE4">
              <w:rPr>
                <w:rFonts w:ascii="Consolas" w:hAnsi="Consolas" w:cs="Consolas"/>
                <w:b w:val="0"/>
                <w:sz w:val="20"/>
                <w:szCs w:val="20"/>
                <w:rPrChange w:id="1072" w:author="Kelvin Ang" w:date="2014-11-09T10:03:00Z">
                  <w:rPr>
                    <w:b w:val="0"/>
                  </w:rPr>
                </w:rPrChange>
              </w:rPr>
              <w:t>(): List&lt;Integer&gt;</w:t>
            </w:r>
          </w:p>
        </w:tc>
        <w:tc>
          <w:tcPr>
            <w:tcW w:w="5598" w:type="dxa"/>
            <w:tcPrChange w:id="1073" w:author="Kelvin Ang" w:date="2014-11-09T10:03:00Z">
              <w:tcPr>
                <w:tcW w:w="4803" w:type="dxa"/>
              </w:tcPr>
            </w:tcPrChange>
          </w:tcPr>
          <w:p w14:paraId="0272C2D6" w14:textId="36610A7B" w:rsidR="0092526E" w:rsidRPr="00E87421" w:rsidRDefault="0092526E" w:rsidP="00BC6930">
            <w:pPr>
              <w:keepNext/>
              <w:cnfStyle w:val="000000000000" w:firstRow="0" w:lastRow="0" w:firstColumn="0" w:lastColumn="0" w:oddVBand="0" w:evenVBand="0" w:oddHBand="0" w:evenHBand="0" w:firstRowFirstColumn="0" w:firstRowLastColumn="0" w:lastRowFirstColumn="0" w:lastRowLastColumn="0"/>
              <w:pPrChange w:id="1074" w:author="Kelvin Ang" w:date="2014-11-09T10:14:00Z">
                <w:pPr>
                  <w:keepNext/>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075"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1076" w:author="Kelvin Ang" w:date="2014-11-09T10:13:00Z">
          <w:pPr>
            <w:pStyle w:val="Caption"/>
            <w:jc w:val="center"/>
          </w:pPr>
        </w:pPrChange>
      </w:pPr>
      <w:del w:id="1077"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078" w:author="Kelvin Ang" w:date="2014-11-09T10:03:00Z">
        <w:r w:rsidDel="00890FE4">
          <w:delText>-</w:delText>
        </w:r>
      </w:del>
      <w:del w:id="1079"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80" w:name="_Toc403221034"/>
      <w:bookmarkStart w:id="1081" w:name="_Toc403287956"/>
      <w:r>
        <w:lastRenderedPageBreak/>
        <w:t>4</w:t>
      </w:r>
      <w:r w:rsidR="0092526E" w:rsidRPr="00B9366F">
        <w:t>.2.1 Action and Hint System</w:t>
      </w:r>
      <w:bookmarkEnd w:id="1080"/>
      <w:bookmarkEnd w:id="108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55pt;height:291.2pt" o:ole="">
            <v:imagedata r:id="rId54" o:title="" cropbottom="17375f" cropleft="33354f"/>
          </v:shape>
          <o:OLEObject Type="Embed" ProgID="Visio.Drawing.15" ShapeID="_x0000_i1030" DrawAspect="Content" ObjectID="_1477036949"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1082" w:author="Kelvin Ang" w:date="2014-11-09T10:50:00Z">
        <w:r w:rsidRPr="000F6BFC" w:rsidDel="001C5E26">
          <w:rPr>
            <w:u w:val="single"/>
          </w:rPr>
          <w:delText>pattern</w:delText>
        </w:r>
      </w:del>
      <w:ins w:id="1083"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84"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85" w:author="Kelvin Ang" w:date="2014-11-09T10:08:00Z">
          <w:tblPr>
            <w:tblStyle w:val="TableGrid"/>
            <w:tblW w:w="0" w:type="auto"/>
            <w:tblLook w:val="04A0" w:firstRow="1" w:lastRow="0" w:firstColumn="1" w:lastColumn="0" w:noHBand="0" w:noVBand="1"/>
          </w:tblPr>
        </w:tblPrChange>
      </w:tblPr>
      <w:tblGrid>
        <w:gridCol w:w="738"/>
        <w:gridCol w:w="8838"/>
        <w:tblGridChange w:id="1086">
          <w:tblGrid>
            <w:gridCol w:w="9350"/>
            <w:gridCol w:w="9350"/>
          </w:tblGrid>
        </w:tblGridChange>
      </w:tblGrid>
      <w:tr w:rsidR="00E02FC6" w:rsidRPr="000F6BFC" w14:paraId="55AD36E3" w14:textId="31E4D5AD" w:rsidTr="00E02FC6">
        <w:tc>
          <w:tcPr>
            <w:tcW w:w="738" w:type="dxa"/>
            <w:tcPrChange w:id="1087" w:author="Kelvin Ang" w:date="2014-11-09T10:08:00Z">
              <w:tcPr>
                <w:tcW w:w="9350" w:type="dxa"/>
              </w:tcPr>
            </w:tcPrChange>
          </w:tcPr>
          <w:p w14:paraId="1C67D042" w14:textId="7AFF8991" w:rsidR="00E02FC6" w:rsidRPr="000F6BFC" w:rsidRDefault="00E02FC6" w:rsidP="000F5FA9">
            <w:pPr>
              <w:keepNext/>
            </w:pPr>
            <w:ins w:id="1088" w:author="Kelvin Ang" w:date="2014-11-09T10:07:00Z">
              <w:r w:rsidRPr="000F6BFC">
                <w:t xml:space="preserve">Note: </w:t>
              </w:r>
            </w:ins>
            <w:del w:id="1089"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90" w:author="Kelvin Ang" w:date="2014-11-09T10:08:00Z">
              <w:tcPr>
                <w:tcW w:w="9350" w:type="dxa"/>
              </w:tcPr>
            </w:tcPrChange>
          </w:tcPr>
          <w:p w14:paraId="32E61417" w14:textId="25484083" w:rsidR="00E02FC6" w:rsidRPr="000F6BFC" w:rsidDel="00E02FC6" w:rsidRDefault="00E02FC6" w:rsidP="00890AD1">
            <w:pPr>
              <w:keepNext/>
              <w:rPr>
                <w:ins w:id="1091" w:author="Kelvin Ang" w:date="2014-11-09T10:07:00Z"/>
              </w:rPr>
              <w:pPrChange w:id="1092" w:author="Kelvin Ang" w:date="2014-11-09T10:20:00Z">
                <w:pPr>
                  <w:keepNext/>
                </w:pPr>
              </w:pPrChange>
            </w:pPr>
            <w:ins w:id="1093" w:author="Kelvin Ang" w:date="2014-11-09T10:07:00Z">
              <w:r w:rsidRPr="000F6BFC">
                <w:t xml:space="preserve">Only critical APIs </w:t>
              </w:r>
              <w:r>
                <w:t xml:space="preserve">and relationships </w:t>
              </w:r>
              <w:r w:rsidRPr="000F6BFC">
                <w:t xml:space="preserve">are shown in this </w:t>
              </w:r>
            </w:ins>
            <w:ins w:id="1094" w:author="Kelvin Ang" w:date="2014-11-09T10:20:00Z">
              <w:r w:rsidR="00890AD1">
                <w:t>c</w:t>
              </w:r>
            </w:ins>
            <w:ins w:id="1095" w:author="Kelvin Ang" w:date="2014-11-09T10:07:00Z">
              <w:r w:rsidRPr="000F6BFC">
                <w:t xml:space="preserve">lass </w:t>
              </w:r>
            </w:ins>
            <w:ins w:id="1096" w:author="Kelvin Ang" w:date="2014-11-09T10:20:00Z">
              <w:r w:rsidR="00890AD1">
                <w:t>d</w:t>
              </w:r>
            </w:ins>
            <w:ins w:id="1097"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98" w:author="Kelvin Ang" w:date="2014-11-09T10:47:00Z"/>
        </w:rPr>
      </w:pPr>
      <w:r w:rsidRPr="000F6BFC">
        <w:br/>
      </w:r>
      <w:bookmarkStart w:id="1099" w:name="_Toc403221035"/>
      <w:proofErr w:type="spellStart"/>
      <w:ins w:id="1100" w:author="Kelvin Ang" w:date="2014-11-09T10:16:00Z">
        <w:r w:rsidR="00890AD1" w:rsidRPr="00890AD1">
          <w:rPr>
            <w:i/>
            <w:rPrChange w:id="1101" w:author="Kelvin Ang" w:date="2014-11-09T10:17:00Z">
              <w:rPr/>
            </w:rPrChange>
          </w:rPr>
          <w:t>ActionHintSystemActual</w:t>
        </w:r>
        <w:proofErr w:type="spellEnd"/>
        <w:r w:rsidR="00890AD1">
          <w:t xml:space="preserve"> is responsible for interpreting and creating </w:t>
        </w:r>
        <w:r w:rsidR="00890AD1" w:rsidRPr="00890AD1">
          <w:rPr>
            <w:i/>
            <w:rPrChange w:id="1102" w:author="Kelvin Ang" w:date="2014-11-09T10:18:00Z">
              <w:rPr/>
            </w:rPrChange>
          </w:rPr>
          <w:t>Action</w:t>
        </w:r>
        <w:r w:rsidR="00890AD1">
          <w:t>s</w:t>
        </w:r>
      </w:ins>
      <w:ins w:id="1103" w:author="Kelvin Ang" w:date="2014-11-09T10:18:00Z">
        <w:r w:rsidR="00890AD1">
          <w:t xml:space="preserve"> from user commands</w:t>
        </w:r>
      </w:ins>
      <w:ins w:id="1104" w:author="Kelvin Ang" w:date="2014-11-09T10:16:00Z">
        <w:r w:rsidR="00890AD1">
          <w:t>.</w:t>
        </w:r>
      </w:ins>
      <w:ins w:id="1105" w:author="Kelvin Ang" w:date="2014-11-09T10:18:00Z">
        <w:r w:rsidR="00890AD1">
          <w:t xml:space="preserve"> </w:t>
        </w:r>
        <w:r w:rsidR="00890AD1" w:rsidRPr="00890AD1">
          <w:rPr>
            <w:i/>
            <w:rPrChange w:id="1106" w:author="Kelvin Ang" w:date="2014-11-09T10:18:00Z">
              <w:rPr/>
            </w:rPrChange>
          </w:rPr>
          <w:t>Action</w:t>
        </w:r>
        <w:r w:rsidR="00890AD1" w:rsidRPr="00890AD1">
          <w:rPr>
            <w:rPrChange w:id="1107" w:author="Kelvin Ang" w:date="2014-11-09T10:19:00Z">
              <w:rPr/>
            </w:rPrChange>
          </w:rPr>
          <w:t>s</w:t>
        </w:r>
        <w:r w:rsidR="00890AD1">
          <w:t xml:space="preserve"> </w:t>
        </w:r>
      </w:ins>
      <w:ins w:id="1108" w:author="Kelvin Ang" w:date="2014-11-09T10:19:00Z">
        <w:r w:rsidR="00890AD1">
          <w:t>encapsulates</w:t>
        </w:r>
      </w:ins>
      <w:ins w:id="1109" w:author="Kelvin Ang" w:date="2014-11-09T10:18:00Z">
        <w:r w:rsidR="00890AD1">
          <w:t xml:space="preserve"> a complete </w:t>
        </w:r>
      </w:ins>
      <w:ins w:id="1110" w:author="Kelvin Ang" w:date="2014-11-09T10:19:00Z">
        <w:r w:rsidR="00890AD1">
          <w:t>specification</w:t>
        </w:r>
      </w:ins>
      <w:ins w:id="1111" w:author="Kelvin Ang" w:date="2014-11-09T10:18:00Z">
        <w:r w:rsidR="00890AD1">
          <w:t xml:space="preserve"> of a command (to be elaborated in the next section).</w:t>
        </w:r>
      </w:ins>
      <w:ins w:id="1112" w:author="Kelvin Ang" w:date="2014-11-09T10:16:00Z">
        <w:r w:rsidR="00890AD1">
          <w:t xml:space="preserve"> These </w:t>
        </w:r>
      </w:ins>
      <w:ins w:id="1113" w:author="Kelvin Ang" w:date="2014-11-09T10:18:00Z">
        <w:r w:rsidR="00890AD1" w:rsidRPr="00890AD1">
          <w:rPr>
            <w:i/>
            <w:rPrChange w:id="1114" w:author="Kelvin Ang" w:date="2014-11-09T10:19:00Z">
              <w:rPr/>
            </w:rPrChange>
          </w:rPr>
          <w:t>A</w:t>
        </w:r>
      </w:ins>
      <w:ins w:id="1115" w:author="Kelvin Ang" w:date="2014-11-09T10:16:00Z">
        <w:r w:rsidR="00890AD1" w:rsidRPr="00890AD1">
          <w:rPr>
            <w:i/>
            <w:rPrChange w:id="1116" w:author="Kelvin Ang" w:date="2014-11-09T10:19:00Z">
              <w:rPr/>
            </w:rPrChange>
          </w:rPr>
          <w:t>ction</w:t>
        </w:r>
        <w:r w:rsidR="00890AD1">
          <w:t xml:space="preserve">s are passed to </w:t>
        </w:r>
        <w:proofErr w:type="spellStart"/>
        <w:r w:rsidR="00890AD1" w:rsidRPr="00890AD1">
          <w:rPr>
            <w:i/>
            <w:rPrChange w:id="1117" w:author="Kelvin Ang" w:date="2014-11-09T10:19:00Z">
              <w:rPr/>
            </w:rPrChange>
          </w:rPr>
          <w:t>ActionInvoker</w:t>
        </w:r>
        <w:proofErr w:type="spellEnd"/>
        <w:r w:rsidR="00890AD1">
          <w:t xml:space="preserve"> for execution. The </w:t>
        </w:r>
        <w:proofErr w:type="spellStart"/>
        <w:r w:rsidR="00890AD1" w:rsidRPr="00890AD1">
          <w:rPr>
            <w:i/>
            <w:rPrChange w:id="1118"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119" w:author="Kelvin Ang" w:date="2014-11-09T10:16:00Z"/>
        </w:rPr>
      </w:pPr>
      <w:ins w:id="1120" w:author="Kelvin Ang" w:date="2014-11-09T10:47:00Z">
        <w:r>
          <w:t xml:space="preserve">The </w:t>
        </w:r>
        <w:proofErr w:type="spellStart"/>
        <w:r w:rsidRPr="006777FD">
          <w:rPr>
            <w:i/>
            <w:rPrChange w:id="1121" w:author="Kelvin Ang" w:date="2014-11-09T10:48:00Z">
              <w:rPr/>
            </w:rPrChange>
          </w:rPr>
          <w:t>ActionInvoker</w:t>
        </w:r>
        <w:proofErr w:type="spellEnd"/>
        <w:r>
          <w:t xml:space="preserve"> is a </w:t>
        </w:r>
        <w:r w:rsidRPr="006777FD">
          <w:rPr>
            <w:u w:val="single"/>
            <w:rPrChange w:id="1122" w:author="Kelvin Ang" w:date="2014-11-09T10:48:00Z">
              <w:rPr/>
            </w:rPrChange>
          </w:rPr>
          <w:t>Sing</w:t>
        </w:r>
        <w:r w:rsidR="006777FD" w:rsidRPr="006777FD">
          <w:rPr>
            <w:u w:val="single"/>
            <w:rPrChange w:id="1123" w:author="Kelvin Ang" w:date="2014-11-09T10:48:00Z">
              <w:rPr/>
            </w:rPrChange>
          </w:rPr>
          <w:t>leton</w:t>
        </w:r>
        <w:r w:rsidR="006777FD">
          <w:t xml:space="preserve"> class as there should only be one command queue operating on the </w:t>
        </w:r>
        <w:r w:rsidR="006777FD" w:rsidRPr="006777FD">
          <w:rPr>
            <w:i/>
            <w:rPrChange w:id="1124" w:author="Kelvin Ang" w:date="2014-11-09T10:48:00Z">
              <w:rPr/>
            </w:rPrChange>
          </w:rPr>
          <w:t>Task</w:t>
        </w:r>
        <w:r w:rsidR="006777FD">
          <w:t xml:space="preserve"> list at any instance of time.</w:t>
        </w:r>
      </w:ins>
    </w:p>
    <w:p w14:paraId="3C1362CC" w14:textId="1679ABB1" w:rsidR="00E02FC6" w:rsidRDefault="00E02FC6" w:rsidP="00E02FC6">
      <w:pPr>
        <w:keepNext/>
        <w:rPr>
          <w:ins w:id="1125" w:author="Kelvin Ang" w:date="2014-11-09T10:11:00Z"/>
        </w:rPr>
      </w:pPr>
      <w:ins w:id="1126" w:author="Kelvin Ang" w:date="2014-11-09T10:11:00Z">
        <w:r>
          <w:t xml:space="preserve">A quick overview of the methods specified by the </w:t>
        </w:r>
      </w:ins>
      <w:proofErr w:type="spellStart"/>
      <w:ins w:id="1127" w:author="Kelvin Ang" w:date="2014-11-09T10:13:00Z">
        <w:r>
          <w:rPr>
            <w:i/>
          </w:rPr>
          <w:t>ActionHintSystem</w:t>
        </w:r>
      </w:ins>
      <w:proofErr w:type="spellEnd"/>
      <w:ins w:id="1128" w:author="Kelvin Ang" w:date="2014-11-09T10:11:00Z">
        <w:r w:rsidR="000F4480">
          <w:t xml:space="preserve"> interface is sho</w:t>
        </w:r>
      </w:ins>
      <w:ins w:id="1129"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13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131" w:author="Kelvin Ang" w:date="2014-11-09T10:11:00Z"/>
              </w:rPr>
            </w:pPr>
            <w:ins w:id="1132"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133" w:author="Kelvin Ang" w:date="2014-11-09T10:11:00Z"/>
              </w:rPr>
            </w:pPr>
            <w:ins w:id="1134"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13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136" w:author="Kelvin Ang" w:date="2014-11-09T10:11:00Z"/>
                <w:rFonts w:ascii="Consolas" w:hAnsi="Consolas" w:cs="Consolas"/>
                <w:b w:val="0"/>
                <w:sz w:val="20"/>
                <w:szCs w:val="20"/>
              </w:rPr>
            </w:pPr>
            <w:proofErr w:type="spellStart"/>
            <w:ins w:id="1137"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138" w:author="Kelvin Ang" w:date="2014-11-09T10:11:00Z"/>
              </w:rPr>
            </w:pPr>
            <w:ins w:id="1139" w:author="Kelvin Ang" w:date="2014-11-09T10:11:00Z">
              <w:r>
                <w:t>Parses, interprets, and executes a user command.</w:t>
              </w:r>
            </w:ins>
          </w:p>
        </w:tc>
      </w:tr>
      <w:tr w:rsidR="00E02FC6" w:rsidRPr="000F6BFC" w14:paraId="49B552F2" w14:textId="77777777" w:rsidTr="0011373D">
        <w:trPr>
          <w:jc w:val="center"/>
          <w:ins w:id="114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141" w:author="Kelvin Ang" w:date="2014-11-09T10:11:00Z"/>
                <w:rFonts w:ascii="Consolas" w:hAnsi="Consolas" w:cs="Consolas"/>
                <w:b w:val="0"/>
                <w:sz w:val="20"/>
                <w:szCs w:val="20"/>
              </w:rPr>
            </w:pPr>
            <w:proofErr w:type="spellStart"/>
            <w:ins w:id="1142"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143" w:author="Kelvin Ang" w:date="2014-11-09T10:11:00Z"/>
              </w:rPr>
              <w:pPrChange w:id="1144"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145" w:author="Kelvin Ang" w:date="2014-11-09T10:11:00Z">
              <w:r>
                <w:t>Generates a dynamic hint based on the current user command.</w:t>
              </w:r>
            </w:ins>
          </w:p>
        </w:tc>
      </w:tr>
    </w:tbl>
    <w:p w14:paraId="6A9F784B" w14:textId="77777777" w:rsidR="00E02FC6" w:rsidRDefault="00E02FC6">
      <w:pPr>
        <w:rPr>
          <w:ins w:id="1146" w:author="Kelvin Ang" w:date="2014-11-09T10:08:00Z"/>
          <w:rFonts w:asciiTheme="majorHAnsi" w:eastAsiaTheme="majorEastAsia" w:hAnsiTheme="majorHAnsi" w:cstheme="majorBidi"/>
          <w:color w:val="365F91" w:themeColor="accent1" w:themeShade="BF"/>
          <w:sz w:val="36"/>
          <w:szCs w:val="24"/>
        </w:rPr>
      </w:pPr>
      <w:ins w:id="1147"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148" w:author="Kelvin Ang" w:date="2014-11-09T10:26:00Z">
        <w:r w:rsidR="00A1674C">
          <w:t xml:space="preserve">Parsing and </w:t>
        </w:r>
      </w:ins>
      <w:r w:rsidR="0092526E" w:rsidRPr="000F6BFC">
        <w:t>Executing Commands</w:t>
      </w:r>
      <w:bookmarkEnd w:id="1099"/>
    </w:p>
    <w:p w14:paraId="611E606D" w14:textId="7F056586" w:rsidR="0092526E" w:rsidDel="00AC79F9" w:rsidRDefault="0092526E" w:rsidP="00AC79F9">
      <w:pPr>
        <w:pStyle w:val="NoSpacing"/>
        <w:rPr>
          <w:del w:id="1149" w:author="Kelvin Ang" w:date="2014-11-09T10:53:00Z"/>
        </w:rPr>
        <w:pPrChange w:id="1150" w:author="Kelvin Ang" w:date="2014-11-09T10:53:00Z">
          <w:pPr/>
        </w:pPrChange>
      </w:pPr>
      <w:del w:id="1151"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152" w:author="Kelvin Ang" w:date="2014-11-09T10:53:00Z">
        <w:r w:rsidRPr="000F6BFC" w:rsidDel="00AC79F9">
          <w:delText xml:space="preserve">class </w:delText>
        </w:r>
      </w:del>
      <w:r w:rsidRPr="000F6BFC">
        <w:t>parses</w:t>
      </w:r>
      <w:ins w:id="1153" w:author="Kelvin Ang" w:date="2014-11-09T10:30:00Z">
        <w:r w:rsidR="000F4480">
          <w:t xml:space="preserve"> user input</w:t>
        </w:r>
      </w:ins>
      <w:ins w:id="1154"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155" w:author="Kelvin Ang" w:date="2014-11-09T10:24:00Z">
        <w:r w:rsidR="00A1674C">
          <w:t xml:space="preserve"> are sent to </w:t>
        </w:r>
        <w:proofErr w:type="spellStart"/>
        <w:r w:rsidR="00A1674C" w:rsidRPr="00A1674C">
          <w:rPr>
            <w:i/>
            <w:rPrChange w:id="1156" w:author="Kelvin Ang" w:date="2014-11-09T10:24:00Z">
              <w:rPr/>
            </w:rPrChange>
          </w:rPr>
          <w:t>ActionInvoker</w:t>
        </w:r>
        <w:proofErr w:type="spellEnd"/>
        <w:r w:rsidR="00A1674C">
          <w:t xml:space="preserve"> for execution and</w:t>
        </w:r>
      </w:ins>
      <w:r w:rsidRPr="000F6BFC">
        <w:t xml:space="preserve">, if undoable, are stored in a history stack. These </w:t>
      </w:r>
      <w:del w:id="1157" w:author="Kelvin Ang" w:date="2014-11-09T10:32:00Z">
        <w:r w:rsidRPr="002647DC" w:rsidDel="002647DC">
          <w:rPr>
            <w:i/>
            <w:rPrChange w:id="1158" w:author="Kelvin Ang" w:date="2014-11-09T10:32:00Z">
              <w:rPr/>
            </w:rPrChange>
          </w:rPr>
          <w:delText xml:space="preserve">actions </w:delText>
        </w:r>
      </w:del>
      <w:ins w:id="1159" w:author="Kelvin Ang" w:date="2014-11-09T10:32:00Z">
        <w:r w:rsidR="002647DC" w:rsidRPr="002647DC">
          <w:rPr>
            <w:i/>
            <w:rPrChange w:id="1160"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161" w:author="Kelvin Ang" w:date="2014-11-09T10:24:00Z">
        <w:r w:rsidR="00A1674C">
          <w:t xml:space="preserve"> of </w:t>
        </w:r>
        <w:proofErr w:type="spellStart"/>
        <w:r w:rsidR="00A1674C" w:rsidRPr="00A1674C">
          <w:rPr>
            <w:i/>
            <w:rPrChange w:id="1162" w:author="Kelvin Ang" w:date="2014-11-09T10:24:00Z">
              <w:rPr/>
            </w:rPrChange>
          </w:rPr>
          <w:t>ActionInvoker</w:t>
        </w:r>
      </w:ins>
      <w:proofErr w:type="spellEnd"/>
      <w:r w:rsidRPr="000F6BFC">
        <w:t>.</w:t>
      </w:r>
    </w:p>
    <w:p w14:paraId="1B03C096" w14:textId="77777777" w:rsidR="00AC79F9" w:rsidRDefault="00AC79F9" w:rsidP="0092526E">
      <w:pPr>
        <w:pStyle w:val="NoSpacing"/>
        <w:rPr>
          <w:ins w:id="1163" w:author="Kelvin Ang" w:date="2014-11-09T10:53:00Z"/>
        </w:rPr>
      </w:pPr>
    </w:p>
    <w:p w14:paraId="7AEA0737" w14:textId="77777777" w:rsidR="00AC79F9" w:rsidRDefault="00AC79F9" w:rsidP="00AC79F9">
      <w:pPr>
        <w:pStyle w:val="NoSpacing"/>
        <w:rPr>
          <w:ins w:id="1164" w:author="Kelvin Ang" w:date="2014-11-09T10:53:00Z"/>
        </w:rPr>
        <w:pPrChange w:id="1165" w:author="Kelvin Ang" w:date="2014-11-09T10:53:00Z">
          <w:pPr/>
        </w:pPrChange>
      </w:pPr>
    </w:p>
    <w:p w14:paraId="65662AB5" w14:textId="7F23C9DB" w:rsidR="0092526E" w:rsidDel="001C5E26" w:rsidRDefault="00AC79F9" w:rsidP="00AC79F9">
      <w:pPr>
        <w:rPr>
          <w:del w:id="1166" w:author="Kelvin Ang" w:date="2014-11-09T10:50:00Z"/>
        </w:rPr>
        <w:pPrChange w:id="1167" w:author="Kelvin Ang" w:date="2014-11-09T10:53:00Z">
          <w:pPr/>
        </w:pPrChange>
      </w:pPr>
      <w:ins w:id="1168"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169" w:author="Kelvin Ang" w:date="2014-11-09T10:50:00Z"/>
        </w:rPr>
        <w:pPrChange w:id="1170" w:author="Kelvin Ang" w:date="2014-11-09T10:53:00Z">
          <w:pPr>
            <w:pStyle w:val="NoSpacing"/>
          </w:pPr>
        </w:pPrChange>
      </w:pPr>
    </w:p>
    <w:p w14:paraId="1B815E4A" w14:textId="1518239F" w:rsidR="0092526E" w:rsidDel="00E02FC6" w:rsidRDefault="0092526E" w:rsidP="0092526E">
      <w:pPr>
        <w:rPr>
          <w:del w:id="1171" w:author="Kelvin Ang" w:date="2014-11-09T10:08:00Z"/>
        </w:rPr>
      </w:pPr>
      <w:del w:id="1172"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173" w:author="Kelvin Ang" w:date="2014-11-09T10:35:00Z">
        <w:r w:rsidDel="006A7EAA">
          <w:delText xml:space="preserve"> </w:delText>
        </w:r>
      </w:del>
      <w:del w:id="1174" w:author="Kelvin Ang" w:date="2014-11-09T10:28:00Z">
        <w:r w:rsidDel="00A1674C">
          <w:delText xml:space="preserve">These methods are </w:delText>
        </w:r>
      </w:del>
      <w:ins w:id="1175" w:author="Kelvin Ang" w:date="2014-11-09T10:28:00Z">
        <w:r w:rsidR="00A1674C">
          <w:t xml:space="preserve">A summary of all mandatory methods and fields are </w:t>
        </w:r>
      </w:ins>
      <w:del w:id="1176" w:author="Kelvin Ang" w:date="2014-11-09T10:28:00Z">
        <w:r w:rsidDel="00A1674C">
          <w:delText xml:space="preserve">shown </w:delText>
        </w:r>
      </w:del>
      <w:ins w:id="1177" w:author="Kelvin Ang" w:date="2014-11-09T10:28:00Z">
        <w:r w:rsidR="00A1674C">
          <w:t xml:space="preserve">shown </w:t>
        </w:r>
      </w:ins>
      <w:ins w:id="1178" w:author="Kelvin Ang" w:date="2014-11-09T10:54:00Z">
        <w:r w:rsidR="00AC79F9">
          <w:t>below</w:t>
        </w:r>
      </w:ins>
      <w:del w:id="1179"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180"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81"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82">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8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4"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85"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rPr>
                </w:rPrChange>
              </w:rPr>
            </w:pPr>
            <w:r w:rsidRPr="0042742F">
              <w:rPr>
                <w:rFonts w:ascii="Consolas" w:hAnsi="Consolas" w:cs="Consolas"/>
                <w:b w:val="0"/>
                <w:sz w:val="20"/>
                <w:szCs w:val="20"/>
                <w:rPrChange w:id="1189" w:author="Kelvin Ang" w:date="2014-11-09T10:37:00Z">
                  <w:rPr>
                    <w:b w:val="0"/>
                  </w:rPr>
                </w:rPrChange>
              </w:rPr>
              <w:t>DICTIONARY: String[]</w:t>
            </w:r>
          </w:p>
        </w:tc>
        <w:tc>
          <w:tcPr>
            <w:tcW w:w="6048" w:type="dxa"/>
            <w:tcPrChange w:id="1190" w:author="Kelvin Ang" w:date="2014-11-09T10:37:00Z">
              <w:tcPr>
                <w:tcW w:w="4803" w:type="dxa"/>
              </w:tcPr>
            </w:tcPrChange>
          </w:tcPr>
          <w:p w14:paraId="0C5CE19B" w14:textId="1BE8330A" w:rsidR="0092526E" w:rsidRPr="000F6BFC" w:rsidRDefault="0092526E" w:rsidP="0042742F">
            <w:pPr>
              <w:cnfStyle w:val="000000100000" w:firstRow="0" w:lastRow="0" w:firstColumn="0" w:lastColumn="0" w:oddVBand="0" w:evenVBand="0" w:oddHBand="1" w:evenHBand="0" w:firstRowFirstColumn="0" w:firstRowLastColumn="0" w:lastRowFirstColumn="0" w:lastRowLastColumn="0"/>
              <w:pPrChange w:id="1191"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192" w:author="Kelvin Ang" w:date="2014-11-09T10:38:00Z">
              <w:r w:rsidRPr="0042742F" w:rsidDel="0042742F">
                <w:rPr>
                  <w:i/>
                  <w:rPrChange w:id="1193" w:author="Kelvin Ang" w:date="2014-11-09T10:38:00Z">
                    <w:rPr/>
                  </w:rPrChange>
                </w:rPr>
                <w:delText>action</w:delText>
              </w:r>
            </w:del>
            <w:ins w:id="1194" w:author="Kelvin Ang" w:date="2014-11-09T10:38:00Z">
              <w:r w:rsidR="0042742F" w:rsidRPr="0042742F">
                <w:rPr>
                  <w:i/>
                  <w:rPrChange w:id="1195" w:author="Kelvin Ang" w:date="2014-11-09T10:38:00Z">
                    <w:rPr/>
                  </w:rPrChange>
                </w:rPr>
                <w:t>Action</w:t>
              </w:r>
            </w:ins>
            <w:r w:rsidRPr="000F6BFC">
              <w:t>.</w:t>
            </w:r>
          </w:p>
        </w:tc>
      </w:tr>
      <w:tr w:rsidR="00F06B49" w:rsidRPr="000F6BFC" w14:paraId="4053FE19" w14:textId="77777777" w:rsidTr="0042742F">
        <w:trPr>
          <w:jc w:val="center"/>
          <w:trPrChange w:id="119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97"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98" w:author="Kelvin Ang" w:date="2014-11-09T10:37:00Z">
                  <w:rPr>
                    <w:b w:val="0"/>
                    <w:u w:val="single"/>
                  </w:rPr>
                </w:rPrChange>
              </w:rPr>
            </w:pPr>
            <w:ins w:id="1199" w:author="Kelvin Ang" w:date="2014-11-09T10:34:00Z">
              <w:r w:rsidRPr="0042742F">
                <w:rPr>
                  <w:rFonts w:ascii="Consolas" w:hAnsi="Consolas" w:cs="Consolas"/>
                  <w:b w:val="0"/>
                  <w:sz w:val="20"/>
                  <w:szCs w:val="20"/>
                  <w:rPrChange w:id="1200" w:author="Kelvin Ang" w:date="2014-11-09T10:37:00Z">
                    <w:rPr>
                      <w:b w:val="0"/>
                    </w:rPr>
                  </w:rPrChange>
                </w:rPr>
                <w:t>EXECUTE_ERROR, EXECUTE_SUCCESS</w:t>
              </w:r>
            </w:ins>
            <w:del w:id="1201" w:author="Kelvin Ang" w:date="2014-11-09T10:34:00Z">
              <w:r w:rsidRPr="0042742F" w:rsidDel="00F06B49">
                <w:rPr>
                  <w:rFonts w:ascii="Consolas" w:hAnsi="Consolas" w:cs="Consolas"/>
                  <w:b w:val="0"/>
                  <w:sz w:val="20"/>
                  <w:szCs w:val="20"/>
                  <w:rPrChange w:id="1202" w:author="Kelvin Ang" w:date="2014-11-09T10:37:00Z">
                    <w:rPr>
                      <w:b w:val="0"/>
                      <w:u w:val="single"/>
                    </w:rPr>
                  </w:rPrChange>
                </w:rPr>
                <w:delText xml:space="preserve">isThisAction(String): </w:delText>
              </w:r>
            </w:del>
            <w:del w:id="1203" w:author="Kelvin Ang" w:date="2014-11-09T10:28:00Z">
              <w:r w:rsidRPr="0042742F" w:rsidDel="000F4480">
                <w:rPr>
                  <w:rFonts w:ascii="Consolas" w:hAnsi="Consolas" w:cs="Consolas"/>
                  <w:b w:val="0"/>
                  <w:sz w:val="20"/>
                  <w:szCs w:val="20"/>
                  <w:rPrChange w:id="1204" w:author="Kelvin Ang" w:date="2014-11-09T10:37:00Z">
                    <w:rPr>
                      <w:b w:val="0"/>
                      <w:u w:val="single"/>
                    </w:rPr>
                  </w:rPrChange>
                </w:rPr>
                <w:delText>boolean</w:delText>
              </w:r>
            </w:del>
          </w:p>
        </w:tc>
        <w:tc>
          <w:tcPr>
            <w:tcW w:w="6048" w:type="dxa"/>
            <w:tcPrChange w:id="1205"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06" w:author="Kelvin Ang" w:date="2014-11-09T10:34:00Z">
              <w:r w:rsidRPr="000F6BFC">
                <w:t>Status messages for execution.</w:t>
              </w:r>
            </w:ins>
            <w:del w:id="1207"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20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9"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0" w:author="Kelvin Ang" w:date="2014-11-09T10:37:00Z">
                  <w:rPr>
                    <w:b w:val="0"/>
                  </w:rPr>
                </w:rPrChange>
              </w:rPr>
            </w:pPr>
            <w:ins w:id="1211" w:author="Kelvin Ang" w:date="2014-11-09T10:34:00Z">
              <w:r w:rsidRPr="0042742F">
                <w:rPr>
                  <w:rFonts w:ascii="Consolas" w:hAnsi="Consolas" w:cs="Consolas"/>
                  <w:b w:val="0"/>
                  <w:sz w:val="20"/>
                  <w:szCs w:val="20"/>
                  <w:rPrChange w:id="1212" w:author="Kelvin Ang" w:date="2014-11-09T10:37:00Z">
                    <w:rPr>
                      <w:b w:val="0"/>
                    </w:rPr>
                  </w:rPrChange>
                </w:rPr>
                <w:t>UNDO_ERROR, UNDO_SUCCESS</w:t>
              </w:r>
            </w:ins>
            <w:del w:id="1213" w:author="Kelvin Ang" w:date="2014-11-09T10:34:00Z">
              <w:r w:rsidRPr="0042742F" w:rsidDel="00F06B49">
                <w:rPr>
                  <w:rFonts w:ascii="Consolas" w:hAnsi="Consolas" w:cs="Consolas"/>
                  <w:b w:val="0"/>
                  <w:sz w:val="20"/>
                  <w:szCs w:val="20"/>
                  <w:rPrChange w:id="1214" w:author="Kelvin Ang" w:date="2014-11-09T10:37:00Z">
                    <w:rPr>
                      <w:b w:val="0"/>
                    </w:rPr>
                  </w:rPrChange>
                </w:rPr>
                <w:delText>EXECUTE_ERROR, EXECUTE_SUCCESS</w:delText>
              </w:r>
            </w:del>
          </w:p>
        </w:tc>
        <w:tc>
          <w:tcPr>
            <w:tcW w:w="6048" w:type="dxa"/>
            <w:tcPrChange w:id="1215" w:author="Kelvin Ang" w:date="2014-11-09T10:37:00Z">
              <w:tcPr>
                <w:tcW w:w="4803" w:type="dxa"/>
              </w:tcPr>
            </w:tcPrChange>
          </w:tcPr>
          <w:p w14:paraId="6EEC2222" w14:textId="3F52ADBB" w:rsidR="00F06B49" w:rsidRPr="000F6BFC" w:rsidRDefault="0042742F" w:rsidP="0042742F">
            <w:pPr>
              <w:cnfStyle w:val="000000100000" w:firstRow="0" w:lastRow="0" w:firstColumn="0" w:lastColumn="0" w:oddVBand="0" w:evenVBand="0" w:oddHBand="1" w:evenHBand="0" w:firstRowFirstColumn="0" w:firstRowLastColumn="0" w:lastRowFirstColumn="0" w:lastRowLastColumn="0"/>
              <w:pPrChange w:id="1216" w:author="Kelvin Ang" w:date="2014-11-09T10:38:00Z">
                <w:pPr>
                  <w:cnfStyle w:val="000000100000" w:firstRow="0" w:lastRow="0" w:firstColumn="0" w:lastColumn="0" w:oddVBand="0" w:evenVBand="0" w:oddHBand="1" w:evenHBand="0" w:firstRowFirstColumn="0" w:firstRowLastColumn="0" w:lastRowFirstColumn="0" w:lastRowLastColumn="0"/>
                </w:pPr>
              </w:pPrChange>
            </w:pPr>
            <w:ins w:id="1217" w:author="Kelvin Ang" w:date="2014-11-09T10:34:00Z">
              <w:r>
                <w:t>Status messages for undo</w:t>
              </w:r>
              <w:r w:rsidR="00F06B49" w:rsidRPr="000F6BFC">
                <w:t>, if undoable.</w:t>
              </w:r>
            </w:ins>
            <w:del w:id="1218"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1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20" w:author="Kelvin Ang" w:date="2014-11-09T10:37:00Z">
              <w:tcPr>
                <w:tcW w:w="4010" w:type="dxa"/>
              </w:tcPr>
            </w:tcPrChange>
          </w:tcPr>
          <w:p w14:paraId="6AAE845D" w14:textId="2A7A6DF5" w:rsidR="00F06B49" w:rsidRPr="0042742F" w:rsidRDefault="00F06B49" w:rsidP="00D66A19">
            <w:pPr>
              <w:rPr>
                <w:rFonts w:ascii="Consolas" w:hAnsi="Consolas" w:cs="Consolas"/>
                <w:b w:val="0"/>
                <w:sz w:val="20"/>
                <w:szCs w:val="20"/>
                <w:rPrChange w:id="1221" w:author="Kelvin Ang" w:date="2014-11-09T10:37:00Z">
                  <w:rPr>
                    <w:b w:val="0"/>
                  </w:rPr>
                </w:rPrChange>
              </w:rPr>
              <w:pPrChange w:id="1222" w:author="Kelvin Ang" w:date="2014-11-09T10:36:00Z">
                <w:pPr/>
              </w:pPrChange>
            </w:pPr>
            <w:ins w:id="1223" w:author="Kelvin Ang" w:date="2014-11-09T10:34:00Z">
              <w:r w:rsidRPr="0042742F">
                <w:rPr>
                  <w:rFonts w:ascii="Consolas" w:hAnsi="Consolas" w:cs="Consolas"/>
                  <w:b w:val="0"/>
                  <w:sz w:val="20"/>
                  <w:szCs w:val="20"/>
                  <w:rPrChange w:id="1224" w:author="Kelvin Ang" w:date="2014-11-09T10:37:00Z">
                    <w:rPr>
                      <w:b w:val="0"/>
                    </w:rPr>
                  </w:rPrChange>
                </w:rPr>
                <w:t>HINT_MESSAGE</w:t>
              </w:r>
            </w:ins>
            <w:del w:id="1225" w:author="Kelvin Ang" w:date="2014-11-09T10:34:00Z">
              <w:r w:rsidRPr="0042742F" w:rsidDel="00F06B49">
                <w:rPr>
                  <w:rFonts w:ascii="Consolas" w:hAnsi="Consolas" w:cs="Consolas"/>
                  <w:b w:val="0"/>
                  <w:sz w:val="20"/>
                  <w:szCs w:val="20"/>
                  <w:rPrChange w:id="1226" w:author="Kelvin Ang" w:date="2014-11-09T10:37:00Z">
                    <w:rPr>
                      <w:b w:val="0"/>
                    </w:rPr>
                  </w:rPrChange>
                </w:rPr>
                <w:delText>UNDO_ERROR, UNDO_SUCCESS</w:delText>
              </w:r>
            </w:del>
          </w:p>
        </w:tc>
        <w:tc>
          <w:tcPr>
            <w:tcW w:w="6048" w:type="dxa"/>
            <w:tcPrChange w:id="1227"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28" w:author="Kelvin Ang" w:date="2014-11-09T10:34:00Z">
              <w:r>
                <w:t xml:space="preserve">The hint message to return when </w:t>
              </w:r>
              <w:proofErr w:type="spellStart"/>
              <w:proofErr w:type="gramStart"/>
              <w:r w:rsidRPr="0042742F">
                <w:rPr>
                  <w:rFonts w:ascii="Consolas" w:hAnsi="Consolas" w:cs="Consolas"/>
                  <w:sz w:val="20"/>
                  <w:szCs w:val="20"/>
                  <w:rPrChange w:id="1229" w:author="Kelvin Ang" w:date="2014-11-09T10:37:00Z">
                    <w:rPr/>
                  </w:rPrChange>
                </w:rPr>
                <w:t>getHint</w:t>
              </w:r>
              <w:proofErr w:type="spellEnd"/>
              <w:r w:rsidRPr="0042742F">
                <w:rPr>
                  <w:rFonts w:ascii="Consolas" w:hAnsi="Consolas" w:cs="Consolas"/>
                  <w:sz w:val="20"/>
                  <w:szCs w:val="20"/>
                  <w:rPrChange w:id="1230" w:author="Kelvin Ang" w:date="2014-11-09T10:37:00Z">
                    <w:rPr/>
                  </w:rPrChange>
                </w:rPr>
                <w:t>(</w:t>
              </w:r>
              <w:proofErr w:type="gramEnd"/>
              <w:r w:rsidRPr="0042742F">
                <w:rPr>
                  <w:rFonts w:ascii="Consolas" w:hAnsi="Consolas" w:cs="Consolas"/>
                  <w:sz w:val="20"/>
                  <w:szCs w:val="20"/>
                  <w:rPrChange w:id="1231" w:author="Kelvin Ang" w:date="2014-11-09T10:37:00Z">
                    <w:rPr/>
                  </w:rPrChange>
                </w:rPr>
                <w:t>)</w:t>
              </w:r>
              <w:r>
                <w:t xml:space="preserve"> is called.</w:t>
              </w:r>
            </w:ins>
            <w:del w:id="1232"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3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34"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35" w:author="Kelvin Ang" w:date="2014-11-09T10:37:00Z">
                  <w:rPr>
                    <w:b w:val="0"/>
                  </w:rPr>
                </w:rPrChange>
              </w:rPr>
            </w:pPr>
            <w:r w:rsidRPr="0042742F">
              <w:rPr>
                <w:rFonts w:ascii="Consolas" w:hAnsi="Consolas" w:cs="Consolas"/>
                <w:b w:val="0"/>
                <w:sz w:val="20"/>
                <w:szCs w:val="20"/>
                <w:rPrChange w:id="1236" w:author="Kelvin Ang" w:date="2014-11-09T10:37:00Z">
                  <w:rPr>
                    <w:b w:val="0"/>
                  </w:rPr>
                </w:rPrChange>
              </w:rPr>
              <w:t>execute(): Message</w:t>
            </w:r>
          </w:p>
        </w:tc>
        <w:tc>
          <w:tcPr>
            <w:tcW w:w="6048" w:type="dxa"/>
            <w:tcPrChange w:id="1237" w:author="Kelvin Ang" w:date="2014-11-09T10:37:00Z">
              <w:tcPr>
                <w:tcW w:w="4803" w:type="dxa"/>
              </w:tcPr>
            </w:tcPrChange>
          </w:tcPr>
          <w:p w14:paraId="17135ACA" w14:textId="369D0C88" w:rsidR="00F06B49" w:rsidRPr="000F6BFC" w:rsidRDefault="00F06B49" w:rsidP="0042742F">
            <w:pPr>
              <w:cnfStyle w:val="000000100000" w:firstRow="0" w:lastRow="0" w:firstColumn="0" w:lastColumn="0" w:oddVBand="0" w:evenVBand="0" w:oddHBand="1" w:evenHBand="0" w:firstRowFirstColumn="0" w:firstRowLastColumn="0" w:lastRowFirstColumn="0" w:lastRowLastColumn="0"/>
              <w:pPrChange w:id="1238"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239" w:author="Kelvin Ang" w:date="2014-11-09T10:38:00Z">
              <w:r w:rsidRPr="0042742F" w:rsidDel="0042742F">
                <w:rPr>
                  <w:i/>
                  <w:rPrChange w:id="1240" w:author="Kelvin Ang" w:date="2014-11-09T10:38:00Z">
                    <w:rPr/>
                  </w:rPrChange>
                </w:rPr>
                <w:delText>action</w:delText>
              </w:r>
            </w:del>
            <w:ins w:id="1241" w:author="Kelvin Ang" w:date="2014-11-09T10:38:00Z">
              <w:r w:rsidR="0042742F" w:rsidRPr="0042742F">
                <w:rPr>
                  <w:i/>
                  <w:rPrChange w:id="1242" w:author="Kelvin Ang" w:date="2014-11-09T10:38:00Z">
                    <w:rPr/>
                  </w:rPrChange>
                </w:rPr>
                <w:t>Action</w:t>
              </w:r>
            </w:ins>
            <w:r w:rsidRPr="000F6BFC">
              <w:t>.</w:t>
            </w:r>
          </w:p>
        </w:tc>
      </w:tr>
      <w:tr w:rsidR="00F06B49" w:rsidRPr="000F6BFC" w14:paraId="52D0C2EE" w14:textId="77777777" w:rsidTr="0042742F">
        <w:trPr>
          <w:jc w:val="center"/>
          <w:trPrChange w:id="124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4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245" w:author="Kelvin Ang" w:date="2014-11-09T10:37:00Z">
                  <w:rPr>
                    <w:b w:val="0"/>
                  </w:rPr>
                </w:rPrChange>
              </w:rPr>
            </w:pPr>
            <w:r w:rsidRPr="0042742F">
              <w:rPr>
                <w:rFonts w:ascii="Consolas" w:hAnsi="Consolas" w:cs="Consolas"/>
                <w:b w:val="0"/>
                <w:sz w:val="20"/>
                <w:szCs w:val="20"/>
                <w:rPrChange w:id="1246" w:author="Kelvin Ang" w:date="2014-11-09T10:37:00Z">
                  <w:rPr>
                    <w:b w:val="0"/>
                  </w:rPr>
                </w:rPrChange>
              </w:rPr>
              <w:t>undo(): Message</w:t>
            </w:r>
          </w:p>
        </w:tc>
        <w:tc>
          <w:tcPr>
            <w:tcW w:w="6048" w:type="dxa"/>
            <w:tcPrChange w:id="1247" w:author="Kelvin Ang" w:date="2014-11-09T10:37:00Z">
              <w:tcPr>
                <w:tcW w:w="4803" w:type="dxa"/>
              </w:tcPr>
            </w:tcPrChange>
          </w:tcPr>
          <w:p w14:paraId="4B3BDE6C" w14:textId="2A0CD4F8" w:rsidR="00F06B49" w:rsidRPr="000F6BFC" w:rsidRDefault="00F06B49" w:rsidP="0042742F">
            <w:pPr>
              <w:cnfStyle w:val="000000000000" w:firstRow="0" w:lastRow="0" w:firstColumn="0" w:lastColumn="0" w:oddVBand="0" w:evenVBand="0" w:oddHBand="0" w:evenHBand="0" w:firstRowFirstColumn="0" w:firstRowLastColumn="0" w:lastRowFirstColumn="0" w:lastRowLastColumn="0"/>
              <w:pPrChange w:id="1248" w:author="Kelvin Ang" w:date="2014-11-09T10:38:00Z">
                <w:pPr>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249" w:author="Kelvin Ang" w:date="2014-11-09T10:38:00Z">
              <w:r w:rsidRPr="0042742F" w:rsidDel="0042742F">
                <w:rPr>
                  <w:i/>
                  <w:rPrChange w:id="1250" w:author="Kelvin Ang" w:date="2014-11-09T10:38:00Z">
                    <w:rPr/>
                  </w:rPrChange>
                </w:rPr>
                <w:delText>a</w:delText>
              </w:r>
            </w:del>
            <w:ins w:id="1251" w:author="Kelvin Ang" w:date="2014-11-09T10:38:00Z">
              <w:r w:rsidR="0042742F">
                <w:rPr>
                  <w:i/>
                </w:rPr>
                <w:t>A</w:t>
              </w:r>
            </w:ins>
            <w:r w:rsidRPr="0042742F">
              <w:rPr>
                <w:i/>
                <w:rPrChange w:id="1252"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2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4"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55" w:author="Kelvin Ang" w:date="2014-11-09T10:37:00Z">
                  <w:rPr>
                    <w:b w:val="0"/>
                  </w:rPr>
                </w:rPrChange>
              </w:rPr>
            </w:pPr>
            <w:proofErr w:type="spellStart"/>
            <w:ins w:id="1256" w:author="Kelvin Ang" w:date="2014-11-09T10:34:00Z">
              <w:r w:rsidRPr="0042742F">
                <w:rPr>
                  <w:rFonts w:ascii="Consolas" w:hAnsi="Consolas" w:cs="Consolas"/>
                  <w:b w:val="0"/>
                  <w:sz w:val="20"/>
                  <w:szCs w:val="20"/>
                  <w:rPrChange w:id="1257" w:author="Kelvin Ang" w:date="2014-11-09T10:37:00Z">
                    <w:rPr>
                      <w:b w:val="0"/>
                    </w:rPr>
                  </w:rPrChange>
                </w:rPr>
                <w:t>isThisAction</w:t>
              </w:r>
              <w:proofErr w:type="spellEnd"/>
              <w:r w:rsidRPr="0042742F">
                <w:rPr>
                  <w:rFonts w:ascii="Consolas" w:hAnsi="Consolas" w:cs="Consolas"/>
                  <w:b w:val="0"/>
                  <w:sz w:val="20"/>
                  <w:szCs w:val="20"/>
                  <w:rPrChange w:id="1258" w:author="Kelvin Ang" w:date="2014-11-09T10:37:00Z">
                    <w:rPr>
                      <w:b w:val="0"/>
                    </w:rPr>
                  </w:rPrChange>
                </w:rPr>
                <w:t xml:space="preserve">(String): </w:t>
              </w:r>
              <w:proofErr w:type="spellStart"/>
              <w:r w:rsidRPr="0042742F">
                <w:rPr>
                  <w:rFonts w:ascii="Consolas" w:hAnsi="Consolas" w:cs="Consolas"/>
                  <w:b w:val="0"/>
                  <w:sz w:val="20"/>
                  <w:szCs w:val="20"/>
                  <w:rPrChange w:id="1259" w:author="Kelvin Ang" w:date="2014-11-09T10:37:00Z">
                    <w:rPr>
                      <w:b w:val="0"/>
                    </w:rPr>
                  </w:rPrChange>
                </w:rPr>
                <w:t>boolean</w:t>
              </w:r>
            </w:ins>
            <w:proofErr w:type="spellEnd"/>
            <w:del w:id="1260" w:author="Kelvin Ang" w:date="2014-11-09T10:34:00Z">
              <w:r w:rsidRPr="0042742F" w:rsidDel="00F06B49">
                <w:rPr>
                  <w:rFonts w:ascii="Consolas" w:hAnsi="Consolas" w:cs="Consolas"/>
                  <w:b w:val="0"/>
                  <w:sz w:val="20"/>
                  <w:szCs w:val="20"/>
                  <w:rPrChange w:id="1261" w:author="Kelvin Ang" w:date="2014-11-09T10:37:00Z">
                    <w:rPr>
                      <w:b w:val="0"/>
                    </w:rPr>
                  </w:rPrChange>
                </w:rPr>
                <w:delText>HINT_MESSAGE</w:delText>
              </w:r>
            </w:del>
            <w:del w:id="1262" w:author="Kelvin Ang" w:date="2014-11-09T10:28:00Z">
              <w:r w:rsidRPr="0042742F" w:rsidDel="000F4480">
                <w:rPr>
                  <w:rFonts w:ascii="Consolas" w:hAnsi="Consolas" w:cs="Consolas"/>
                  <w:b w:val="0"/>
                  <w:sz w:val="20"/>
                  <w:szCs w:val="20"/>
                  <w:rPrChange w:id="1263" w:author="Kelvin Ang" w:date="2014-11-09T10:37:00Z">
                    <w:rPr>
                      <w:b w:val="0"/>
                    </w:rPr>
                  </w:rPrChange>
                </w:rPr>
                <w:delText xml:space="preserve"> </w:delText>
              </w:r>
            </w:del>
            <w:del w:id="1264" w:author="Kelvin Ang" w:date="2014-11-09T10:34:00Z">
              <w:r w:rsidRPr="0042742F" w:rsidDel="00F06B49">
                <w:rPr>
                  <w:rFonts w:ascii="Consolas" w:hAnsi="Consolas" w:cs="Consolas"/>
                  <w:b w:val="0"/>
                  <w:sz w:val="20"/>
                  <w:szCs w:val="20"/>
                  <w:rPrChange w:id="1265" w:author="Kelvin Ang" w:date="2014-11-09T10:37:00Z">
                    <w:rPr>
                      <w:b w:val="0"/>
                    </w:rPr>
                  </w:rPrChange>
                </w:rPr>
                <w:delText>and variants</w:delText>
              </w:r>
            </w:del>
          </w:p>
        </w:tc>
        <w:tc>
          <w:tcPr>
            <w:tcW w:w="6048" w:type="dxa"/>
            <w:tcPrChange w:id="1266"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267" w:author="Kelvin Ang" w:date="2014-11-09T10:34:00Z">
              <w:r w:rsidRPr="000F6BFC">
                <w:t xml:space="preserve">Static method for matching </w:t>
              </w:r>
            </w:ins>
            <w:ins w:id="1268" w:author="Kelvin Ang" w:date="2014-11-09T10:38:00Z">
              <w:r w:rsidR="0042742F">
                <w:t xml:space="preserve">entries in the </w:t>
              </w:r>
            </w:ins>
            <w:ins w:id="1269" w:author="Kelvin Ang" w:date="2014-11-09T10:34:00Z">
              <w:r w:rsidRPr="000F6BFC">
                <w:t>dictionary.</w:t>
              </w:r>
            </w:ins>
            <w:del w:id="1270" w:author="Kelvin Ang" w:date="2014-11-09T10:34:00Z">
              <w:r w:rsidDel="00F06B49">
                <w:delText>The hint message to return when getHint() is called.</w:delText>
              </w:r>
            </w:del>
          </w:p>
        </w:tc>
      </w:tr>
      <w:tr w:rsidR="00F06B49" w:rsidRPr="000F6BFC" w14:paraId="51CD7A08" w14:textId="77777777" w:rsidTr="0042742F">
        <w:trPr>
          <w:jc w:val="center"/>
          <w:trPrChange w:id="127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2"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73" w:author="Kelvin Ang" w:date="2014-11-09T10:37:00Z">
                  <w:rPr>
                    <w:b w:val="0"/>
                    <w:u w:val="single"/>
                  </w:rPr>
                </w:rPrChange>
              </w:rPr>
            </w:pPr>
            <w:proofErr w:type="spellStart"/>
            <w:r w:rsidRPr="0042742F">
              <w:rPr>
                <w:rFonts w:ascii="Consolas" w:hAnsi="Consolas" w:cs="Consolas"/>
                <w:b w:val="0"/>
                <w:sz w:val="20"/>
                <w:szCs w:val="20"/>
                <w:rPrChange w:id="1274" w:author="Kelvin Ang" w:date="2014-11-09T10:37:00Z">
                  <w:rPr>
                    <w:b w:val="0"/>
                    <w:u w:val="single"/>
                  </w:rPr>
                </w:rPrChange>
              </w:rPr>
              <w:t>getHint</w:t>
            </w:r>
            <w:proofErr w:type="spellEnd"/>
            <w:r w:rsidRPr="0042742F">
              <w:rPr>
                <w:rFonts w:ascii="Consolas" w:hAnsi="Consolas" w:cs="Consolas"/>
                <w:b w:val="0"/>
                <w:sz w:val="20"/>
                <w:szCs w:val="20"/>
                <w:rPrChange w:id="1275" w:author="Kelvin Ang" w:date="2014-11-09T10:37:00Z">
                  <w:rPr>
                    <w:b w:val="0"/>
                    <w:u w:val="single"/>
                  </w:rPr>
                </w:rPrChange>
              </w:rPr>
              <w:t>(String): Message</w:t>
            </w:r>
          </w:p>
        </w:tc>
        <w:tc>
          <w:tcPr>
            <w:tcW w:w="6048" w:type="dxa"/>
            <w:tcPrChange w:id="1276"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8" w:author="Kelvin Ang" w:date="2014-11-09T10:37:00Z">
              <w:tcPr>
                <w:tcW w:w="4010" w:type="dxa"/>
              </w:tcPr>
            </w:tcPrChange>
          </w:tcPr>
          <w:p w14:paraId="52CF6796" w14:textId="4BF7D75F" w:rsidR="00F06B49" w:rsidRPr="0042742F" w:rsidRDefault="006A7EAA" w:rsidP="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79" w:author="Kelvin Ang" w:date="2014-11-09T10:37:00Z">
                  <w:rPr>
                    <w:b w:val="0"/>
                    <w:u w:val="single"/>
                  </w:rPr>
                </w:rPrChange>
              </w:rPr>
              <w:pPrChange w:id="1280" w:author="Kelvin Ang" w:date="2014-11-09T10:35:00Z">
                <w:pPr>
                  <w:cnfStyle w:val="001000100000" w:firstRow="0" w:lastRow="0" w:firstColumn="1" w:lastColumn="0" w:oddVBand="0" w:evenVBand="0" w:oddHBand="1" w:evenHBand="0" w:firstRowFirstColumn="0" w:firstRowLastColumn="0" w:lastRowFirstColumn="0" w:lastRowLastColumn="0"/>
                </w:pPr>
              </w:pPrChange>
            </w:pPr>
            <w:del w:id="1281" w:author="Kelvin Ang" w:date="2014-11-09T10:35:00Z">
              <w:r w:rsidRPr="0042742F" w:rsidDel="006A7EAA">
                <w:rPr>
                  <w:rFonts w:ascii="Consolas" w:hAnsi="Consolas" w:cs="Consolas"/>
                  <w:b w:val="0"/>
                  <w:sz w:val="20"/>
                  <w:szCs w:val="20"/>
                  <w:rPrChange w:id="1282" w:author="Kelvin Ang" w:date="2014-11-09T10:37:00Z">
                    <w:rPr>
                      <w:b w:val="0"/>
                    </w:rPr>
                  </w:rPrChange>
                </w:rPr>
                <w:delText>I</w:delText>
              </w:r>
            </w:del>
            <w:proofErr w:type="spellStart"/>
            <w:ins w:id="1283" w:author="Kelvin Ang" w:date="2014-11-09T10:35:00Z">
              <w:r w:rsidRPr="0042742F">
                <w:rPr>
                  <w:rFonts w:ascii="Consolas" w:hAnsi="Consolas" w:cs="Consolas"/>
                  <w:b w:val="0"/>
                  <w:sz w:val="20"/>
                  <w:szCs w:val="20"/>
                  <w:rPrChange w:id="1284" w:author="Kelvin Ang" w:date="2014-11-09T10:37:00Z">
                    <w:rPr>
                      <w:b w:val="0"/>
                    </w:rPr>
                  </w:rPrChange>
                </w:rPr>
                <w:t>i</w:t>
              </w:r>
            </w:ins>
            <w:r w:rsidR="00F06B49" w:rsidRPr="0042742F">
              <w:rPr>
                <w:rFonts w:ascii="Consolas" w:hAnsi="Consolas" w:cs="Consolas"/>
                <w:b w:val="0"/>
                <w:sz w:val="20"/>
                <w:szCs w:val="20"/>
                <w:rPrChange w:id="1285" w:author="Kelvin Ang" w:date="2014-11-09T10:37:00Z">
                  <w:rPr>
                    <w:b w:val="0"/>
                    <w:u w:val="single"/>
                  </w:rPr>
                </w:rPrChange>
              </w:rPr>
              <w:t>sUndoable</w:t>
            </w:r>
            <w:proofErr w:type="spellEnd"/>
            <w:r w:rsidR="00F06B49" w:rsidRPr="0042742F">
              <w:rPr>
                <w:rFonts w:ascii="Consolas" w:hAnsi="Consolas" w:cs="Consolas"/>
                <w:b w:val="0"/>
                <w:sz w:val="20"/>
                <w:szCs w:val="20"/>
                <w:rPrChange w:id="1286" w:author="Kelvin Ang" w:date="2014-11-09T10:37:00Z">
                  <w:rPr>
                    <w:b w:val="0"/>
                    <w:u w:val="single"/>
                  </w:rPr>
                </w:rPrChange>
              </w:rPr>
              <w:t xml:space="preserve">(): </w:t>
            </w:r>
            <w:del w:id="1287" w:author="Kelvin Ang" w:date="2014-11-09T10:51:00Z">
              <w:r w:rsidR="00F06B49" w:rsidRPr="0042742F" w:rsidDel="00AC79F9">
                <w:rPr>
                  <w:rFonts w:ascii="Consolas" w:hAnsi="Consolas" w:cs="Consolas"/>
                  <w:b w:val="0"/>
                  <w:sz w:val="20"/>
                  <w:szCs w:val="20"/>
                  <w:rPrChange w:id="1288" w:author="Kelvin Ang" w:date="2014-11-09T10:37:00Z">
                    <w:rPr>
                      <w:b w:val="0"/>
                      <w:u w:val="single"/>
                    </w:rPr>
                  </w:rPrChange>
                </w:rPr>
                <w:delText>boolean</w:delText>
              </w:r>
            </w:del>
            <w:proofErr w:type="spellStart"/>
            <w:ins w:id="1289" w:author="Kelvin Ang" w:date="2014-11-09T10:51:00Z">
              <w:r w:rsidR="00AC79F9">
                <w:rPr>
                  <w:rFonts w:ascii="Consolas" w:hAnsi="Consolas" w:cs="Consolas"/>
                  <w:b w:val="0"/>
                  <w:sz w:val="20"/>
                  <w:szCs w:val="20"/>
                </w:rPr>
                <w:t>boolean</w:t>
              </w:r>
            </w:ins>
            <w:proofErr w:type="spellEnd"/>
          </w:p>
        </w:tc>
        <w:tc>
          <w:tcPr>
            <w:tcW w:w="6048" w:type="dxa"/>
            <w:tcPrChange w:id="1290"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291"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92" w:author="Kelvin Ang" w:date="2014-11-09T10:12:00Z">
        <w:r w:rsidDel="00E02FC6">
          <w:rPr>
            <w:noProof/>
          </w:rPr>
          <w:delText>8</w:delText>
        </w:r>
      </w:del>
      <w:del w:id="1293"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94" w:author="Kelvin Ang" w:date="2014-11-09T10:39:00Z">
          <w:tblPr>
            <w:tblStyle w:val="TableGrid"/>
            <w:tblW w:w="0" w:type="auto"/>
            <w:tblLook w:val="04A0" w:firstRow="1" w:lastRow="0" w:firstColumn="1" w:lastColumn="0" w:noHBand="0" w:noVBand="1"/>
          </w:tblPr>
        </w:tblPrChange>
      </w:tblPr>
      <w:tblGrid>
        <w:gridCol w:w="738"/>
        <w:gridCol w:w="8838"/>
        <w:tblGridChange w:id="1295">
          <w:tblGrid>
            <w:gridCol w:w="9350"/>
            <w:gridCol w:w="9350"/>
          </w:tblGrid>
        </w:tblGridChange>
      </w:tblGrid>
      <w:tr w:rsidR="0042742F" w:rsidRPr="000F6BFC" w14:paraId="032630AF" w14:textId="53BBE47E" w:rsidTr="0042742F">
        <w:tc>
          <w:tcPr>
            <w:tcW w:w="738" w:type="dxa"/>
            <w:tcPrChange w:id="1296" w:author="Kelvin Ang" w:date="2014-11-09T10:39:00Z">
              <w:tcPr>
                <w:tcW w:w="9350" w:type="dxa"/>
              </w:tcPr>
            </w:tcPrChange>
          </w:tcPr>
          <w:p w14:paraId="5845A70B" w14:textId="24B3F640" w:rsidR="0042742F" w:rsidRPr="0042742F" w:rsidRDefault="0042742F" w:rsidP="000F5FA9">
            <w:pPr>
              <w:rPr>
                <w:b/>
                <w:rPrChange w:id="1297" w:author="Kelvin Ang" w:date="2014-11-09T10:39:00Z">
                  <w:rPr/>
                </w:rPrChange>
              </w:rPr>
            </w:pPr>
            <w:ins w:id="1298" w:author="Kelvin Ang" w:date="2014-11-09T10:39:00Z">
              <w:r w:rsidRPr="0042742F">
                <w:rPr>
                  <w:b/>
                  <w:rPrChange w:id="1299" w:author="Kelvin Ang" w:date="2014-11-09T10:39:00Z">
                    <w:rPr/>
                  </w:rPrChange>
                </w:rPr>
                <w:t>Hint:</w:t>
              </w:r>
            </w:ins>
            <w:del w:id="1300" w:author="Kelvin Ang" w:date="2014-11-09T10:39:00Z">
              <w:r w:rsidRPr="0042742F" w:rsidDel="0042742F">
                <w:rPr>
                  <w:b/>
                  <w:rPrChange w:id="1301" w:author="Kelvin Ang" w:date="2014-11-09T10:39:00Z">
                    <w:rPr/>
                  </w:rPrChange>
                </w:rPr>
                <w:delText xml:space="preserve">Hint: To add functionality to the program, you simply have to create a new a new </w:delText>
              </w:r>
              <w:r w:rsidRPr="0042742F" w:rsidDel="0042742F">
                <w:rPr>
                  <w:b/>
                  <w:i/>
                  <w:rPrChange w:id="1302" w:author="Kelvin Ang" w:date="2014-11-09T10:39:00Z">
                    <w:rPr>
                      <w:i/>
                    </w:rPr>
                  </w:rPrChange>
                </w:rPr>
                <w:delText>Action</w:delText>
              </w:r>
              <w:r w:rsidRPr="0042742F" w:rsidDel="0042742F">
                <w:rPr>
                  <w:b/>
                  <w:rPrChange w:id="1303" w:author="Kelvin Ang" w:date="2014-11-09T10:39:00Z">
                    <w:rPr/>
                  </w:rPrChange>
                </w:rPr>
                <w:delText xml:space="preserve"> subclass, and add it to </w:delText>
              </w:r>
              <w:r w:rsidRPr="0042742F" w:rsidDel="0042742F">
                <w:rPr>
                  <w:b/>
                  <w:i/>
                  <w:rPrChange w:id="1304" w:author="Kelvin Ang" w:date="2014-11-09T10:39:00Z">
                    <w:rPr>
                      <w:i/>
                    </w:rPr>
                  </w:rPrChange>
                </w:rPr>
                <w:delText>ActionHintSystemActual</w:delText>
              </w:r>
              <w:r w:rsidRPr="0042742F" w:rsidDel="0042742F">
                <w:rPr>
                  <w:b/>
                  <w:rPrChange w:id="1305" w:author="Kelvin Ang" w:date="2014-11-09T10:39:00Z">
                    <w:rPr/>
                  </w:rPrChange>
                </w:rPr>
                <w:delText>. For the example below, you can refer to Delete.java to supplement your understanding.</w:delText>
              </w:r>
            </w:del>
          </w:p>
        </w:tc>
        <w:tc>
          <w:tcPr>
            <w:tcW w:w="8838" w:type="dxa"/>
            <w:tcPrChange w:id="1306" w:author="Kelvin Ang" w:date="2014-11-09T10:39:00Z">
              <w:tcPr>
                <w:tcW w:w="9350" w:type="dxa"/>
              </w:tcPr>
            </w:tcPrChange>
          </w:tcPr>
          <w:p w14:paraId="6A39911C" w14:textId="0F7303DA" w:rsidR="0042742F" w:rsidRPr="000F6BFC" w:rsidDel="0042742F" w:rsidRDefault="0042742F" w:rsidP="0042742F">
            <w:pPr>
              <w:rPr>
                <w:ins w:id="1307" w:author="Kelvin Ang" w:date="2014-11-09T10:39:00Z"/>
              </w:rPr>
              <w:pPrChange w:id="1308" w:author="Kelvin Ang" w:date="2014-11-09T10:40:00Z">
                <w:pPr/>
              </w:pPrChange>
            </w:pPr>
            <w:ins w:id="1309"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310" w:author="Kelvin Ang" w:date="2014-11-09T10:55:00Z"/>
        </w:rPr>
      </w:pPr>
      <w:del w:id="1311" w:author="Kelvin Ang" w:date="2014-11-09T10:55:00Z">
        <w:r w:rsidRPr="000F6BFC" w:rsidDel="00AC79F9">
          <w:br/>
        </w:r>
      </w:del>
    </w:p>
    <w:p w14:paraId="2F378053" w14:textId="77777777" w:rsidR="00AC79F9" w:rsidRDefault="00AC79F9">
      <w:pPr>
        <w:rPr>
          <w:ins w:id="1312" w:author="Kelvin Ang" w:date="2014-11-09T10:55:00Z"/>
        </w:rPr>
      </w:pPr>
      <w:ins w:id="1313"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314" w:author="Kelvin Ang" w:date="2014-11-09T10:40:00Z">
        <w:r w:rsidRPr="0042742F" w:rsidDel="0042742F">
          <w:rPr>
            <w:b/>
            <w:rPrChange w:id="1315" w:author="Kelvin Ang" w:date="2014-11-09T10:40:00Z">
              <w:rPr/>
            </w:rPrChange>
          </w:rPr>
          <w:delText>the following sequence diagram</w:delText>
        </w:r>
      </w:del>
      <w:ins w:id="1316" w:author="Kelvin Ang" w:date="2014-11-09T10:40:00Z">
        <w:r w:rsidR="0042742F" w:rsidRPr="0042742F">
          <w:rPr>
            <w:b/>
            <w:rPrChange w:id="1317" w:author="Kelvin Ang" w:date="2014-11-09T10:40:00Z">
              <w:rPr/>
            </w:rPrChange>
          </w:rPr>
          <w:t>Figure 10</w:t>
        </w:r>
      </w:ins>
      <w:del w:id="1318" w:author="Kelvin Ang" w:date="2014-11-09T10:40:00Z">
        <w:r w:rsidRPr="000F6BFC" w:rsidDel="0042742F">
          <w:delText>:</w:delText>
        </w:r>
      </w:del>
      <w:ins w:id="1319"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35pt" o:ole="">
            <v:imagedata r:id="rId56" o:title="" cropbottom="5175f"/>
          </v:shape>
          <o:OLEObject Type="Embed" ProgID="Visio.Drawing.15" ShapeID="_x0000_i1031" DrawAspect="Content" ObjectID="_1477036950"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320" w:author="Kelvin Ang" w:date="2014-11-09T10:12:00Z">
          <w:r w:rsidR="00E02FC6">
            <w:rPr>
              <w:noProof/>
            </w:rPr>
            <w:t>10</w:t>
          </w:r>
        </w:ins>
        <w:del w:id="1321"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322"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w:t>
      </w:r>
      <w:bookmarkStart w:id="1323" w:name="_GoBack"/>
      <w:bookmarkEnd w:id="1323"/>
      <w:r w:rsidRPr="000F6BFC">
        <w:t xml:space="preserve"> </w:t>
      </w:r>
      <w:r w:rsidRPr="000F6BFC">
        <w:rPr>
          <w:i/>
        </w:rPr>
        <w:t>Action</w:t>
      </w:r>
      <w:r w:rsidRPr="000F6BFC">
        <w:t xml:space="preserve"> sub</w:t>
      </w:r>
      <w:r>
        <w:t>classes until a match is found.</w:t>
      </w:r>
    </w:p>
    <w:p w14:paraId="10342443" w14:textId="7A2ECD42" w:rsidR="0092526E" w:rsidRPr="000F6BFC" w:rsidRDefault="0092526E" w:rsidP="00BE57E7">
      <w:pPr>
        <w:pPrChange w:id="1324" w:author="Kelvin Ang" w:date="2014-11-09T10:43:00Z">
          <w:pPr/>
        </w:pPrChange>
      </w:pPr>
      <w:del w:id="1325"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326" w:author="Kelvin Ang" w:date="2014-11-09T10:43:00Z">
        <w:r w:rsidR="00BE57E7">
          <w:t xml:space="preserve"> An instance </w:t>
        </w:r>
      </w:ins>
      <w:del w:id="1327" w:author="Kelvin Ang" w:date="2014-11-09T10:43:00Z">
        <w:r w:rsidDel="00BE57E7">
          <w:delText xml:space="preserve"> an </w:delText>
        </w:r>
        <w:r w:rsidRPr="000F6BFC" w:rsidDel="00BE57E7">
          <w:delText xml:space="preserve">object </w:delText>
        </w:r>
      </w:del>
      <w:r>
        <w:t>of th</w:t>
      </w:r>
      <w:ins w:id="1328" w:author="Kelvin Ang" w:date="2014-11-09T10:56:00Z">
        <w:r w:rsidR="00835835">
          <w:t xml:space="preserve">e matching </w:t>
        </w:r>
      </w:ins>
      <w:del w:id="1329"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330"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95pt;height:300.35pt" o:ole="">
            <v:imagedata r:id="rId58" o:title="" cropbottom="4170f"/>
          </v:shape>
          <o:OLEObject Type="Embed" ProgID="Visio.Drawing.15" ShapeID="_x0000_i1032" DrawAspect="Content" ObjectID="_1477036951" r:id="rId59"/>
        </w:object>
      </w:r>
    </w:p>
    <w:p w14:paraId="09095BE0" w14:textId="77777777" w:rsidR="0092526E" w:rsidRDefault="0092526E" w:rsidP="0092526E">
      <w:pPr>
        <w:pStyle w:val="Caption"/>
        <w:jc w:val="center"/>
      </w:pPr>
      <w:r w:rsidRPr="00B9366F">
        <w:t xml:space="preserve">Figure </w:t>
      </w:r>
      <w:fldSimple w:instr=" SEQ Figure \* ARABIC ">
        <w:ins w:id="1331" w:author="Kelvin Ang" w:date="2014-11-09T10:12:00Z">
          <w:r w:rsidR="00E02FC6">
            <w:rPr>
              <w:noProof/>
            </w:rPr>
            <w:t>11</w:t>
          </w:r>
        </w:ins>
        <w:del w:id="1332"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33" w:author="Kelvin Ang" w:date="2014-11-09T10:45:00Z">
          <w:tblPr>
            <w:tblStyle w:val="TableGrid"/>
            <w:tblW w:w="0" w:type="auto"/>
            <w:tblLook w:val="04A0" w:firstRow="1" w:lastRow="0" w:firstColumn="1" w:lastColumn="0" w:noHBand="0" w:noVBand="1"/>
          </w:tblPr>
        </w:tblPrChange>
      </w:tblPr>
      <w:tblGrid>
        <w:gridCol w:w="768"/>
        <w:gridCol w:w="8808"/>
        <w:tblGridChange w:id="1334">
          <w:tblGrid>
            <w:gridCol w:w="9576"/>
            <w:gridCol w:w="9576"/>
          </w:tblGrid>
        </w:tblGridChange>
      </w:tblGrid>
      <w:tr w:rsidR="00BA3221" w14:paraId="3E9BA3DE" w14:textId="26F83150" w:rsidTr="00BA3221">
        <w:tc>
          <w:tcPr>
            <w:tcW w:w="664" w:type="dxa"/>
            <w:tcPrChange w:id="1335" w:author="Kelvin Ang" w:date="2014-11-09T10:45:00Z">
              <w:tcPr>
                <w:tcW w:w="9576" w:type="dxa"/>
              </w:tcPr>
            </w:tcPrChange>
          </w:tcPr>
          <w:p w14:paraId="471653DA" w14:textId="40A977C8" w:rsidR="00BA3221" w:rsidRPr="00BA3221" w:rsidRDefault="00BA3221" w:rsidP="00BA3221">
            <w:pPr>
              <w:ind w:right="-721"/>
              <w:rPr>
                <w:b/>
                <w:rPrChange w:id="1336" w:author="Kelvin Ang" w:date="2014-11-09T10:45:00Z">
                  <w:rPr/>
                </w:rPrChange>
              </w:rPr>
            </w:pPr>
            <w:ins w:id="1337" w:author="Kelvin Ang" w:date="2014-11-09T10:44:00Z">
              <w:r w:rsidRPr="00BA3221">
                <w:rPr>
                  <w:b/>
                  <w:rPrChange w:id="1338" w:author="Kelvin Ang" w:date="2014-11-09T10:45:00Z">
                    <w:rPr/>
                  </w:rPrChange>
                </w:rPr>
                <w:t xml:space="preserve">Note: </w:t>
              </w:r>
            </w:ins>
            <w:del w:id="1339" w:author="Kelvin Ang" w:date="2014-11-09T10:44:00Z">
              <w:r w:rsidRPr="00BA3221" w:rsidDel="00BA3221">
                <w:rPr>
                  <w:b/>
                  <w:rPrChange w:id="1340"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341" w:author="Kelvin Ang" w:date="2014-11-09T10:45:00Z">
              <w:tcPr>
                <w:tcW w:w="9576" w:type="dxa"/>
              </w:tcPr>
            </w:tcPrChange>
          </w:tcPr>
          <w:p w14:paraId="1A888A94" w14:textId="3F5F806F" w:rsidR="00BA3221" w:rsidDel="00BA3221" w:rsidRDefault="00BA3221" w:rsidP="000F5FA9">
            <w:pPr>
              <w:rPr>
                <w:ins w:id="1342" w:author="Kelvin Ang" w:date="2014-11-09T10:44:00Z"/>
              </w:rPr>
            </w:pPr>
            <w:ins w:id="1343" w:author="Kelvin Ang" w:date="2014-11-09T10:44:00Z">
              <w:r>
                <w:t xml:space="preserve">The </w:t>
              </w:r>
              <w:proofErr w:type="gramStart"/>
              <w:r w:rsidRPr="00BA3221">
                <w:rPr>
                  <w:rFonts w:ascii="Consolas" w:hAnsi="Consolas" w:cs="Consolas"/>
                  <w:sz w:val="20"/>
                  <w:szCs w:val="20"/>
                  <w:rPrChange w:id="1344" w:author="Kelvin Ang" w:date="2014-11-09T10:44:00Z">
                    <w:rPr/>
                  </w:rPrChange>
                </w:rPr>
                <w:t>undo(</w:t>
              </w:r>
              <w:proofErr w:type="gramEnd"/>
              <w:r w:rsidRPr="00BA3221">
                <w:rPr>
                  <w:rFonts w:ascii="Consolas" w:hAnsi="Consolas" w:cs="Consolas"/>
                  <w:sz w:val="20"/>
                  <w:szCs w:val="20"/>
                  <w:rPrChange w:id="1345" w:author="Kelvin Ang" w:date="2014-11-09T10:44:00Z">
                    <w:rPr/>
                  </w:rPrChange>
                </w:rPr>
                <w:t>)</w:t>
              </w:r>
              <w:r>
                <w:t xml:space="preserve"> method of </w:t>
              </w:r>
              <w:r w:rsidRPr="00BA3221">
                <w:rPr>
                  <w:i/>
                  <w:rPrChange w:id="1346" w:author="Kelvin Ang" w:date="2014-11-09T10:44:00Z">
                    <w:rPr/>
                  </w:rPrChange>
                </w:rPr>
                <w:t>Delete</w:t>
              </w:r>
              <w:r>
                <w:t xml:space="preserve"> is omitted, but the steps are similar to how it is executed. Please refer to the actual code for more information.</w:t>
              </w:r>
            </w:ins>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12A5A7C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34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348" w:author="Kelvin Ang" w:date="2014-11-09T10:45:00Z">
        <w:r w:rsidR="0013351C">
          <w:t>requests for the last action to be undone</w:t>
        </w:r>
      </w:ins>
      <w:r w:rsidRPr="000F6BFC">
        <w:t xml:space="preserve">. </w:t>
      </w:r>
      <w:del w:id="1349" w:author="Kelvin Ang" w:date="2014-11-09T10:46:00Z">
        <w:r w:rsidRPr="000F6BFC" w:rsidDel="0013351C">
          <w:delText xml:space="preserve">This causes the </w:delText>
        </w:r>
        <w:r w:rsidRPr="00F9725F" w:rsidDel="0013351C">
          <w:rPr>
            <w:rFonts w:ascii="Consolas" w:hAnsi="Consolas" w:cs="Consolas"/>
            <w:sz w:val="20"/>
            <w:szCs w:val="20"/>
          </w:rPr>
          <w:delText>undo()</w:delText>
        </w:r>
        <w:r w:rsidRPr="000F6BFC" w:rsidDel="0013351C">
          <w:delText xml:space="preserve"> method of the </w:delText>
        </w:r>
        <w:r w:rsidDel="0013351C">
          <w:rPr>
            <w:i/>
          </w:rPr>
          <w:delText>Action</w:delText>
        </w:r>
        <w:r w:rsidRPr="000F6BFC" w:rsidDel="0013351C">
          <w:delText xml:space="preserve"> object to be called</w:delText>
        </w:r>
      </w:del>
      <w:proofErr w:type="spellStart"/>
      <w:ins w:id="1350" w:author="Kelvin Ang" w:date="2014-11-09T10:46:00Z">
        <w:r w:rsidR="0013351C">
          <w:t>ActionInvoker</w:t>
        </w:r>
        <w:proofErr w:type="spellEnd"/>
        <w:r w:rsidR="0013351C">
          <w:t xml:space="preserve"> pops the last command from the stack and calls its </w:t>
        </w:r>
        <w:proofErr w:type="gramStart"/>
        <w:r w:rsidR="0013351C" w:rsidRPr="0013351C">
          <w:rPr>
            <w:rFonts w:ascii="Consolas" w:hAnsi="Consolas" w:cs="Consolas"/>
            <w:sz w:val="20"/>
            <w:rPrChange w:id="1351" w:author="Kelvin Ang" w:date="2014-11-09T10:46:00Z">
              <w:rPr/>
            </w:rPrChange>
          </w:rPr>
          <w:t>undo(</w:t>
        </w:r>
        <w:proofErr w:type="gramEnd"/>
        <w:r w:rsidR="0013351C" w:rsidRPr="0013351C">
          <w:rPr>
            <w:rFonts w:ascii="Consolas" w:hAnsi="Consolas" w:cs="Consolas"/>
            <w:sz w:val="20"/>
            <w:rPrChange w:id="1352" w:author="Kelvin Ang" w:date="2014-11-09T10:46:00Z">
              <w:rPr/>
            </w:rPrChange>
          </w:rPr>
          <w:t>)</w:t>
        </w:r>
        <w:r w:rsidR="0013351C">
          <w:t xml:space="preserve"> method</w:t>
        </w:r>
      </w:ins>
      <w:del w:id="1353"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947D95">
              <w:rPr>
                <w:rFonts w:ascii="Consolas" w:hAnsi="Consolas" w:cs="Consolas"/>
                <w:sz w:val="20"/>
                <w:rPrChange w:id="1354" w:author="Kelvin Ang" w:date="2014-11-09T10:47:00Z">
                  <w:rPr>
                    <w:rFonts w:ascii="Consolas" w:hAnsi="Consolas" w:cs="Consolas"/>
                  </w:rPr>
                </w:rPrChange>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1355" w:name="_Toc403221036"/>
      <w:r>
        <w:t>Message</w:t>
      </w:r>
      <w:r w:rsidR="00D310F3">
        <w:t xml:space="preserve"> Class</w:t>
      </w:r>
      <w:r>
        <w:t xml:space="preserve"> </w:t>
      </w:r>
      <w:r w:rsidR="00EA6452">
        <w:t>–</w:t>
      </w:r>
      <w:r>
        <w:t xml:space="preserve"> </w:t>
      </w:r>
      <w:r w:rsidR="0092526E" w:rsidRPr="000F6BFC">
        <w:t>Generating Hint and Autocomplete</w:t>
      </w:r>
      <w:bookmarkEnd w:id="1355"/>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lastRenderedPageBreak/>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ins w:id="1356" w:author="Kelvin Ang" w:date="2014-11-09T10:12:00Z">
          <w:r w:rsidR="00E02FC6">
            <w:rPr>
              <w:noProof/>
            </w:rPr>
            <w:t>12</w:t>
          </w:r>
        </w:ins>
        <w:del w:id="1357" w:author="Kelvin Ang" w:date="2014-11-09T10:12:00Z">
          <w:r w:rsidDel="00E02FC6">
            <w:rPr>
              <w:noProof/>
            </w:rPr>
            <w:delText>11</w:delText>
          </w:r>
        </w:del>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35pt" o:ole="">
            <v:imagedata r:id="rId60" o:title=""/>
          </v:shape>
          <o:OLEObject Type="Embed" ProgID="Visio.Drawing.15" ShapeID="_x0000_i1033" DrawAspect="Content" ObjectID="_1477036952" r:id="rId61"/>
        </w:object>
      </w:r>
    </w:p>
    <w:p w14:paraId="34718A21" w14:textId="77777777" w:rsidR="0092526E" w:rsidRPr="00B9366F" w:rsidRDefault="0092526E" w:rsidP="0092526E">
      <w:pPr>
        <w:pStyle w:val="Caption"/>
        <w:jc w:val="center"/>
      </w:pPr>
      <w:r w:rsidRPr="00B9366F">
        <w:t xml:space="preserve">Figure </w:t>
      </w:r>
      <w:fldSimple w:instr=" SEQ Figure \* ARABIC ">
        <w:ins w:id="1358" w:author="Kelvin Ang" w:date="2014-11-09T10:12:00Z">
          <w:r w:rsidR="00E02FC6">
            <w:rPr>
              <w:noProof/>
            </w:rPr>
            <w:t>13</w:t>
          </w:r>
        </w:ins>
        <w:del w:id="1359" w:author="Kelvin Ang" w:date="2014-11-09T10:12:00Z">
          <w:r w:rsidDel="00E02FC6">
            <w:rPr>
              <w:noProof/>
            </w:rPr>
            <w:delText>12</w:delText>
          </w:r>
        </w:del>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6953" r:id="rId63"/>
        </w:object>
      </w:r>
    </w:p>
    <w:p w14:paraId="12E2DEF5" w14:textId="77777777" w:rsidR="0092526E" w:rsidRPr="00B9366F" w:rsidRDefault="0092526E" w:rsidP="0092526E">
      <w:pPr>
        <w:pStyle w:val="Caption"/>
        <w:jc w:val="center"/>
      </w:pPr>
      <w:r w:rsidRPr="00B9366F">
        <w:t xml:space="preserve">Figure </w:t>
      </w:r>
      <w:fldSimple w:instr=" SEQ Figure \* ARABIC ">
        <w:ins w:id="1360" w:author="Kelvin Ang" w:date="2014-11-09T10:12:00Z">
          <w:r w:rsidR="00E02FC6">
            <w:rPr>
              <w:noProof/>
            </w:rPr>
            <w:t>14</w:t>
          </w:r>
        </w:ins>
        <w:del w:id="1361" w:author="Kelvin Ang" w:date="2014-11-09T10:12:00Z">
          <w:r w:rsidDel="00E02FC6">
            <w:rPr>
              <w:noProof/>
            </w:rPr>
            <w:delText>13</w:delText>
          </w:r>
        </w:del>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w:t>
      </w:r>
      <w:r w:rsidRPr="000F6BFC">
        <w:lastRenderedPageBreak/>
        <w:t xml:space="preserve">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362"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362"/>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5pt;height:279.95pt" o:ole="">
            <v:imagedata r:id="rId64" o:title="" cropbottom="40164f" cropleft="4650f" cropright="1579f"/>
          </v:shape>
          <o:OLEObject Type="Embed" ProgID="Visio.Drawing.15" ShapeID="_x0000_i1035" DrawAspect="Content" ObjectID="_1477036954" r:id="rId65"/>
        </w:object>
      </w:r>
    </w:p>
    <w:p w14:paraId="618E24ED" w14:textId="77777777" w:rsidR="0092526E" w:rsidRPr="00B9366F" w:rsidRDefault="0092526E" w:rsidP="0092526E">
      <w:pPr>
        <w:pStyle w:val="Caption"/>
        <w:jc w:val="center"/>
      </w:pPr>
      <w:r w:rsidRPr="00B9366F">
        <w:t xml:space="preserve">Figure </w:t>
      </w:r>
      <w:fldSimple w:instr=" SEQ Figure \* ARABIC ">
        <w:ins w:id="1363" w:author="Kelvin Ang" w:date="2014-11-09T10:12:00Z">
          <w:r w:rsidR="00E02FC6">
            <w:rPr>
              <w:noProof/>
            </w:rPr>
            <w:t>15</w:t>
          </w:r>
        </w:ins>
        <w:del w:id="1364"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365" w:author="Kelvin Ang" w:date="2014-11-09T10:14:00Z">
        <w:r w:rsidR="00BC6930">
          <w:fldChar w:fldCharType="begin"/>
        </w:r>
        <w:r w:rsidR="00BC6930">
          <w:instrText xml:space="preserve"> SEQ Table \* ARABIC </w:instrText>
        </w:r>
      </w:ins>
      <w:r w:rsidR="00BC6930">
        <w:fldChar w:fldCharType="separate"/>
      </w:r>
      <w:ins w:id="1366" w:author="Kelvin Ang" w:date="2014-11-09T10:14:00Z">
        <w:r w:rsidR="00647B89">
          <w:rPr>
            <w:noProof/>
          </w:rPr>
          <w:t>3</w:t>
        </w:r>
        <w:r w:rsidR="00BC6930">
          <w:fldChar w:fldCharType="end"/>
        </w:r>
      </w:ins>
      <w:del w:id="1367"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368" w:author="Kelvin Ang" w:date="2014-11-09T10:14:00Z">
        <w:r w:rsidR="00BC6930">
          <w:fldChar w:fldCharType="begin"/>
        </w:r>
        <w:r w:rsidR="00BC6930">
          <w:instrText xml:space="preserve"> SEQ Table \* ARABIC </w:instrText>
        </w:r>
      </w:ins>
      <w:r w:rsidR="00BC6930">
        <w:fldChar w:fldCharType="separate"/>
      </w:r>
      <w:ins w:id="1369" w:author="Kelvin Ang" w:date="2014-11-09T10:14:00Z">
        <w:r w:rsidR="00BC6930">
          <w:rPr>
            <w:noProof/>
          </w:rPr>
          <w:t>3</w:t>
        </w:r>
        <w:r w:rsidR="00BC6930">
          <w:fldChar w:fldCharType="end"/>
        </w:r>
      </w:ins>
      <w:del w:id="1370"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ins w:id="1371" w:author="Kelvin Ang" w:date="2014-11-09T10:12:00Z">
          <w:r w:rsidR="00E02FC6">
            <w:rPr>
              <w:noProof/>
            </w:rPr>
            <w:t>16</w:t>
          </w:r>
        </w:ins>
        <w:del w:id="1372"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373" w:name="_Toc403221038"/>
      <w:bookmarkStart w:id="1374" w:name="_Toc403287957"/>
      <w:r>
        <w:lastRenderedPageBreak/>
        <w:t>4</w:t>
      </w:r>
      <w:r w:rsidR="0092526E">
        <w:t>.2.2</w:t>
      </w:r>
      <w:r w:rsidR="0092526E" w:rsidRPr="007D73FE">
        <w:t xml:space="preserve"> Task Manager</w:t>
      </w:r>
      <w:bookmarkEnd w:id="1373"/>
      <w:bookmarkEnd w:id="1374"/>
    </w:p>
    <w:p w14:paraId="3DCF110F" w14:textId="77777777" w:rsidR="0092526E" w:rsidRDefault="0092526E" w:rsidP="0092526E">
      <w:pPr>
        <w:pStyle w:val="Caption"/>
        <w:jc w:val="center"/>
      </w:pPr>
      <w:r>
        <w:object w:dxaOrig="14445" w:dyaOrig="11145" w14:anchorId="59A5F8E8">
          <v:shape id="_x0000_i1036" type="#_x0000_t75" style="width:468.55pt;height:278.35pt" o:ole="">
            <v:imagedata r:id="rId66" o:title="" cropbottom="19783f" cropleft="6060f"/>
          </v:shape>
          <o:OLEObject Type="Embed" ProgID="Visio.Drawing.15" ShapeID="_x0000_i1036" DrawAspect="Content" ObjectID="_1477036955" r:id="rId67"/>
        </w:object>
      </w:r>
    </w:p>
    <w:p w14:paraId="4BCE405E" w14:textId="77777777" w:rsidR="0092526E" w:rsidRPr="000F6BFC" w:rsidRDefault="0092526E" w:rsidP="0092526E">
      <w:pPr>
        <w:pStyle w:val="Caption"/>
        <w:jc w:val="center"/>
      </w:pPr>
      <w:r w:rsidRPr="00B9366F">
        <w:t xml:space="preserve">Figure </w:t>
      </w:r>
      <w:fldSimple w:instr=" SEQ Figure \* ARABIC ">
        <w:ins w:id="1375" w:author="Kelvin Ang" w:date="2014-11-09T10:12:00Z">
          <w:r w:rsidR="00E02FC6">
            <w:rPr>
              <w:noProof/>
            </w:rPr>
            <w:t>17</w:t>
          </w:r>
        </w:ins>
        <w:del w:id="1376"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377" w:name="_Toc403221039"/>
      <w:bookmarkStart w:id="1378" w:name="_Toc403287958"/>
      <w:r>
        <w:lastRenderedPageBreak/>
        <w:t>4</w:t>
      </w:r>
      <w:r w:rsidR="0092526E">
        <w:t>.2.3 List Processor</w:t>
      </w:r>
      <w:bookmarkEnd w:id="1377"/>
      <w:bookmarkEnd w:id="1378"/>
    </w:p>
    <w:p w14:paraId="5BF03CD4" w14:textId="77777777" w:rsidR="00336288" w:rsidRDefault="00336288" w:rsidP="00336288">
      <w:pPr>
        <w:keepNext/>
        <w:rPr>
          <w:ins w:id="1379" w:author="Lim Wei Jie" w:date="2014-11-09T00:56:00Z"/>
        </w:rPr>
      </w:pPr>
      <w:ins w:id="1380" w:author="Lim Wei Jie" w:date="2014-11-09T00:56:00Z">
        <w:r>
          <w:object w:dxaOrig="9360" w:dyaOrig="3660" w14:anchorId="2F0E8AD1">
            <v:shape id="_x0000_i1037" type="#_x0000_t75" style="width:468pt;height:183.2pt" o:ole="">
              <v:imagedata r:id="rId68" o:title=""/>
            </v:shape>
            <o:OLEObject Type="Embed" ProgID="Visio.Drawing.15" ShapeID="_x0000_i1037" DrawAspect="Content" ObjectID="_1477036956" r:id="rId69"/>
          </w:object>
        </w:r>
      </w:ins>
    </w:p>
    <w:p w14:paraId="2A5A871B" w14:textId="77777777" w:rsidR="00336288" w:rsidRDefault="00336288" w:rsidP="00336288">
      <w:pPr>
        <w:pStyle w:val="Caption"/>
        <w:jc w:val="center"/>
        <w:rPr>
          <w:ins w:id="1381" w:author="Lim Wei Jie" w:date="2014-11-09T00:56:00Z"/>
        </w:rPr>
      </w:pPr>
      <w:ins w:id="1382" w:author="Lim Wei Jie" w:date="2014-11-09T00:56:00Z">
        <w:r>
          <w:t xml:space="preserve">Figure </w:t>
        </w:r>
        <w:r>
          <w:fldChar w:fldCharType="begin"/>
        </w:r>
        <w:r>
          <w:instrText xml:space="preserve"> SEQ Figure \* ARABIC </w:instrText>
        </w:r>
        <w:r>
          <w:fldChar w:fldCharType="separate"/>
        </w:r>
      </w:ins>
      <w:ins w:id="1383" w:author="Kelvin Ang" w:date="2014-11-09T10:12:00Z">
        <w:r w:rsidR="00E02FC6">
          <w:rPr>
            <w:noProof/>
          </w:rPr>
          <w:t>18</w:t>
        </w:r>
      </w:ins>
      <w:ins w:id="1384" w:author="Lim Wei Jie" w:date="2014-11-09T00:56:00Z">
        <w:del w:id="1385"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386" w:author="Lim Wei Jie" w:date="2014-11-09T00:56:00Z"/>
          <w:rFonts w:ascii="Cambria" w:eastAsia="MS Mincho" w:hAnsi="Cambria" w:cs="Times New Roman"/>
        </w:rPr>
      </w:pPr>
      <w:proofErr w:type="spellStart"/>
      <w:ins w:id="1387"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388" w:author="Lim Wei Jie" w:date="2014-11-09T00:56:00Z"/>
          <w:rFonts w:ascii="Cambria" w:eastAsia="MS Mincho" w:hAnsi="Cambria" w:cs="Consolas"/>
        </w:rPr>
      </w:pPr>
      <w:ins w:id="1389"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390" w:author="Lim Wei Jie" w:date="2014-11-09T00:56:00Z"/>
          <w:rFonts w:ascii="Cambria" w:eastAsia="MS Mincho" w:hAnsi="Cambria" w:cs="Consolas"/>
        </w:rPr>
      </w:pPr>
      <w:ins w:id="1391"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39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393" w:author="Lim Wei Jie" w:date="2014-11-09T00:56:00Z"/>
                <w:rFonts w:ascii="Cambria" w:hAnsi="Cambria" w:cs="Times New Roman"/>
              </w:rPr>
            </w:pPr>
            <w:ins w:id="1394"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395" w:author="Lim Wei Jie" w:date="2014-11-09T00:56:00Z"/>
                <w:rFonts w:ascii="Cambria" w:hAnsi="Cambria" w:cs="Times New Roman"/>
              </w:rPr>
            </w:pPr>
            <w:ins w:id="1396"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39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398" w:author="Lim Wei Jie" w:date="2014-11-09T00:56:00Z"/>
                <w:rFonts w:ascii="Cambria" w:hAnsi="Cambria" w:cs="Times New Roman"/>
              </w:rPr>
            </w:pPr>
            <w:ins w:id="1399"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00" w:author="Lim Wei Jie" w:date="2014-11-09T00:56:00Z"/>
                <w:rFonts w:ascii="Cambria" w:hAnsi="Cambria" w:cs="Times New Roman"/>
              </w:rPr>
            </w:pPr>
            <w:ins w:id="1401" w:author="Lim Wei Jie" w:date="2014-11-09T00:56:00Z">
              <w:r>
                <w:rPr>
                  <w:rFonts w:ascii="Cambria" w:hAnsi="Cambria" w:cs="Times New Roman"/>
                </w:rPr>
                <w:t xml:space="preserve">4 Nov </w:t>
              </w:r>
            </w:ins>
          </w:p>
        </w:tc>
      </w:tr>
      <w:tr w:rsidR="00336288" w14:paraId="3D1C7AE3" w14:textId="77777777" w:rsidTr="00336288">
        <w:trPr>
          <w:trHeight w:val="260"/>
          <w:ins w:id="140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403" w:author="Lim Wei Jie" w:date="2014-11-09T00:56:00Z"/>
                <w:rFonts w:ascii="Cambria" w:hAnsi="Cambria" w:cs="Times New Roman"/>
              </w:rPr>
            </w:pPr>
            <w:ins w:id="1404"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05" w:author="Lim Wei Jie" w:date="2014-11-09T00:56:00Z"/>
                <w:rFonts w:ascii="Cambria" w:hAnsi="Cambria" w:cs="Times New Roman"/>
              </w:rPr>
            </w:pPr>
            <w:ins w:id="1406"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40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408" w:author="Lim Wei Jie" w:date="2014-11-09T00:56:00Z"/>
                <w:rFonts w:ascii="Cambria" w:hAnsi="Cambria" w:cs="Times New Roman"/>
              </w:rPr>
            </w:pPr>
            <w:ins w:id="1409"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10" w:author="Lim Wei Jie" w:date="2014-11-09T00:56:00Z"/>
                <w:rFonts w:ascii="Cambria" w:hAnsi="Cambria" w:cs="Times New Roman"/>
              </w:rPr>
            </w:pPr>
            <w:ins w:id="1411"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12" w:author="Lim Wei Jie" w:date="2014-11-09T00:56:00Z"/>
                <w:rFonts w:ascii="Cambria" w:hAnsi="Cambria" w:cs="Times New Roman"/>
              </w:rPr>
            </w:pPr>
            <w:ins w:id="1413"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414" w:author="Lim Wei Jie" w:date="2014-11-09T00:56:00Z"/>
        </w:rPr>
      </w:pPr>
      <w:ins w:id="1415" w:author="Lim Wei Jie" w:date="2014-11-09T00:56:00Z">
        <w:r>
          <w:t xml:space="preserve">Table </w:t>
        </w:r>
      </w:ins>
      <w:ins w:id="1416" w:author="Kelvin Ang" w:date="2014-11-09T10:14:00Z">
        <w:r w:rsidR="00BC6930">
          <w:fldChar w:fldCharType="begin"/>
        </w:r>
        <w:r w:rsidR="00BC6930">
          <w:instrText xml:space="preserve"> SEQ Table \* ARABIC </w:instrText>
        </w:r>
      </w:ins>
      <w:r w:rsidR="00BC6930">
        <w:fldChar w:fldCharType="separate"/>
      </w:r>
      <w:ins w:id="1417" w:author="Kelvin Ang" w:date="2014-11-09T10:14:00Z">
        <w:r w:rsidR="00BC6930">
          <w:rPr>
            <w:noProof/>
          </w:rPr>
          <w:t>4</w:t>
        </w:r>
        <w:r w:rsidR="00BC6930">
          <w:fldChar w:fldCharType="end"/>
        </w:r>
      </w:ins>
      <w:ins w:id="1418" w:author="Lim Wei Jie" w:date="2014-11-09T00:56:00Z">
        <w:del w:id="1419"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420" w:author="Lim Wei Jie" w:date="2014-11-09T00:56:00Z"/>
          <w:rFonts w:ascii="Cambria" w:eastAsia="MS Mincho" w:hAnsi="Cambria" w:cs="Consolas"/>
          <w:i/>
        </w:rPr>
      </w:pPr>
      <w:ins w:id="1421" w:author="Lim Wei Jie" w:date="2014-11-09T00:56:00Z">
        <w:r>
          <w:rPr>
            <w:rFonts w:ascii="Cambria" w:eastAsia="MS Mincho" w:hAnsi="Cambria" w:cs="Consolas"/>
            <w:i/>
          </w:rPr>
          <w:br w:type="page"/>
        </w:r>
      </w:ins>
    </w:p>
    <w:p w14:paraId="60E16FC5" w14:textId="77777777" w:rsidR="00336288" w:rsidRDefault="00336288" w:rsidP="00336288">
      <w:pPr>
        <w:rPr>
          <w:ins w:id="1422" w:author="Lim Wei Jie" w:date="2014-11-09T00:56:00Z"/>
          <w:rFonts w:ascii="Cambria" w:eastAsia="MS Mincho" w:hAnsi="Cambria" w:cs="Times New Roman"/>
        </w:rPr>
      </w:pPr>
      <w:proofErr w:type="spellStart"/>
      <w:ins w:id="1423"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424" w:author="Lim Wei Jie" w:date="2014-11-09T00:56:00Z"/>
          <w:rFonts w:ascii="Cambria" w:eastAsia="MS Mincho" w:hAnsi="Cambria" w:cs="Times New Roman"/>
        </w:rPr>
      </w:pPr>
      <w:ins w:id="1425"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42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427" w:author="Lim Wei Jie" w:date="2014-11-09T00:56:00Z"/>
                <w:rFonts w:ascii="Cambria" w:hAnsi="Cambria" w:cs="Times New Roman"/>
              </w:rPr>
            </w:pPr>
            <w:ins w:id="1428"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29" w:author="Lim Wei Jie" w:date="2014-11-09T00:56:00Z"/>
                <w:rFonts w:ascii="Cambria" w:hAnsi="Cambria" w:cs="Times New Roman"/>
              </w:rPr>
            </w:pPr>
            <w:ins w:id="1430"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43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432" w:author="Lim Wei Jie" w:date="2014-11-09T00:56:00Z"/>
                <w:rFonts w:ascii="Cambria" w:hAnsi="Cambria" w:cs="Times New Roman"/>
              </w:rPr>
            </w:pPr>
            <w:ins w:id="1433"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34" w:author="Lim Wei Jie" w:date="2014-11-09T00:56:00Z"/>
                <w:rFonts w:ascii="Cambria" w:hAnsi="Cambria" w:cs="Times New Roman"/>
              </w:rPr>
            </w:pPr>
            <w:ins w:id="143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43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437" w:author="Lim Wei Jie" w:date="2014-11-09T00:56:00Z"/>
                <w:rFonts w:ascii="Cambria" w:hAnsi="Cambria" w:cs="Times New Roman"/>
              </w:rPr>
            </w:pPr>
            <w:ins w:id="1438"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39" w:author="Lim Wei Jie" w:date="2014-11-09T00:56:00Z"/>
                <w:rFonts w:ascii="Cambria" w:hAnsi="Cambria" w:cs="Times New Roman"/>
              </w:rPr>
            </w:pPr>
            <w:ins w:id="144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44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442" w:author="Lim Wei Jie" w:date="2014-11-09T00:56:00Z"/>
                <w:rFonts w:ascii="Cambria" w:hAnsi="Cambria" w:cs="Times New Roman"/>
              </w:rPr>
            </w:pPr>
            <w:ins w:id="1443"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44" w:author="Lim Wei Jie" w:date="2014-11-09T00:56:00Z"/>
                <w:rFonts w:ascii="Cambria" w:hAnsi="Cambria" w:cs="Times New Roman"/>
              </w:rPr>
            </w:pPr>
            <w:ins w:id="144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44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447" w:author="Lim Wei Jie" w:date="2014-11-09T00:56:00Z"/>
                <w:rFonts w:ascii="Cambria" w:hAnsi="Cambria" w:cs="Times New Roman"/>
              </w:rPr>
            </w:pPr>
            <w:ins w:id="1448"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49" w:author="Lim Wei Jie" w:date="2014-11-09T00:56:00Z"/>
                <w:rFonts w:ascii="Cambria" w:hAnsi="Cambria" w:cs="Times New Roman"/>
              </w:rPr>
            </w:pPr>
            <w:ins w:id="145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45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452" w:author="Lim Wei Jie" w:date="2014-11-09T00:56:00Z"/>
                <w:rFonts w:ascii="Cambria" w:hAnsi="Cambria" w:cs="Times New Roman"/>
              </w:rPr>
            </w:pPr>
            <w:ins w:id="1453"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54" w:author="Lim Wei Jie" w:date="2014-11-09T00:56:00Z"/>
                <w:rFonts w:ascii="Cambria" w:hAnsi="Cambria" w:cs="Times New Roman"/>
              </w:rPr>
            </w:pPr>
            <w:ins w:id="145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45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457" w:author="Lim Wei Jie" w:date="2014-11-09T00:56:00Z"/>
                <w:rFonts w:ascii="Cambria" w:hAnsi="Cambria" w:cs="Times New Roman"/>
              </w:rPr>
            </w:pPr>
            <w:ins w:id="1458"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59" w:author="Lim Wei Jie" w:date="2014-11-09T00:56:00Z"/>
                <w:rFonts w:ascii="Cambria" w:hAnsi="Cambria" w:cs="Times New Roman"/>
              </w:rPr>
            </w:pPr>
            <w:ins w:id="146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46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462" w:author="Lim Wei Jie" w:date="2014-11-09T00:56:00Z"/>
                <w:rFonts w:ascii="Cambria" w:hAnsi="Cambria" w:cs="Times New Roman"/>
              </w:rPr>
            </w:pPr>
            <w:ins w:id="1463"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64" w:author="Lim Wei Jie" w:date="2014-11-09T00:56:00Z"/>
                <w:rFonts w:ascii="Cambria" w:hAnsi="Cambria" w:cs="Times New Roman"/>
              </w:rPr>
            </w:pPr>
            <w:ins w:id="1465"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46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467" w:author="Lim Wei Jie" w:date="2014-11-09T00:56:00Z"/>
                <w:rFonts w:ascii="Cambria" w:hAnsi="Cambria" w:cs="Times New Roman"/>
              </w:rPr>
            </w:pPr>
            <w:ins w:id="1468"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69" w:author="Lim Wei Jie" w:date="2014-11-09T00:56:00Z"/>
                <w:rFonts w:ascii="Cambria" w:hAnsi="Cambria" w:cs="Times New Roman"/>
              </w:rPr>
            </w:pPr>
            <w:ins w:id="147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47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472" w:author="Lim Wei Jie" w:date="2014-11-09T00:56:00Z"/>
                <w:rFonts w:ascii="Cambria" w:hAnsi="Cambria" w:cs="Times New Roman"/>
              </w:rPr>
            </w:pPr>
            <w:ins w:id="1473"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474" w:author="Lim Wei Jie" w:date="2014-11-09T00:56:00Z"/>
                <w:rFonts w:ascii="Cambria" w:hAnsi="Cambria" w:cs="Times New Roman"/>
              </w:rPr>
            </w:pPr>
            <w:ins w:id="147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476" w:author="Lim Wei Jie" w:date="2014-11-09T00:56:00Z"/>
          <w:rFonts w:ascii="Cambria" w:eastAsia="MS Mincho" w:hAnsi="Cambria" w:cs="Times New Roman"/>
          <w:b/>
          <w:bCs/>
          <w:color w:val="1F497D"/>
        </w:rPr>
      </w:pPr>
      <w:ins w:id="1477" w:author="Lim Wei Jie" w:date="2014-11-09T00:56:00Z">
        <w:r>
          <w:rPr>
            <w:rFonts w:ascii="Cambria" w:eastAsia="MS Mincho" w:hAnsi="Cambria" w:cs="Times New Roman"/>
            <w:b/>
            <w:bCs/>
            <w:color w:val="1F497D"/>
          </w:rPr>
          <w:t xml:space="preserve">Table </w:t>
        </w:r>
      </w:ins>
      <w:ins w:id="1478"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479"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480" w:author="Lim Wei Jie" w:date="2014-11-09T00:56:00Z">
        <w:del w:id="1481"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482" w:author="Lim Wei Jie" w:date="2014-11-09T00:56:00Z"/>
          <w:rFonts w:ascii="Cambria" w:eastAsia="MS Mincho" w:hAnsi="Cambria" w:cs="Times New Roman"/>
        </w:rPr>
      </w:pPr>
      <w:ins w:id="1483"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484" w:author="Lim Wei Jie" w:date="2014-11-09T00:56:00Z"/>
          <w:rFonts w:ascii="Cambria" w:eastAsia="MS Mincho" w:hAnsi="Cambria" w:cs="Times New Roman"/>
        </w:rPr>
      </w:pPr>
      <w:ins w:id="1485"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48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487" w:author="Lim Wei Jie" w:date="2014-11-09T00:56:00Z"/>
                <w:rFonts w:ascii="Cambria" w:hAnsi="Cambria" w:cs="Times New Roman"/>
              </w:rPr>
            </w:pPr>
            <w:ins w:id="1488"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89" w:author="Lim Wei Jie" w:date="2014-11-09T00:56:00Z"/>
                <w:rFonts w:ascii="Cambria" w:hAnsi="Cambria" w:cs="Times New Roman"/>
              </w:rPr>
            </w:pPr>
            <w:ins w:id="1490"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49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492" w:author="Lim Wei Jie" w:date="2014-11-09T00:56:00Z"/>
                <w:rFonts w:ascii="Consolas" w:hAnsi="Consolas" w:cs="Consolas"/>
                <w:sz w:val="20"/>
                <w:szCs w:val="20"/>
              </w:rPr>
            </w:pPr>
            <w:proofErr w:type="spellStart"/>
            <w:ins w:id="1493"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94" w:author="Lim Wei Jie" w:date="2014-11-09T00:56:00Z"/>
                <w:rFonts w:ascii="Cambria" w:hAnsi="Cambria" w:cs="Times New Roman"/>
              </w:rPr>
            </w:pPr>
            <w:ins w:id="149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49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497" w:author="Lim Wei Jie" w:date="2014-11-09T00:56:00Z"/>
                <w:rFonts w:ascii="Consolas" w:hAnsi="Consolas" w:cs="Consolas"/>
                <w:sz w:val="20"/>
                <w:szCs w:val="20"/>
              </w:rPr>
            </w:pPr>
            <w:proofErr w:type="spellStart"/>
            <w:ins w:id="1498"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99" w:author="Lim Wei Jie" w:date="2014-11-09T00:56:00Z"/>
                <w:rFonts w:ascii="Cambria" w:hAnsi="Cambria" w:cs="Times New Roman"/>
              </w:rPr>
            </w:pPr>
            <w:ins w:id="150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501" w:author="Lim Wei Jie" w:date="2014-11-09T00:56:00Z"/>
          <w:rFonts w:ascii="Cambria" w:eastAsia="MS Mincho" w:hAnsi="Cambria" w:cs="Times New Roman"/>
        </w:rPr>
      </w:pPr>
      <w:ins w:id="1502" w:author="Lim Wei Jie" w:date="2014-11-09T00:56:00Z">
        <w:r>
          <w:t xml:space="preserve">Table </w:t>
        </w:r>
      </w:ins>
      <w:ins w:id="1503" w:author="Kelvin Ang" w:date="2014-11-09T10:14:00Z">
        <w:r w:rsidR="00BC6930">
          <w:fldChar w:fldCharType="begin"/>
        </w:r>
        <w:r w:rsidR="00BC6930">
          <w:instrText xml:space="preserve"> SEQ Table \* ARABIC </w:instrText>
        </w:r>
      </w:ins>
      <w:r w:rsidR="00BC6930">
        <w:fldChar w:fldCharType="separate"/>
      </w:r>
      <w:ins w:id="1504" w:author="Kelvin Ang" w:date="2014-11-09T10:14:00Z">
        <w:r w:rsidR="00BC6930">
          <w:rPr>
            <w:noProof/>
          </w:rPr>
          <w:t>6</w:t>
        </w:r>
        <w:r w:rsidR="00BC6930">
          <w:fldChar w:fldCharType="end"/>
        </w:r>
      </w:ins>
      <w:ins w:id="1505" w:author="Lim Wei Jie" w:date="2014-11-09T00:56:00Z">
        <w:del w:id="1506"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507" w:author="Lim Wei Jie" w:date="2014-11-09T00:56:00Z"/>
          <w:rFonts w:ascii="Cambria" w:eastAsia="MS Mincho" w:hAnsi="Cambria" w:cs="Times New Roman"/>
        </w:rPr>
      </w:pPr>
      <w:ins w:id="1508"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509" w:author="Lim Wei Jie" w:date="2014-11-09T00:56:00Z"/>
        </w:rPr>
      </w:pPr>
    </w:p>
    <w:p w14:paraId="354F4502" w14:textId="77777777" w:rsidR="00336288" w:rsidRDefault="00336288" w:rsidP="00336288">
      <w:pPr>
        <w:rPr>
          <w:ins w:id="1510" w:author="Lim Wei Jie" w:date="2014-11-09T00:56:00Z"/>
          <w:rFonts w:asciiTheme="majorHAnsi" w:eastAsiaTheme="majorEastAsia" w:hAnsiTheme="majorHAnsi" w:cstheme="majorBidi"/>
          <w:color w:val="365F91" w:themeColor="accent1" w:themeShade="BF"/>
          <w:sz w:val="48"/>
          <w:szCs w:val="32"/>
        </w:rPr>
      </w:pPr>
      <w:ins w:id="1511" w:author="Lim Wei Jie" w:date="2014-11-09T00:56:00Z">
        <w:r>
          <w:br w:type="page"/>
        </w:r>
      </w:ins>
    </w:p>
    <w:p w14:paraId="2F46A071" w14:textId="1C74FF85" w:rsidR="0092526E" w:rsidDel="00336288" w:rsidRDefault="0092526E" w:rsidP="0092526E">
      <w:pPr>
        <w:keepNext/>
        <w:rPr>
          <w:del w:id="1512" w:author="Lim Wei Jie" w:date="2014-11-09T00:56:00Z"/>
        </w:rPr>
      </w:pPr>
      <w:del w:id="1513" w:author="Lim Wei Jie" w:date="2014-11-09T00:56:00Z">
        <w:r w:rsidDel="00336288">
          <w:object w:dxaOrig="13246" w:dyaOrig="4230" w14:anchorId="4F4AC1BC">
            <v:shape id="_x0000_i1038" type="#_x0000_t75" style="width:466.95pt;height:149.35pt" o:ole="">
              <v:imagedata r:id="rId70" o:title=""/>
            </v:shape>
            <o:OLEObject Type="Embed" ProgID="Visio.Drawing.15" ShapeID="_x0000_i1038" DrawAspect="Content" ObjectID="_1477036957" r:id="rId71"/>
          </w:object>
        </w:r>
      </w:del>
    </w:p>
    <w:p w14:paraId="4385D58F" w14:textId="18D262DA" w:rsidR="0092526E" w:rsidRPr="00F11EBF" w:rsidDel="00336288" w:rsidRDefault="0092526E" w:rsidP="0092526E">
      <w:pPr>
        <w:pStyle w:val="Caption"/>
        <w:jc w:val="center"/>
        <w:rPr>
          <w:del w:id="1514" w:author="Lim Wei Jie" w:date="2014-11-09T00:56:00Z"/>
        </w:rPr>
      </w:pPr>
      <w:del w:id="1515"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516" w:author="Lim Wei Jie" w:date="2014-11-09T00:56:00Z"/>
        </w:rPr>
      </w:pPr>
      <w:del w:id="1517"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518" w:author="Lim Wei Jie" w:date="2014-11-09T00:56:00Z"/>
        </w:rPr>
      </w:pPr>
      <w:del w:id="1519"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520" w:author="Lim Wei Jie" w:date="2014-11-09T00:56:00Z"/>
        </w:rPr>
      </w:pPr>
      <w:del w:id="1521"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522" w:author="Lim Wei Jie" w:date="2014-11-09T00:56:00Z"/>
        </w:rPr>
      </w:pPr>
      <w:del w:id="1523"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5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525" w:author="Lim Wei Jie" w:date="2014-11-09T00:56:00Z"/>
                <w:b w:val="0"/>
              </w:rPr>
            </w:pPr>
            <w:del w:id="1526"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527" w:author="Lim Wei Jie" w:date="2014-11-09T00:56:00Z"/>
                <w:b w:val="0"/>
              </w:rPr>
            </w:pPr>
            <w:del w:id="1528"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52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530" w:author="Lim Wei Jie" w:date="2014-11-09T00:56:00Z"/>
                <w:b w:val="0"/>
              </w:rPr>
            </w:pPr>
            <w:del w:id="1531"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32" w:author="Lim Wei Jie" w:date="2014-11-09T00:56:00Z"/>
              </w:rPr>
            </w:pPr>
            <w:del w:id="1533" w:author="Lim Wei Jie" w:date="2014-11-09T00:56:00Z">
              <w:r w:rsidDel="00336288">
                <w:delText xml:space="preserve">Returns a list of tasks which are not completed. </w:delText>
              </w:r>
            </w:del>
          </w:p>
        </w:tc>
      </w:tr>
      <w:tr w:rsidR="0092526E" w:rsidDel="00336288" w14:paraId="2637818F" w14:textId="2A3E3390" w:rsidTr="000F5FA9">
        <w:trPr>
          <w:del w:id="153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535" w:author="Lim Wei Jie" w:date="2014-11-09T00:56:00Z"/>
                <w:b w:val="0"/>
              </w:rPr>
            </w:pPr>
            <w:del w:id="1536"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37" w:author="Lim Wei Jie" w:date="2014-11-09T00:56:00Z"/>
              </w:rPr>
            </w:pPr>
            <w:del w:id="1538"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53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540" w:author="Lim Wei Jie" w:date="2014-11-09T00:56:00Z"/>
                <w:b w:val="0"/>
              </w:rPr>
            </w:pPr>
            <w:del w:id="1541"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42" w:author="Lim Wei Jie" w:date="2014-11-09T00:56:00Z"/>
              </w:rPr>
            </w:pPr>
            <w:del w:id="1543" w:author="Lim Wei Jie" w:date="2014-11-09T00:56:00Z">
              <w:r w:rsidDel="00336288">
                <w:delText>Returns a list of tasks which are overdue.</w:delText>
              </w:r>
            </w:del>
          </w:p>
        </w:tc>
      </w:tr>
      <w:tr w:rsidR="0092526E" w:rsidDel="00336288" w14:paraId="3CB0ADFE" w14:textId="6B85FDAD" w:rsidTr="000F5FA9">
        <w:trPr>
          <w:del w:id="15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545" w:author="Lim Wei Jie" w:date="2014-11-09T00:56:00Z"/>
                <w:b w:val="0"/>
              </w:rPr>
            </w:pPr>
            <w:del w:id="1546"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47" w:author="Lim Wei Jie" w:date="2014-11-09T00:56:00Z"/>
              </w:rPr>
            </w:pPr>
            <w:del w:id="1548"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5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550" w:author="Lim Wei Jie" w:date="2014-11-09T00:56:00Z"/>
                <w:b w:val="0"/>
              </w:rPr>
            </w:pPr>
            <w:del w:id="1551"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52" w:author="Lim Wei Jie" w:date="2014-11-09T00:56:00Z"/>
              </w:rPr>
            </w:pPr>
            <w:del w:id="1553" w:author="Lim Wei Jie" w:date="2014-11-09T00:56:00Z">
              <w:r w:rsidDel="00336288">
                <w:delText xml:space="preserve">Returns a list of tasks which are due tomorrow. </w:delText>
              </w:r>
            </w:del>
          </w:p>
        </w:tc>
      </w:tr>
      <w:tr w:rsidR="0092526E" w:rsidDel="00336288" w14:paraId="0A24FA1C" w14:textId="02C7E5EC" w:rsidTr="000F5FA9">
        <w:trPr>
          <w:del w:id="15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555" w:author="Lim Wei Jie" w:date="2014-11-09T00:56:00Z"/>
                <w:b w:val="0"/>
              </w:rPr>
            </w:pPr>
            <w:del w:id="1556"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57" w:author="Lim Wei Jie" w:date="2014-11-09T00:56:00Z"/>
              </w:rPr>
            </w:pPr>
            <w:del w:id="1558"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5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560" w:author="Lim Wei Jie" w:date="2014-11-09T00:56:00Z"/>
                <w:b w:val="0"/>
              </w:rPr>
            </w:pPr>
            <w:del w:id="1561"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62" w:author="Lim Wei Jie" w:date="2014-11-09T00:56:00Z"/>
              </w:rPr>
            </w:pPr>
            <w:del w:id="1563" w:author="Lim Wei Jie" w:date="2014-11-09T00:56:00Z">
              <w:r w:rsidDel="00336288">
                <w:delText xml:space="preserve">Returns a list of tasks which do not have due dates. </w:delText>
              </w:r>
            </w:del>
          </w:p>
        </w:tc>
      </w:tr>
      <w:tr w:rsidR="0092526E" w:rsidDel="00336288" w14:paraId="5521E814" w14:textId="1840BD90" w:rsidTr="000F5FA9">
        <w:trPr>
          <w:del w:id="156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565" w:author="Lim Wei Jie" w:date="2014-11-09T00:56:00Z"/>
                <w:b w:val="0"/>
              </w:rPr>
            </w:pPr>
            <w:del w:id="1566"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67" w:author="Lim Wei Jie" w:date="2014-11-09T00:56:00Z"/>
              </w:rPr>
            </w:pPr>
            <w:del w:id="1568"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5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570" w:author="Lim Wei Jie" w:date="2014-11-09T00:56:00Z"/>
                <w:b w:val="0"/>
              </w:rPr>
            </w:pPr>
            <w:del w:id="1571"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572" w:author="Lim Wei Jie" w:date="2014-11-09T00:56:00Z"/>
              </w:rPr>
            </w:pPr>
            <w:del w:id="1573"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574" w:author="Lim Wei Jie" w:date="2014-11-09T00:56:00Z"/>
        </w:rPr>
      </w:pPr>
      <w:del w:id="1575"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576" w:author="Lim Wei Jie" w:date="2014-11-09T00:56:00Z"/>
        </w:rPr>
      </w:pPr>
      <w:del w:id="1577"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578" w:author="Lim Wei Jie" w:date="2014-11-09T00:56:00Z"/>
        </w:rPr>
      </w:pPr>
      <w:del w:id="1579" w:author="Lim Wei Jie" w:date="2014-11-09T00:56:00Z">
        <w:r w:rsidRPr="00667E20" w:rsidDel="00336288">
          <w:br w:type="page"/>
        </w:r>
      </w:del>
    </w:p>
    <w:p w14:paraId="248B5E84" w14:textId="5A861CF7" w:rsidR="0092526E" w:rsidRPr="007958DE" w:rsidRDefault="007958DE" w:rsidP="007958DE">
      <w:pPr>
        <w:pStyle w:val="Heading2"/>
      </w:pPr>
      <w:bookmarkStart w:id="1580" w:name="_Toc403221040"/>
      <w:bookmarkStart w:id="1581" w:name="_Toc403287959"/>
      <w:r w:rsidRPr="007958DE">
        <w:t>4</w:t>
      </w:r>
      <w:r w:rsidR="0092526E" w:rsidRPr="007958DE">
        <w:t>.3 Storage</w:t>
      </w:r>
      <w:bookmarkEnd w:id="1580"/>
      <w:bookmarkEnd w:id="1581"/>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7pt" o:ole="">
            <v:imagedata r:id="rId72" o:title="" cropbottom="35787f" cropleft="14895f"/>
          </v:shape>
          <o:OLEObject Type="Embed" ProgID="Visio.Drawing.15" ShapeID="_x0000_i1039" DrawAspect="Content" ObjectID="_1477036958"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35pt;height:276.7pt" o:ole="">
            <v:imagedata r:id="rId74" o:title="" cropbottom="3797f"/>
          </v:shape>
          <o:OLEObject Type="Embed" ProgID="Visio.Drawing.15" ShapeID="_x0000_i1040" DrawAspect="Content" ObjectID="_1477036959"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85pt;height:255.75pt" o:ole="">
            <v:imagedata r:id="rId76" o:title="" cropbottom="3612f"/>
          </v:shape>
          <o:OLEObject Type="Embed" ProgID="Visio.Drawing.15" ShapeID="_x0000_i1041" DrawAspect="Content" ObjectID="_1477036960"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582" w:name="_Toc403221041"/>
      <w:bookmarkStart w:id="1583" w:name="_Toc403287960"/>
      <w:r w:rsidRPr="005D4AD9">
        <w:rPr>
          <w:sz w:val="144"/>
          <w:szCs w:val="144"/>
        </w:rPr>
        <w:lastRenderedPageBreak/>
        <w:t>5</w:t>
      </w:r>
      <w:r w:rsidR="0092526E" w:rsidRPr="00667E20">
        <w:t>. Testing the System</w:t>
      </w:r>
      <w:bookmarkEnd w:id="1582"/>
      <w:bookmarkEnd w:id="1583"/>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584" w:name="_Toc403287961"/>
      <w:r w:rsidRPr="00B253F5">
        <w:rPr>
          <w:sz w:val="144"/>
          <w:szCs w:val="144"/>
        </w:rPr>
        <w:lastRenderedPageBreak/>
        <w:t>6</w:t>
      </w:r>
      <w:r>
        <w:t xml:space="preserve">. </w:t>
      </w:r>
      <w:r w:rsidR="009C73CF">
        <w:t>Appendix</w:t>
      </w:r>
      <w:bookmarkEnd w:id="1584"/>
    </w:p>
    <w:p w14:paraId="1AE67DA5" w14:textId="3D6F3F77" w:rsidR="000F5FA9" w:rsidRDefault="009C73CF" w:rsidP="009C73CF">
      <w:pPr>
        <w:pStyle w:val="Heading2"/>
      </w:pPr>
      <w:bookmarkStart w:id="1585" w:name="_Toc403287962"/>
      <w:r>
        <w:t xml:space="preserve">6.1 </w:t>
      </w:r>
      <w:r w:rsidR="00B253F5">
        <w:t>Upcoming Developments</w:t>
      </w:r>
      <w:bookmarkEnd w:id="1585"/>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586" w:name="_Toc403287963"/>
      <w:r>
        <w:rPr>
          <w:szCs w:val="48"/>
        </w:rPr>
        <w:lastRenderedPageBreak/>
        <w:t>6.2</w:t>
      </w:r>
      <w:r w:rsidR="00242FCB" w:rsidRPr="009C73CF">
        <w:rPr>
          <w:szCs w:val="48"/>
        </w:rPr>
        <w:t xml:space="preserve"> Glossary</w:t>
      </w:r>
      <w:bookmarkEnd w:id="1586"/>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7F630E" w14:textId="77777777" w:rsidR="002D199E" w:rsidRDefault="002D199E" w:rsidP="00EA7A3B">
      <w:pPr>
        <w:spacing w:after="0" w:line="240" w:lineRule="auto"/>
      </w:pPr>
      <w:r>
        <w:separator/>
      </w:r>
    </w:p>
  </w:endnote>
  <w:endnote w:type="continuationSeparator" w:id="0">
    <w:p w14:paraId="4447760F" w14:textId="77777777" w:rsidR="002D199E" w:rsidRDefault="002D199E"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835835">
          <w:rPr>
            <w:noProof/>
          </w:rPr>
          <w:t>35</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FA36D" w14:textId="77777777" w:rsidR="002D199E" w:rsidRDefault="002D199E" w:rsidP="00EA7A3B">
      <w:pPr>
        <w:spacing w:after="0" w:line="240" w:lineRule="auto"/>
      </w:pPr>
      <w:r>
        <w:separator/>
      </w:r>
    </w:p>
  </w:footnote>
  <w:footnote w:type="continuationSeparator" w:id="0">
    <w:p w14:paraId="0716B1E2" w14:textId="77777777" w:rsidR="002D199E" w:rsidRDefault="002D199E"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4480"/>
    <w:rsid w:val="000F5FA9"/>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199E"/>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2CAE"/>
    <w:rsid w:val="00491C6A"/>
    <w:rsid w:val="0049719F"/>
    <w:rsid w:val="004A0C52"/>
    <w:rsid w:val="004A5E58"/>
    <w:rsid w:val="004B0A05"/>
    <w:rsid w:val="004B5D81"/>
    <w:rsid w:val="004C4690"/>
    <w:rsid w:val="004C7A5C"/>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EAA"/>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6B90"/>
    <w:rsid w:val="00837FAF"/>
    <w:rsid w:val="00844214"/>
    <w:rsid w:val="008446BE"/>
    <w:rsid w:val="00847917"/>
    <w:rsid w:val="00851C98"/>
    <w:rsid w:val="00857718"/>
    <w:rsid w:val="008627BA"/>
    <w:rsid w:val="00863294"/>
    <w:rsid w:val="00872ADC"/>
    <w:rsid w:val="008810DA"/>
    <w:rsid w:val="008909A9"/>
    <w:rsid w:val="00890AD1"/>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47D9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9F9"/>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CCD"/>
    <w:rsid w:val="00F21E21"/>
    <w:rsid w:val="00F23855"/>
    <w:rsid w:val="00F25FB4"/>
    <w:rsid w:val="00F26A3C"/>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CD5DB-1162-40E2-B7CC-BA06866B9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43</Pages>
  <Words>4865</Words>
  <Characters>27734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32534</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232</cp:revision>
  <dcterms:created xsi:type="dcterms:W3CDTF">2014-11-08T06:27:00Z</dcterms:created>
  <dcterms:modified xsi:type="dcterms:W3CDTF">2014-11-09T02:57:00Z</dcterms:modified>
</cp:coreProperties>
</file>