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lang w:eastAsia="zh-CN"/>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lang w:eastAsia="zh-CN"/>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lang w:eastAsia="zh-CN"/>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lang w:eastAsia="zh-CN"/>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lang w:eastAsia="zh-CN"/>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69560EB" w14:textId="77777777" w:rsidR="00290075" w:rsidRDefault="0092526E">
          <w:pPr>
            <w:pStyle w:val="TOC1"/>
            <w:tabs>
              <w:tab w:val="right" w:leader="dot" w:pos="9350"/>
            </w:tabs>
            <w:rPr>
              <w:noProof/>
            </w:rPr>
          </w:pPr>
          <w:r>
            <w:fldChar w:fldCharType="begin"/>
          </w:r>
          <w:r>
            <w:instrText xml:space="preserve"> TOC \o "1-3" \h \z \u </w:instrText>
          </w:r>
          <w:r>
            <w:fldChar w:fldCharType="separate"/>
          </w:r>
          <w:hyperlink w:anchor="_Toc403240693" w:history="1">
            <w:r w:rsidR="00290075" w:rsidRPr="00D46E03">
              <w:rPr>
                <w:rStyle w:val="Hyperlink"/>
                <w:noProof/>
              </w:rPr>
              <w:t>1. User Guide</w:t>
            </w:r>
            <w:r w:rsidR="00290075">
              <w:rPr>
                <w:noProof/>
                <w:webHidden/>
              </w:rPr>
              <w:tab/>
            </w:r>
            <w:r w:rsidR="00290075">
              <w:rPr>
                <w:noProof/>
                <w:webHidden/>
              </w:rPr>
              <w:fldChar w:fldCharType="begin"/>
            </w:r>
            <w:r w:rsidR="00290075">
              <w:rPr>
                <w:noProof/>
                <w:webHidden/>
              </w:rPr>
              <w:instrText xml:space="preserve"> PAGEREF _Toc403240693 \h </w:instrText>
            </w:r>
            <w:r w:rsidR="00290075">
              <w:rPr>
                <w:noProof/>
                <w:webHidden/>
              </w:rPr>
            </w:r>
            <w:r w:rsidR="00290075">
              <w:rPr>
                <w:noProof/>
                <w:webHidden/>
              </w:rPr>
              <w:fldChar w:fldCharType="separate"/>
            </w:r>
            <w:r w:rsidR="00290075">
              <w:rPr>
                <w:noProof/>
                <w:webHidden/>
              </w:rPr>
              <w:t>2</w:t>
            </w:r>
            <w:r w:rsidR="00290075">
              <w:rPr>
                <w:noProof/>
                <w:webHidden/>
              </w:rPr>
              <w:fldChar w:fldCharType="end"/>
            </w:r>
          </w:hyperlink>
        </w:p>
        <w:p w14:paraId="7BB3D422" w14:textId="77777777" w:rsidR="00290075" w:rsidRDefault="00BC3E78">
          <w:pPr>
            <w:pStyle w:val="TOC1"/>
            <w:tabs>
              <w:tab w:val="right" w:leader="dot" w:pos="9350"/>
            </w:tabs>
            <w:rPr>
              <w:noProof/>
            </w:rPr>
          </w:pPr>
          <w:hyperlink w:anchor="_Toc403240694" w:history="1">
            <w:r w:rsidR="00290075" w:rsidRPr="00D46E03">
              <w:rPr>
                <w:rStyle w:val="Hyperlink"/>
                <w:noProof/>
              </w:rPr>
              <w:t>2. Developer’s Guide Introduction</w:t>
            </w:r>
            <w:r w:rsidR="00290075">
              <w:rPr>
                <w:noProof/>
                <w:webHidden/>
              </w:rPr>
              <w:tab/>
            </w:r>
            <w:r w:rsidR="00290075">
              <w:rPr>
                <w:noProof/>
                <w:webHidden/>
              </w:rPr>
              <w:fldChar w:fldCharType="begin"/>
            </w:r>
            <w:r w:rsidR="00290075">
              <w:rPr>
                <w:noProof/>
                <w:webHidden/>
              </w:rPr>
              <w:instrText xml:space="preserve"> PAGEREF _Toc403240694 \h </w:instrText>
            </w:r>
            <w:r w:rsidR="00290075">
              <w:rPr>
                <w:noProof/>
                <w:webHidden/>
              </w:rPr>
            </w:r>
            <w:r w:rsidR="00290075">
              <w:rPr>
                <w:noProof/>
                <w:webHidden/>
              </w:rPr>
              <w:fldChar w:fldCharType="separate"/>
            </w:r>
            <w:r w:rsidR="00290075">
              <w:rPr>
                <w:noProof/>
                <w:webHidden/>
              </w:rPr>
              <w:t>15</w:t>
            </w:r>
            <w:r w:rsidR="00290075">
              <w:rPr>
                <w:noProof/>
                <w:webHidden/>
              </w:rPr>
              <w:fldChar w:fldCharType="end"/>
            </w:r>
          </w:hyperlink>
        </w:p>
        <w:p w14:paraId="3CDE2878" w14:textId="77777777" w:rsidR="00290075" w:rsidRDefault="00BC3E78">
          <w:pPr>
            <w:pStyle w:val="TOC1"/>
            <w:tabs>
              <w:tab w:val="right" w:leader="dot" w:pos="9350"/>
            </w:tabs>
            <w:rPr>
              <w:noProof/>
            </w:rPr>
          </w:pPr>
          <w:hyperlink w:anchor="_Toc403240695" w:history="1">
            <w:r w:rsidR="00290075" w:rsidRPr="00D46E03">
              <w:rPr>
                <w:rStyle w:val="Hyperlink"/>
                <w:noProof/>
              </w:rPr>
              <w:t>3. Defining the Architecture</w:t>
            </w:r>
            <w:r w:rsidR="00290075">
              <w:rPr>
                <w:noProof/>
                <w:webHidden/>
              </w:rPr>
              <w:tab/>
            </w:r>
            <w:r w:rsidR="00290075">
              <w:rPr>
                <w:noProof/>
                <w:webHidden/>
              </w:rPr>
              <w:fldChar w:fldCharType="begin"/>
            </w:r>
            <w:r w:rsidR="00290075">
              <w:rPr>
                <w:noProof/>
                <w:webHidden/>
              </w:rPr>
              <w:instrText xml:space="preserve"> PAGEREF _Toc403240695 \h </w:instrText>
            </w:r>
            <w:r w:rsidR="00290075">
              <w:rPr>
                <w:noProof/>
                <w:webHidden/>
              </w:rPr>
            </w:r>
            <w:r w:rsidR="00290075">
              <w:rPr>
                <w:noProof/>
                <w:webHidden/>
              </w:rPr>
              <w:fldChar w:fldCharType="separate"/>
            </w:r>
            <w:r w:rsidR="00290075">
              <w:rPr>
                <w:noProof/>
                <w:webHidden/>
              </w:rPr>
              <w:t>16</w:t>
            </w:r>
            <w:r w:rsidR="00290075">
              <w:rPr>
                <w:noProof/>
                <w:webHidden/>
              </w:rPr>
              <w:fldChar w:fldCharType="end"/>
            </w:r>
          </w:hyperlink>
        </w:p>
        <w:p w14:paraId="31C350D9" w14:textId="77777777" w:rsidR="00290075" w:rsidRDefault="00BC3E78">
          <w:pPr>
            <w:pStyle w:val="TOC1"/>
            <w:tabs>
              <w:tab w:val="right" w:leader="dot" w:pos="9350"/>
            </w:tabs>
            <w:rPr>
              <w:noProof/>
            </w:rPr>
          </w:pPr>
          <w:hyperlink w:anchor="_Toc403240696" w:history="1">
            <w:r w:rsidR="00290075" w:rsidRPr="00D46E03">
              <w:rPr>
                <w:rStyle w:val="Hyperlink"/>
                <w:noProof/>
              </w:rPr>
              <w:t>4. Developing the Components</w:t>
            </w:r>
            <w:r w:rsidR="00290075">
              <w:rPr>
                <w:noProof/>
                <w:webHidden/>
              </w:rPr>
              <w:tab/>
            </w:r>
            <w:r w:rsidR="00290075">
              <w:rPr>
                <w:noProof/>
                <w:webHidden/>
              </w:rPr>
              <w:fldChar w:fldCharType="begin"/>
            </w:r>
            <w:r w:rsidR="00290075">
              <w:rPr>
                <w:noProof/>
                <w:webHidden/>
              </w:rPr>
              <w:instrText xml:space="preserve"> PAGEREF _Toc403240696 \h </w:instrText>
            </w:r>
            <w:r w:rsidR="00290075">
              <w:rPr>
                <w:noProof/>
                <w:webHidden/>
              </w:rPr>
            </w:r>
            <w:r w:rsidR="00290075">
              <w:rPr>
                <w:noProof/>
                <w:webHidden/>
              </w:rPr>
              <w:fldChar w:fldCharType="separate"/>
            </w:r>
            <w:r w:rsidR="00290075">
              <w:rPr>
                <w:noProof/>
                <w:webHidden/>
              </w:rPr>
              <w:t>17</w:t>
            </w:r>
            <w:r w:rsidR="00290075">
              <w:rPr>
                <w:noProof/>
                <w:webHidden/>
              </w:rPr>
              <w:fldChar w:fldCharType="end"/>
            </w:r>
          </w:hyperlink>
        </w:p>
        <w:p w14:paraId="2D0152B9" w14:textId="77777777" w:rsidR="00290075" w:rsidRDefault="00BC3E78">
          <w:pPr>
            <w:pStyle w:val="TOC2"/>
            <w:tabs>
              <w:tab w:val="right" w:leader="dot" w:pos="9350"/>
            </w:tabs>
            <w:rPr>
              <w:noProof/>
            </w:rPr>
          </w:pPr>
          <w:hyperlink w:anchor="_Toc403240697" w:history="1">
            <w:r w:rsidR="00290075" w:rsidRPr="00D46E03">
              <w:rPr>
                <w:rStyle w:val="Hyperlink"/>
                <w:noProof/>
              </w:rPr>
              <w:t>4.1 Graphical User Interface</w:t>
            </w:r>
            <w:r w:rsidR="00290075">
              <w:rPr>
                <w:noProof/>
                <w:webHidden/>
              </w:rPr>
              <w:tab/>
            </w:r>
            <w:r w:rsidR="00290075">
              <w:rPr>
                <w:noProof/>
                <w:webHidden/>
              </w:rPr>
              <w:fldChar w:fldCharType="begin"/>
            </w:r>
            <w:r w:rsidR="00290075">
              <w:rPr>
                <w:noProof/>
                <w:webHidden/>
              </w:rPr>
              <w:instrText xml:space="preserve"> PAGEREF _Toc403240697 \h </w:instrText>
            </w:r>
            <w:r w:rsidR="00290075">
              <w:rPr>
                <w:noProof/>
                <w:webHidden/>
              </w:rPr>
            </w:r>
            <w:r w:rsidR="00290075">
              <w:rPr>
                <w:noProof/>
                <w:webHidden/>
              </w:rPr>
              <w:fldChar w:fldCharType="separate"/>
            </w:r>
            <w:r w:rsidR="00290075">
              <w:rPr>
                <w:noProof/>
                <w:webHidden/>
              </w:rPr>
              <w:t>17</w:t>
            </w:r>
            <w:r w:rsidR="00290075">
              <w:rPr>
                <w:noProof/>
                <w:webHidden/>
              </w:rPr>
              <w:fldChar w:fldCharType="end"/>
            </w:r>
          </w:hyperlink>
        </w:p>
        <w:p w14:paraId="26CF5E66" w14:textId="77777777" w:rsidR="00290075" w:rsidRDefault="00BC3E78">
          <w:pPr>
            <w:pStyle w:val="TOC2"/>
            <w:tabs>
              <w:tab w:val="right" w:leader="dot" w:pos="9350"/>
            </w:tabs>
            <w:rPr>
              <w:noProof/>
            </w:rPr>
          </w:pPr>
          <w:hyperlink w:anchor="_Toc403240698" w:history="1">
            <w:r w:rsidR="00290075" w:rsidRPr="00D46E03">
              <w:rPr>
                <w:rStyle w:val="Hyperlink"/>
                <w:noProof/>
              </w:rPr>
              <w:t>4.2 Logic</w:t>
            </w:r>
            <w:r w:rsidR="00290075">
              <w:rPr>
                <w:noProof/>
                <w:webHidden/>
              </w:rPr>
              <w:tab/>
            </w:r>
            <w:r w:rsidR="00290075">
              <w:rPr>
                <w:noProof/>
                <w:webHidden/>
              </w:rPr>
              <w:fldChar w:fldCharType="begin"/>
            </w:r>
            <w:r w:rsidR="00290075">
              <w:rPr>
                <w:noProof/>
                <w:webHidden/>
              </w:rPr>
              <w:instrText xml:space="preserve"> PAGEREF _Toc403240698 \h </w:instrText>
            </w:r>
            <w:r w:rsidR="00290075">
              <w:rPr>
                <w:noProof/>
                <w:webHidden/>
              </w:rPr>
            </w:r>
            <w:r w:rsidR="00290075">
              <w:rPr>
                <w:noProof/>
                <w:webHidden/>
              </w:rPr>
              <w:fldChar w:fldCharType="separate"/>
            </w:r>
            <w:r w:rsidR="00290075">
              <w:rPr>
                <w:noProof/>
                <w:webHidden/>
              </w:rPr>
              <w:t>19</w:t>
            </w:r>
            <w:r w:rsidR="00290075">
              <w:rPr>
                <w:noProof/>
                <w:webHidden/>
              </w:rPr>
              <w:fldChar w:fldCharType="end"/>
            </w:r>
          </w:hyperlink>
        </w:p>
        <w:p w14:paraId="7C6524B3" w14:textId="77777777" w:rsidR="00290075" w:rsidRDefault="00BC3E78">
          <w:pPr>
            <w:pStyle w:val="TOC3"/>
            <w:tabs>
              <w:tab w:val="right" w:leader="dot" w:pos="9350"/>
            </w:tabs>
            <w:rPr>
              <w:noProof/>
            </w:rPr>
          </w:pPr>
          <w:hyperlink w:anchor="_Toc403240699" w:history="1">
            <w:r w:rsidR="00290075" w:rsidRPr="00D46E03">
              <w:rPr>
                <w:rStyle w:val="Hyperlink"/>
                <w:noProof/>
              </w:rPr>
              <w:t>4.2.1 Action and Hint System</w:t>
            </w:r>
            <w:r w:rsidR="00290075">
              <w:rPr>
                <w:noProof/>
                <w:webHidden/>
              </w:rPr>
              <w:tab/>
            </w:r>
            <w:r w:rsidR="00290075">
              <w:rPr>
                <w:noProof/>
                <w:webHidden/>
              </w:rPr>
              <w:fldChar w:fldCharType="begin"/>
            </w:r>
            <w:r w:rsidR="00290075">
              <w:rPr>
                <w:noProof/>
                <w:webHidden/>
              </w:rPr>
              <w:instrText xml:space="preserve"> PAGEREF _Toc403240699 \h </w:instrText>
            </w:r>
            <w:r w:rsidR="00290075">
              <w:rPr>
                <w:noProof/>
                <w:webHidden/>
              </w:rPr>
            </w:r>
            <w:r w:rsidR="00290075">
              <w:rPr>
                <w:noProof/>
                <w:webHidden/>
              </w:rPr>
              <w:fldChar w:fldCharType="separate"/>
            </w:r>
            <w:r w:rsidR="00290075">
              <w:rPr>
                <w:noProof/>
                <w:webHidden/>
              </w:rPr>
              <w:t>20</w:t>
            </w:r>
            <w:r w:rsidR="00290075">
              <w:rPr>
                <w:noProof/>
                <w:webHidden/>
              </w:rPr>
              <w:fldChar w:fldCharType="end"/>
            </w:r>
          </w:hyperlink>
        </w:p>
        <w:p w14:paraId="4F3DE954" w14:textId="77777777" w:rsidR="00290075" w:rsidRDefault="00BC3E78">
          <w:pPr>
            <w:pStyle w:val="TOC3"/>
            <w:tabs>
              <w:tab w:val="right" w:leader="dot" w:pos="9350"/>
            </w:tabs>
            <w:rPr>
              <w:noProof/>
            </w:rPr>
          </w:pPr>
          <w:hyperlink w:anchor="_Toc403240700" w:history="1">
            <w:r w:rsidR="00290075" w:rsidRPr="00D46E03">
              <w:rPr>
                <w:rStyle w:val="Hyperlink"/>
                <w:noProof/>
              </w:rPr>
              <w:t>4.2.2 Task Manager</w:t>
            </w:r>
            <w:r w:rsidR="00290075">
              <w:rPr>
                <w:noProof/>
                <w:webHidden/>
              </w:rPr>
              <w:tab/>
            </w:r>
            <w:r w:rsidR="00290075">
              <w:rPr>
                <w:noProof/>
                <w:webHidden/>
              </w:rPr>
              <w:fldChar w:fldCharType="begin"/>
            </w:r>
            <w:r w:rsidR="00290075">
              <w:rPr>
                <w:noProof/>
                <w:webHidden/>
              </w:rPr>
              <w:instrText xml:space="preserve"> PAGEREF _Toc403240700 \h </w:instrText>
            </w:r>
            <w:r w:rsidR="00290075">
              <w:rPr>
                <w:noProof/>
                <w:webHidden/>
              </w:rPr>
            </w:r>
            <w:r w:rsidR="00290075">
              <w:rPr>
                <w:noProof/>
                <w:webHidden/>
              </w:rPr>
              <w:fldChar w:fldCharType="separate"/>
            </w:r>
            <w:r w:rsidR="00290075">
              <w:rPr>
                <w:noProof/>
                <w:webHidden/>
              </w:rPr>
              <w:t>28</w:t>
            </w:r>
            <w:r w:rsidR="00290075">
              <w:rPr>
                <w:noProof/>
                <w:webHidden/>
              </w:rPr>
              <w:fldChar w:fldCharType="end"/>
            </w:r>
          </w:hyperlink>
        </w:p>
        <w:p w14:paraId="152D1090" w14:textId="77777777" w:rsidR="00290075" w:rsidRDefault="00BC3E78">
          <w:pPr>
            <w:pStyle w:val="TOC3"/>
            <w:tabs>
              <w:tab w:val="right" w:leader="dot" w:pos="9350"/>
            </w:tabs>
            <w:rPr>
              <w:noProof/>
            </w:rPr>
          </w:pPr>
          <w:hyperlink w:anchor="_Toc403240701" w:history="1">
            <w:r w:rsidR="00290075" w:rsidRPr="00D46E03">
              <w:rPr>
                <w:rStyle w:val="Hyperlink"/>
                <w:noProof/>
              </w:rPr>
              <w:t>4.2.3 List Processor</w:t>
            </w:r>
            <w:r w:rsidR="00290075">
              <w:rPr>
                <w:noProof/>
                <w:webHidden/>
              </w:rPr>
              <w:tab/>
            </w:r>
            <w:r w:rsidR="00290075">
              <w:rPr>
                <w:noProof/>
                <w:webHidden/>
              </w:rPr>
              <w:fldChar w:fldCharType="begin"/>
            </w:r>
            <w:r w:rsidR="00290075">
              <w:rPr>
                <w:noProof/>
                <w:webHidden/>
              </w:rPr>
              <w:instrText xml:space="preserve"> PAGEREF _Toc403240701 \h </w:instrText>
            </w:r>
            <w:r w:rsidR="00290075">
              <w:rPr>
                <w:noProof/>
                <w:webHidden/>
              </w:rPr>
            </w:r>
            <w:r w:rsidR="00290075">
              <w:rPr>
                <w:noProof/>
                <w:webHidden/>
              </w:rPr>
              <w:fldChar w:fldCharType="separate"/>
            </w:r>
            <w:r w:rsidR="00290075">
              <w:rPr>
                <w:noProof/>
                <w:webHidden/>
              </w:rPr>
              <w:t>29</w:t>
            </w:r>
            <w:r w:rsidR="00290075">
              <w:rPr>
                <w:noProof/>
                <w:webHidden/>
              </w:rPr>
              <w:fldChar w:fldCharType="end"/>
            </w:r>
          </w:hyperlink>
        </w:p>
        <w:p w14:paraId="7CE11E01" w14:textId="77777777" w:rsidR="00290075" w:rsidRDefault="00BC3E78">
          <w:pPr>
            <w:pStyle w:val="TOC2"/>
            <w:tabs>
              <w:tab w:val="right" w:leader="dot" w:pos="9350"/>
            </w:tabs>
            <w:rPr>
              <w:noProof/>
            </w:rPr>
          </w:pPr>
          <w:hyperlink w:anchor="_Toc403240702" w:history="1">
            <w:r w:rsidR="00290075" w:rsidRPr="00D46E03">
              <w:rPr>
                <w:rStyle w:val="Hyperlink"/>
                <w:noProof/>
              </w:rPr>
              <w:t>4.3 Storage</w:t>
            </w:r>
            <w:r w:rsidR="00290075">
              <w:rPr>
                <w:noProof/>
                <w:webHidden/>
              </w:rPr>
              <w:tab/>
            </w:r>
            <w:r w:rsidR="00290075">
              <w:rPr>
                <w:noProof/>
                <w:webHidden/>
              </w:rPr>
              <w:fldChar w:fldCharType="begin"/>
            </w:r>
            <w:r w:rsidR="00290075">
              <w:rPr>
                <w:noProof/>
                <w:webHidden/>
              </w:rPr>
              <w:instrText xml:space="preserve"> PAGEREF _Toc403240702 \h </w:instrText>
            </w:r>
            <w:r w:rsidR="00290075">
              <w:rPr>
                <w:noProof/>
                <w:webHidden/>
              </w:rPr>
            </w:r>
            <w:r w:rsidR="00290075">
              <w:rPr>
                <w:noProof/>
                <w:webHidden/>
              </w:rPr>
              <w:fldChar w:fldCharType="separate"/>
            </w:r>
            <w:r w:rsidR="00290075">
              <w:rPr>
                <w:noProof/>
                <w:webHidden/>
              </w:rPr>
              <w:t>30</w:t>
            </w:r>
            <w:r w:rsidR="00290075">
              <w:rPr>
                <w:noProof/>
                <w:webHidden/>
              </w:rPr>
              <w:fldChar w:fldCharType="end"/>
            </w:r>
          </w:hyperlink>
        </w:p>
        <w:p w14:paraId="63490752" w14:textId="77777777" w:rsidR="00290075" w:rsidRDefault="00BC3E78">
          <w:pPr>
            <w:pStyle w:val="TOC1"/>
            <w:tabs>
              <w:tab w:val="right" w:leader="dot" w:pos="9350"/>
            </w:tabs>
            <w:rPr>
              <w:noProof/>
            </w:rPr>
          </w:pPr>
          <w:hyperlink w:anchor="_Toc403240703" w:history="1">
            <w:r w:rsidR="00290075" w:rsidRPr="00D46E03">
              <w:rPr>
                <w:rStyle w:val="Hyperlink"/>
                <w:noProof/>
              </w:rPr>
              <w:t>5. Testing the System</w:t>
            </w:r>
            <w:r w:rsidR="00290075">
              <w:rPr>
                <w:noProof/>
                <w:webHidden/>
              </w:rPr>
              <w:tab/>
            </w:r>
            <w:r w:rsidR="00290075">
              <w:rPr>
                <w:noProof/>
                <w:webHidden/>
              </w:rPr>
              <w:fldChar w:fldCharType="begin"/>
            </w:r>
            <w:r w:rsidR="00290075">
              <w:rPr>
                <w:noProof/>
                <w:webHidden/>
              </w:rPr>
              <w:instrText xml:space="preserve"> PAGEREF _Toc403240703 \h </w:instrText>
            </w:r>
            <w:r w:rsidR="00290075">
              <w:rPr>
                <w:noProof/>
                <w:webHidden/>
              </w:rPr>
            </w:r>
            <w:r w:rsidR="00290075">
              <w:rPr>
                <w:noProof/>
                <w:webHidden/>
              </w:rPr>
              <w:fldChar w:fldCharType="separate"/>
            </w:r>
            <w:r w:rsidR="00290075">
              <w:rPr>
                <w:noProof/>
                <w:webHidden/>
              </w:rPr>
              <w:t>32</w:t>
            </w:r>
            <w:r w:rsidR="00290075">
              <w:rPr>
                <w:noProof/>
                <w:webHidden/>
              </w:rPr>
              <w:fldChar w:fldCharType="end"/>
            </w:r>
          </w:hyperlink>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7" w:name="_Toc403240693"/>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7"/>
    </w:p>
    <w:p w14:paraId="549AB3B0" w14:textId="3CE61416" w:rsidR="003E17B6" w:rsidRPr="00DD0BBB" w:rsidRDefault="00DD0BBB" w:rsidP="007B7679">
      <w:pPr>
        <w:rPr>
          <w:rStyle w:val="Emphasis"/>
        </w:rPr>
      </w:pPr>
      <w:bookmarkStart w:id="8" w:name="_Toc403237678"/>
      <w:bookmarkStart w:id="9" w:name="_Toc403237842"/>
      <w:r w:rsidRPr="00DD0BBB">
        <w:rPr>
          <w:rStyle w:val="Emphasis"/>
          <w:noProof/>
          <w:lang w:eastAsia="zh-CN"/>
        </w:rPr>
        <mc:AlternateContent>
          <mc:Choice Requires="wpg">
            <w:drawing>
              <wp:anchor distT="0" distB="0" distL="114300" distR="114300" simplePos="0" relativeHeight="251632640" behindDoc="0" locked="0" layoutInCell="1" allowOverlap="1" wp14:anchorId="686A1C04" wp14:editId="2768E1FD">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6"/>
                              <a:ext cx="297252" cy="5724"/>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2578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196CE7F" w14:textId="77777777" w:rsidR="005E4D9A" w:rsidRDefault="005E4D9A"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5D917EE" w14:textId="77777777" w:rsidR="005E4D9A" w:rsidRDefault="005E4D9A"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2723D515" w14:textId="77777777" w:rsidR="005E4D9A" w:rsidRDefault="005E4D9A" w:rsidP="009C06CC">
                              <w:pPr>
                                <w:jc w:val="center"/>
                              </w:pPr>
                              <w:r>
                                <w:t>Default Hashtags</w:t>
                              </w:r>
                            </w:p>
                            <w:p w14:paraId="24B25109" w14:textId="77777777" w:rsidR="005E4D9A" w:rsidRDefault="005E4D9A"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9F2FF2D" w14:textId="4AE95D96" w:rsidR="005E4D9A" w:rsidRDefault="005E4D9A" w:rsidP="009C06CC">
                              <w:pPr>
                                <w:jc w:val="center"/>
                              </w:pPr>
                              <w:r>
                                <w:t>Custom Hashtags</w:t>
                              </w:r>
                            </w:p>
                            <w:p w14:paraId="5A343531" w14:textId="77777777" w:rsidR="005E4D9A" w:rsidRDefault="005E4D9A"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B585E4F" w14:textId="77777777" w:rsidR="005E4D9A" w:rsidRDefault="005E4D9A" w:rsidP="009C06CC">
                              <w:pPr>
                                <w:jc w:val="center"/>
                              </w:pPr>
                              <w:r>
                                <w:t>Status and Help Bar</w:t>
                              </w:r>
                            </w:p>
                            <w:p w14:paraId="6826D350" w14:textId="77777777" w:rsidR="005E4D9A" w:rsidRDefault="005E4D9A"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BE3083B" w14:textId="0691F83F" w:rsidR="005E4D9A" w:rsidRDefault="005E4D9A" w:rsidP="008E1937">
                                <w:r>
                                  <w:t>Exit to System Tray</w:t>
                                </w:r>
                              </w:p>
                              <w:p w14:paraId="1FBF7409" w14:textId="77777777" w:rsidR="005E4D9A" w:rsidRDefault="005E4D9A"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6326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5E4D9A" w:rsidRDefault="005E4D9A"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5E4D9A" w:rsidRDefault="005E4D9A"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5E4D9A" w:rsidRDefault="005E4D9A" w:rsidP="009C06CC">
                        <w:pPr>
                          <w:jc w:val="center"/>
                        </w:pPr>
                        <w:r>
                          <w:t>Default Hashtags</w:t>
                        </w:r>
                      </w:p>
                      <w:p w14:paraId="24B25109" w14:textId="77777777" w:rsidR="005E4D9A" w:rsidRDefault="005E4D9A"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5E4D9A" w:rsidRDefault="005E4D9A" w:rsidP="009C06CC">
                        <w:pPr>
                          <w:jc w:val="center"/>
                        </w:pPr>
                        <w:r>
                          <w:t>Custom Hashtags</w:t>
                        </w:r>
                      </w:p>
                      <w:p w14:paraId="5A343531" w14:textId="77777777" w:rsidR="005E4D9A" w:rsidRDefault="005E4D9A"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5E4D9A" w:rsidRDefault="005E4D9A" w:rsidP="009C06CC">
                        <w:pPr>
                          <w:jc w:val="center"/>
                        </w:pPr>
                        <w:r>
                          <w:t>Status and Help Bar</w:t>
                        </w:r>
                      </w:p>
                      <w:p w14:paraId="6826D350" w14:textId="77777777" w:rsidR="005E4D9A" w:rsidRDefault="005E4D9A"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5E4D9A" w:rsidRDefault="005E4D9A" w:rsidP="008E1937">
                          <w:r>
                            <w:t>Exit to System Tray</w:t>
                          </w:r>
                        </w:p>
                        <w:p w14:paraId="1FBF7409" w14:textId="77777777" w:rsidR="005E4D9A" w:rsidRDefault="005E4D9A"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8"/>
      <w:bookmarkEnd w:id="9"/>
    </w:p>
    <w:p w14:paraId="7D5B0E7E" w14:textId="5E724CE0" w:rsidR="00FE6BFF" w:rsidRPr="001A1F93" w:rsidRDefault="009915CD" w:rsidP="001A1F93">
      <w:pPr>
        <w:jc w:val="center"/>
        <w:rPr>
          <w:rStyle w:val="Heading1Char"/>
          <w:rFonts w:eastAsia="Calibri"/>
          <w:b/>
          <w:bCs/>
          <w:color w:val="auto"/>
          <w:sz w:val="72"/>
        </w:rPr>
      </w:pPr>
      <w:bookmarkStart w:id="10" w:name="_Toc403237679"/>
      <w:bookmarkStart w:id="11" w:name="_Toc403237843"/>
      <w:r>
        <w:rPr>
          <w:noProof/>
          <w:lang w:eastAsia="zh-CN"/>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0"/>
      <w:bookmarkEnd w:id="11"/>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1"/>
        <w:tblW w:w="0" w:type="auto"/>
        <w:tblLook w:val="04A0" w:firstRow="1" w:lastRow="0" w:firstColumn="1" w:lastColumn="0" w:noHBand="0" w:noVBand="1"/>
      </w:tblPr>
      <w:tblGrid>
        <w:gridCol w:w="4788"/>
        <w:gridCol w:w="4788"/>
      </w:tblGrid>
      <w:tr w:rsidR="001A1F93" w14:paraId="14BEFEE0" w14:textId="77777777" w:rsidTr="001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F2FD696" w14:textId="58FCE0B5" w:rsidR="001A1F93" w:rsidRDefault="001A1F93" w:rsidP="001A1F93">
            <w:r>
              <w:t>Hashtag</w:t>
            </w:r>
          </w:p>
        </w:tc>
        <w:tc>
          <w:tcPr>
            <w:tcW w:w="4788" w:type="dxa"/>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E44A299" w14:textId="0472FD87" w:rsidR="001A1F93" w:rsidRDefault="001A1F93" w:rsidP="001A1F93">
            <w:r>
              <w:t>#all</w:t>
            </w:r>
          </w:p>
        </w:tc>
        <w:tc>
          <w:tcPr>
            <w:tcW w:w="4788" w:type="dxa"/>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192E7202" w14:textId="4A74D1D3" w:rsidR="001A1F93" w:rsidRDefault="001A1F93" w:rsidP="001A1F93">
            <w:r>
              <w:t>#pri</w:t>
            </w:r>
          </w:p>
        </w:tc>
        <w:tc>
          <w:tcPr>
            <w:tcW w:w="4788" w:type="dxa"/>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87753A6" w14:textId="7EA264D0" w:rsidR="001A1F93" w:rsidRDefault="001A1F93" w:rsidP="001A1F93">
            <w:r>
              <w:t>#ovd</w:t>
            </w:r>
          </w:p>
        </w:tc>
        <w:tc>
          <w:tcPr>
            <w:tcW w:w="4788" w:type="dxa"/>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5E346074" w14:textId="3702859C" w:rsidR="001A1F93" w:rsidRDefault="001A1F93" w:rsidP="001A1F93">
            <w:r>
              <w:t>#tdy</w:t>
            </w:r>
          </w:p>
        </w:tc>
        <w:tc>
          <w:tcPr>
            <w:tcW w:w="4788" w:type="dxa"/>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5112D8E" w14:textId="76CC89DC" w:rsidR="001A1F93" w:rsidRDefault="001A1F93" w:rsidP="001A1F93">
            <w:r>
              <w:t>#tmr</w:t>
            </w:r>
          </w:p>
        </w:tc>
        <w:tc>
          <w:tcPr>
            <w:tcW w:w="4788" w:type="dxa"/>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77EE9076" w14:textId="1FD1B51C" w:rsidR="001A1F93" w:rsidRDefault="001A1F93" w:rsidP="001A1F93">
            <w:r>
              <w:t>#upc</w:t>
            </w:r>
          </w:p>
        </w:tc>
        <w:tc>
          <w:tcPr>
            <w:tcW w:w="4788" w:type="dxa"/>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8685F3" w14:textId="4B1DB422" w:rsidR="001A1F93" w:rsidRDefault="001A1F93" w:rsidP="001A1F93">
            <w:r>
              <w:t>#smd</w:t>
            </w:r>
          </w:p>
        </w:tc>
        <w:tc>
          <w:tcPr>
            <w:tcW w:w="4788" w:type="dxa"/>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069AB9E0" w14:textId="4D9468B3" w:rsidR="001A1F93" w:rsidRDefault="001A1F93" w:rsidP="001A1F93">
            <w:r>
              <w:t>#olp</w:t>
            </w:r>
          </w:p>
        </w:tc>
        <w:tc>
          <w:tcPr>
            <w:tcW w:w="4788" w:type="dxa"/>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77553FE" w14:textId="51816787" w:rsidR="001A1F93" w:rsidRDefault="001A1F93" w:rsidP="001A1F93">
            <w:r>
              <w:t>#dne</w:t>
            </w:r>
          </w:p>
        </w:tc>
        <w:tc>
          <w:tcPr>
            <w:tcW w:w="4788" w:type="dxa"/>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2" w:name="_Toc403237661"/>
      <w:bookmarkStart w:id="13" w:name="_Toc403237705"/>
      <w:bookmarkStart w:id="14" w:name="_Toc403237869"/>
      <w:r w:rsidR="008C2A80" w:rsidRPr="00DD0BBB">
        <w:rPr>
          <w:rStyle w:val="Emphasis"/>
          <w:noProof/>
          <w:lang w:eastAsia="zh-CN"/>
        </w:rPr>
        <w:lastRenderedPageBreak/>
        <mc:AlternateContent>
          <mc:Choice Requires="wps">
            <w:drawing>
              <wp:anchor distT="0" distB="0" distL="114300" distR="114300" simplePos="0" relativeHeight="25163366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3FBE693" w14:textId="77777777" w:rsidR="005E4D9A" w:rsidRDefault="005E4D9A"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5E4D9A" w:rsidRDefault="005E4D9A"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5E4D9A" w:rsidRDefault="005E4D9A"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5E4D9A" w:rsidRDefault="005E4D9A"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2"/>
      <w:bookmarkEnd w:id="13"/>
      <w:bookmarkEnd w:id="14"/>
    </w:p>
    <w:p w14:paraId="0A9DCAC2" w14:textId="3B91FB75" w:rsidR="00DF1EF9" w:rsidRDefault="00D3363D" w:rsidP="007B7679">
      <w:r>
        <w:rPr>
          <w:noProof/>
          <w:lang w:eastAsia="zh-CN"/>
        </w:rPr>
        <mc:AlternateContent>
          <mc:Choice Requires="wps">
            <w:drawing>
              <wp:anchor distT="0" distB="0" distL="114300" distR="114300" simplePos="0" relativeHeight="25163468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F27E5B0" w14:textId="02637B7B" w:rsidR="005E4D9A" w:rsidRDefault="005E4D9A" w:rsidP="00BF5CD9">
                            <w:r>
                              <w:t xml:space="preserve">You can make use of the </w:t>
                            </w:r>
                            <w:r w:rsidRPr="00CA7707">
                              <w:rPr>
                                <w:b/>
                              </w:rPr>
                              <w:t>hashtagging</w:t>
                            </w:r>
                            <w:r>
                              <w:t xml:space="preserve"> feature to organize your tasks. When hashtags are specified, they appear in the hashtag list at the left.</w:t>
                            </w:r>
                          </w:p>
                          <w:p w14:paraId="3D9426A2" w14:textId="78D9998D" w:rsidR="005E4D9A" w:rsidRDefault="005E4D9A" w:rsidP="00BF5CD9">
                            <w:r>
                              <w:t xml:space="preserve">The recent added task will be highlighted in </w:t>
                            </w:r>
                            <w:r w:rsidRPr="00872ADC">
                              <w:rPr>
                                <w:color w:val="00B0F0"/>
                                <w:rPrChange w:id="15" w:author="zhen yu" w:date="2014-11-08T23:40:00Z">
                                  <w:rPr/>
                                </w:rPrChange>
                              </w:rPr>
                              <w:t>cyan color</w:t>
                            </w:r>
                            <w:r>
                              <w:t xml:space="preserve">. </w:t>
                            </w:r>
                          </w:p>
                          <w:p w14:paraId="63985CCA" w14:textId="1218258A" w:rsidR="005E4D9A" w:rsidRDefault="005E4D9A" w:rsidP="00BF5CD9">
                            <w:r>
                              <w:t xml:space="preserve">The </w:t>
                            </w:r>
                            <w:r w:rsidRPr="003A7D6F">
                              <w:rPr>
                                <w:b/>
                              </w:rPr>
                              <w:t>Status and Help Bar</w:t>
                            </w:r>
                            <w:r>
                              <w:t xml:space="preserve"> displays the successful message after you add a task.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02637B7B" w:rsidR="005E4D9A" w:rsidRDefault="005E4D9A" w:rsidP="00BF5CD9">
                      <w:r>
                        <w:t xml:space="preserve">You can make use of the </w:t>
                      </w:r>
                      <w:r w:rsidRPr="00CA7707">
                        <w:rPr>
                          <w:b/>
                        </w:rPr>
                        <w:t>hashtagging</w:t>
                      </w:r>
                      <w:r>
                        <w:t xml:space="preserve"> feature to organize your tasks. When hashtags are specified, they appear in the hashtag list at the left.</w:t>
                      </w:r>
                    </w:p>
                    <w:p w14:paraId="3D9426A2" w14:textId="78D9998D" w:rsidR="005E4D9A" w:rsidRDefault="005E4D9A" w:rsidP="00BF5CD9">
                      <w:r>
                        <w:t xml:space="preserve">The recent added task will be highlighted in </w:t>
                      </w:r>
                      <w:r w:rsidRPr="00872ADC">
                        <w:rPr>
                          <w:color w:val="00B0F0"/>
                          <w:rPrChange w:id="16" w:author="zhen yu" w:date="2014-11-08T23:40:00Z">
                            <w:rPr/>
                          </w:rPrChange>
                        </w:rPr>
                        <w:t>cyan color</w:t>
                      </w:r>
                      <w:r>
                        <w:t xml:space="preserve">. </w:t>
                      </w:r>
                    </w:p>
                    <w:p w14:paraId="63985CCA" w14:textId="1218258A" w:rsidR="005E4D9A" w:rsidRDefault="005E4D9A" w:rsidP="00BF5CD9">
                      <w:r>
                        <w:t xml:space="preserve">The </w:t>
                      </w:r>
                      <w:r w:rsidRPr="003A7D6F">
                        <w:rPr>
                          <w:b/>
                        </w:rPr>
                        <w:t>Status and Help Bar</w:t>
                      </w:r>
                      <w:r>
                        <w:t xml:space="preserve"> displays the successful message after you add a task. </w:t>
                      </w:r>
                    </w:p>
                  </w:txbxContent>
                </v:textbox>
                <w10:wrap type="tight"/>
              </v:shape>
            </w:pict>
          </mc:Fallback>
        </mc:AlternateContent>
      </w:r>
      <w:r w:rsidR="008C2A80">
        <w:rPr>
          <w:noProof/>
          <w:lang w:eastAsia="zh-CN"/>
        </w:rPr>
        <mc:AlternateContent>
          <mc:Choice Requires="wpg">
            <w:drawing>
              <wp:anchor distT="0" distB="0" distL="114300" distR="114300" simplePos="0" relativeHeight="25163571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25D6D4E" id="Group 133" o:spid="_x0000_s1026" style="position:absolute;margin-left:0;margin-top:258.25pt;width:323.95pt;height:246.9pt;z-index:25163571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lang w:eastAsia="zh-CN"/>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7" w:author="zhen yu" w:date="2014-11-08T22:45:00Z"/>
        </w:rPr>
      </w:pPr>
      <w:r>
        <w:rPr>
          <w:noProof/>
          <w:lang w:eastAsia="zh-CN"/>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 w:author="zhen yu" w:date="2014-11-08T23:33:00Z"/>
          <w:rStyle w:val="Emphasis"/>
        </w:rPr>
      </w:pPr>
      <w:ins w:id="19" w:author="zhen yu" w:date="2014-11-08T23:33:00Z">
        <w:r>
          <w:rPr>
            <w:rStyle w:val="Emphasis"/>
          </w:rPr>
          <w:lastRenderedPageBreak/>
          <w:t xml:space="preserve">Adding </w:t>
        </w:r>
      </w:ins>
      <w:ins w:id="20" w:author="zhen yu" w:date="2014-11-08T23:34:00Z">
        <w:r>
          <w:rPr>
            <w:rStyle w:val="Emphasis"/>
          </w:rPr>
          <w:t>Deadline</w:t>
        </w:r>
      </w:ins>
      <w:ins w:id="21" w:author="zhen yu" w:date="2014-11-08T23:33:00Z">
        <w:r>
          <w:rPr>
            <w:rStyle w:val="Emphasis"/>
          </w:rPr>
          <w:t xml:space="preserve"> Tasks</w:t>
        </w:r>
      </w:ins>
    </w:p>
    <w:p w14:paraId="35AE7597" w14:textId="1CC00E84" w:rsidR="00837FAF" w:rsidRDefault="00837FAF" w:rsidP="00837FAF">
      <w:pPr>
        <w:rPr>
          <w:ins w:id="22" w:author="zhen yu" w:date="2014-11-08T23:33:00Z"/>
        </w:rPr>
      </w:pPr>
      <w:ins w:id="23" w:author="zhen yu" w:date="2014-11-08T23:38:00Z">
        <w:r w:rsidRPr="00837FAF">
          <w:rPr>
            <w:noProof/>
            <w:lang w:eastAsia="zh-CN"/>
          </w:rPr>
          <mc:AlternateContent>
            <mc:Choice Requires="wps">
              <w:drawing>
                <wp:anchor distT="0" distB="0" distL="114300" distR="114300" simplePos="0" relativeHeight="251662336" behindDoc="0" locked="0" layoutInCell="1" allowOverlap="1" wp14:anchorId="794E667B" wp14:editId="0F6575A5">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046EE6F" id="AutoShape 71" o:spid="_x0000_s1026" type="#_x0000_t32" style="position:absolute;margin-left:159pt;margin-top:253.65pt;width:30.75pt;height:13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Pr="00837FAF">
          <w:rPr>
            <w:noProof/>
            <w:lang w:eastAsia="zh-CN"/>
          </w:rPr>
          <mc:AlternateContent>
            <mc:Choice Requires="wps">
              <w:drawing>
                <wp:anchor distT="0" distB="0" distL="114300" distR="114300" simplePos="0" relativeHeight="251658240"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24128E86" id="Rectangle 5" o:spid="_x0000_s1026" style="position:absolute;margin-left:0;margin-top:240pt;width:310.4pt;height:14.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4" w:author="zhen yu" w:date="2014-11-08T23:33:00Z">
        <w:r w:rsidRPr="00DD0BBB">
          <w:rPr>
            <w:rStyle w:val="Emphasis"/>
            <w:noProof/>
            <w:lang w:eastAsia="zh-CN"/>
          </w:rPr>
          <mc:AlternateContent>
            <mc:Choice Requires="wps">
              <w:drawing>
                <wp:anchor distT="0" distB="0" distL="114300" distR="114300" simplePos="0" relativeHeight="2516561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98F6EF6" w14:textId="6AA9FAAA" w:rsidR="00837FAF" w:rsidRDefault="00837FAF" w:rsidP="00837FAF">
                              <w:r>
                                <w:t xml:space="preserve">If you </w:t>
                              </w:r>
                              <w:ins w:id="25" w:author="zhen yu" w:date="2014-11-08T23:38:00Z">
                                <w:r>
                                  <w:t xml:space="preserve">need to add a task with deadline, simply </w:t>
                                </w:r>
                              </w:ins>
                              <w:ins w:id="26" w:author="zhen yu" w:date="2014-11-08T23:39:00Z">
                                <w:r>
                                  <w:t>use the keyword “</w:t>
                                </w:r>
                                <w:r w:rsidRPr="00837FAF">
                                  <w:rPr>
                                    <w:b/>
                                    <w:rPrChange w:id="27" w:author="zhen yu" w:date="2014-11-08T23:39:00Z">
                                      <w:rPr/>
                                    </w:rPrChange>
                                  </w:rPr>
                                  <w:t>by</w:t>
                                </w:r>
                                <w:r>
                                  <w:t>”</w:t>
                                </w:r>
                                <w:r w:rsidR="007F02B6">
                                  <w:t>.</w:t>
                                </w:r>
                              </w:ins>
                              <w:del w:id="28"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49" type="#_x0000_t202" style="position:absolute;margin-left:321.9pt;margin-top:.6pt;width:180pt;height:20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89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7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AuH889agIAAJMEAAAOAAAAAAAAAAAAAAAAAC4CAABk&#10;cnMvZTJvRG9jLnhtbFBLAQItABQABgAIAAAAIQCPvP8R2wAAAAoBAAAPAAAAAAAAAAAAAAAAAMQE&#10;AABkcnMvZG93bnJldi54bWxQSwUGAAAAAAQABADzAAAAzAUAAAAA&#10;" filled="f" stroked="f">
                  <v:textbox inset=",7.2pt,,7.2pt">
                    <w:txbxContent>
                      <w:p w14:paraId="698F6EF6" w14:textId="6AA9FAAA" w:rsidR="00837FAF" w:rsidRDefault="00837FAF" w:rsidP="00837FAF">
                        <w:r>
                          <w:t xml:space="preserve">If you </w:t>
                        </w:r>
                        <w:ins w:id="29" w:author="zhen yu" w:date="2014-11-08T23:38:00Z">
                          <w:r>
                            <w:t xml:space="preserve">need to add a task with deadline, simply </w:t>
                          </w:r>
                        </w:ins>
                        <w:ins w:id="30" w:author="zhen yu" w:date="2014-11-08T23:39:00Z">
                          <w:r>
                            <w:t>use the keyword “</w:t>
                          </w:r>
                          <w:r w:rsidRPr="00837FAF">
                            <w:rPr>
                              <w:b/>
                              <w:rPrChange w:id="31" w:author="zhen yu" w:date="2014-11-08T23:39:00Z">
                                <w:rPr/>
                              </w:rPrChange>
                            </w:rPr>
                            <w:t>by</w:t>
                          </w:r>
                          <w:r>
                            <w:t>”</w:t>
                          </w:r>
                          <w:r w:rsidR="007F02B6">
                            <w:t>.</w:t>
                          </w:r>
                        </w:ins>
                        <w:del w:id="32"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Pr="009373E0">
          <w:rPr>
            <w:noProof/>
            <w:lang w:eastAsia="zh-CN"/>
          </w:rPr>
          <w:t xml:space="preserve"> </w:t>
        </w:r>
      </w:ins>
      <w:ins w:id="33" w:author="zhen yu" w:date="2014-11-08T23:34:00Z">
        <w:r>
          <w:rPr>
            <w:noProof/>
            <w:lang w:eastAsia="zh-CN"/>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365EB8AA" w:rsidR="00837FAF" w:rsidRDefault="00837FAF" w:rsidP="00432946">
      <w:pPr>
        <w:rPr>
          <w:ins w:id="34" w:author="zhen yu" w:date="2014-11-08T23:33:00Z"/>
          <w:rStyle w:val="Emphasis"/>
        </w:rPr>
      </w:pPr>
      <w:ins w:id="35" w:author="zhen yu" w:date="2014-11-08T23:38:00Z">
        <w:r w:rsidRPr="00837FAF">
          <w:rPr>
            <w:noProof/>
            <w:lang w:eastAsia="zh-CN"/>
          </w:rPr>
          <mc:AlternateContent>
            <mc:Choice Requires="wps">
              <w:drawing>
                <wp:anchor distT="0" distB="0" distL="114300" distR="114300" simplePos="0" relativeHeight="251660288" behindDoc="0" locked="0" layoutInCell="1" allowOverlap="1" wp14:anchorId="295235F3" wp14:editId="7A592512">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7A4E0AF" id="Rectangle 5" o:spid="_x0000_s1026" style="position:absolute;margin-left:59.25pt;margin-top:107.4pt;width:243.75pt;height: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6" w:author="zhen yu" w:date="2014-11-08T23:36:00Z">
        <w:r w:rsidRPr="00DD0BBB">
          <w:rPr>
            <w:rStyle w:val="Emphasis"/>
            <w:noProof/>
            <w:lang w:eastAsia="zh-CN"/>
          </w:rPr>
          <mc:AlternateContent>
            <mc:Choice Requires="wps">
              <w:drawing>
                <wp:anchor distT="0" distB="0" distL="114300" distR="114300" simplePos="0" relativeHeight="251657216" behindDoc="0" locked="0" layoutInCell="1" allowOverlap="1" wp14:anchorId="33D80A99" wp14:editId="0C6EB5AC">
                  <wp:simplePos x="0" y="0"/>
                  <wp:positionH relativeFrom="column">
                    <wp:posOffset>4086225</wp:posOffset>
                  </wp:positionH>
                  <wp:positionV relativeFrom="paragraph">
                    <wp:posOffset>97155</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557814F" w14:textId="0C07990E" w:rsidR="00837FAF" w:rsidRDefault="007F02B6" w:rsidP="00837FAF">
                              <w:ins w:id="37" w:author="zhen yu" w:date="2014-11-08T23:39:00Z">
                                <w:r>
                                  <w:t>The task will be tagged with “</w:t>
                                </w:r>
                                <w:r>
                                  <w:rPr>
                                    <w:b/>
                                  </w:rPr>
                                  <w:t>Deadline</w:t>
                                </w:r>
                                <w:r>
                                  <w:t>” icon.</w:t>
                                </w:r>
                              </w:ins>
                              <w:del w:id="38" w:author="zhen yu" w:date="2014-11-08T23:39:00Z">
                                <w:r w:rsidR="00837FAF" w:rsidDel="007F02B6">
                                  <w:delText xml:space="preserve">If you </w:delText>
                                </w:r>
                              </w:del>
                              <w:del w:id="39" w:author="zhen yu" w:date="2014-11-08T23:18:00Z">
                                <w:r w:rsidR="00837FAF"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50" type="#_x0000_t202" style="position:absolute;margin-left:321.75pt;margin-top:7.65pt;width:180pt;height:2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8/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" filled="f" stroked="f">
                  <v:textbox inset=",7.2pt,,7.2pt">
                    <w:txbxContent>
                      <w:p w14:paraId="1557814F" w14:textId="0C07990E" w:rsidR="00837FAF" w:rsidRDefault="007F02B6" w:rsidP="00837FAF">
                        <w:ins w:id="40" w:author="zhen yu" w:date="2014-11-08T23:39:00Z">
                          <w:r>
                            <w:t>The task will be tagged with “</w:t>
                          </w:r>
                          <w:r>
                            <w:rPr>
                              <w:b/>
                            </w:rPr>
                            <w:t>Deadline</w:t>
                          </w:r>
                          <w:r>
                            <w:t>” icon.</w:t>
                          </w:r>
                        </w:ins>
                        <w:del w:id="41" w:author="zhen yu" w:date="2014-11-08T23:39:00Z">
                          <w:r w:rsidR="00837FAF" w:rsidDel="007F02B6">
                            <w:delText xml:space="preserve">If you </w:delText>
                          </w:r>
                        </w:del>
                        <w:del w:id="42" w:author="zhen yu" w:date="2014-11-08T23:18:00Z">
                          <w:r w:rsidR="00837FAF" w:rsidDel="00177EE4">
                            <w:delText>are not sure which day to enter for a task, you can simple type the descriptions without date and time.</w:delText>
                          </w:r>
                        </w:del>
                      </w:p>
                    </w:txbxContent>
                  </v:textbox>
                  <w10:wrap type="tight"/>
                </v:shape>
              </w:pict>
            </mc:Fallback>
          </mc:AlternateContent>
        </w:r>
        <w:r>
          <w:rPr>
            <w:noProof/>
            <w:lang w:eastAsia="zh-CN"/>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43" w:author="zhen yu" w:date="2014-11-08T23:33:00Z"/>
          <w:rStyle w:val="Emphasis"/>
        </w:rPr>
      </w:pPr>
      <w:ins w:id="44" w:author="zhen yu" w:date="2014-11-08T23:33:00Z">
        <w:r>
          <w:rPr>
            <w:rStyle w:val="Emphasis"/>
          </w:rPr>
          <w:br w:type="page"/>
        </w:r>
      </w:ins>
    </w:p>
    <w:p w14:paraId="72010399" w14:textId="0F0F9EF5" w:rsidR="00432946" w:rsidRPr="00DD0BBB" w:rsidRDefault="00432946" w:rsidP="00432946">
      <w:pPr>
        <w:rPr>
          <w:ins w:id="45" w:author="zhen yu" w:date="2014-11-08T22:45:00Z"/>
          <w:rStyle w:val="Emphasis"/>
        </w:rPr>
      </w:pPr>
      <w:ins w:id="46" w:author="zhen yu" w:date="2014-11-08T22:45:00Z">
        <w:r>
          <w:rPr>
            <w:rStyle w:val="Emphasis"/>
          </w:rPr>
          <w:lastRenderedPageBreak/>
          <w:t xml:space="preserve">Adding </w:t>
        </w:r>
      </w:ins>
      <w:ins w:id="47" w:author="zhen yu" w:date="2014-11-08T22:46:00Z">
        <w:r>
          <w:rPr>
            <w:rStyle w:val="Emphasis"/>
          </w:rPr>
          <w:t>Someday Tasks</w:t>
        </w:r>
      </w:ins>
    </w:p>
    <w:p w14:paraId="2BF3F4FA" w14:textId="59E046F0" w:rsidR="00432946" w:rsidRDefault="00432946" w:rsidP="00432946">
      <w:pPr>
        <w:rPr>
          <w:ins w:id="48" w:author="zhen yu" w:date="2014-11-08T22:45:00Z"/>
        </w:rPr>
      </w:pPr>
      <w:ins w:id="49" w:author="zhen yu" w:date="2014-11-08T22:45:00Z">
        <w:r w:rsidRPr="00DD0BBB">
          <w:rPr>
            <w:rStyle w:val="Emphasis"/>
            <w:noProof/>
            <w:lang w:eastAsia="zh-CN"/>
          </w:rPr>
          <mc:AlternateContent>
            <mc:Choice Requires="wps">
              <w:drawing>
                <wp:anchor distT="0" distB="0" distL="114300" distR="114300" simplePos="0" relativeHeight="251654144" behindDoc="0" locked="0" layoutInCell="1" allowOverlap="1" wp14:anchorId="4909DFFB" wp14:editId="1AE26CC3">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5233A8" w14:textId="2F435EB6" w:rsidR="005E4D9A" w:rsidDel="009373E0" w:rsidRDefault="005E4D9A" w:rsidP="00432946">
                              <w:pPr>
                                <w:tabs>
                                  <w:tab w:val="left" w:pos="7305"/>
                                </w:tabs>
                                <w:rPr>
                                  <w:del w:id="50" w:author="zhen yu" w:date="2014-11-08T22:46:00Z"/>
                                </w:rPr>
                              </w:pPr>
                              <w:ins w:id="51" w:author="zhen yu" w:date="2014-11-08T22:46:00Z">
                                <w:r>
                                  <w:t>If you are not sure which day to enter for a task,</w:t>
                                </w:r>
                              </w:ins>
                              <w:ins w:id="52" w:author="zhen yu" w:date="2014-11-08T22:47:00Z">
                                <w:r>
                                  <w:t xml:space="preserve"> you can simple type the descriptions without date and time.</w:t>
                                </w:r>
                              </w:ins>
                              <w:del w:id="5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5E4D9A" w:rsidRDefault="005E4D9A"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9pt;margin-top:.6pt;width:180pt;height:20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" filled="f" stroked="f">
                  <v:textbox inset=",7.2pt,,7.2pt">
                    <w:txbxContent>
                      <w:p w14:paraId="655233A8" w14:textId="2F435EB6" w:rsidR="005E4D9A" w:rsidDel="009373E0" w:rsidRDefault="005E4D9A" w:rsidP="00432946">
                        <w:pPr>
                          <w:tabs>
                            <w:tab w:val="left" w:pos="7305"/>
                          </w:tabs>
                          <w:rPr>
                            <w:del w:id="54" w:author="zhen yu" w:date="2014-11-08T22:46:00Z"/>
                          </w:rPr>
                        </w:pPr>
                        <w:ins w:id="55" w:author="zhen yu" w:date="2014-11-08T22:46:00Z">
                          <w:r>
                            <w:t>If you are not sure which day to enter for a task,</w:t>
                          </w:r>
                        </w:ins>
                        <w:ins w:id="56" w:author="zhen yu" w:date="2014-11-08T22:47:00Z">
                          <w:r>
                            <w:t xml:space="preserve"> you can simple type the descriptions without date and time.</w:t>
                          </w:r>
                        </w:ins>
                        <w:del w:id="5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5E4D9A" w:rsidRDefault="005E4D9A" w:rsidP="00432946"/>
                    </w:txbxContent>
                  </v:textbox>
                  <w10:wrap type="tight"/>
                </v:shape>
              </w:pict>
            </mc:Fallback>
          </mc:AlternateContent>
        </w:r>
      </w:ins>
      <w:ins w:id="58" w:author="zhen yu" w:date="2014-11-08T22:50:00Z">
        <w:r w:rsidR="009373E0" w:rsidRPr="009373E0">
          <w:rPr>
            <w:noProof/>
            <w:lang w:eastAsia="zh-CN"/>
          </w:rPr>
          <w:t xml:space="preserve"> </w:t>
        </w:r>
        <w:r w:rsidR="009373E0">
          <w:rPr>
            <w:noProof/>
            <w:lang w:eastAsia="zh-CN"/>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40F4FFB0" w:rsidR="009373E0" w:rsidRPr="00DD0BBB" w:rsidRDefault="009373E0" w:rsidP="009373E0">
      <w:pPr>
        <w:rPr>
          <w:ins w:id="59" w:author="zhen yu" w:date="2014-11-08T22:53:00Z"/>
          <w:rStyle w:val="Emphasis"/>
        </w:rPr>
      </w:pPr>
      <w:ins w:id="60" w:author="zhen yu" w:date="2014-11-08T22:53:00Z">
        <w:r>
          <w:rPr>
            <w:rStyle w:val="Emphasis"/>
          </w:rPr>
          <w:t xml:space="preserve">Adding </w:t>
        </w:r>
      </w:ins>
      <w:ins w:id="61" w:author="zhen yu" w:date="2014-11-08T23:17:00Z">
        <w:r w:rsidR="00177EE4">
          <w:rPr>
            <w:rStyle w:val="Emphasis"/>
          </w:rPr>
          <w:t>All Day</w:t>
        </w:r>
      </w:ins>
      <w:ins w:id="62" w:author="zhen yu" w:date="2014-11-08T22:53:00Z">
        <w:r>
          <w:rPr>
            <w:rStyle w:val="Emphasis"/>
          </w:rPr>
          <w:t xml:space="preserve"> Tasks</w:t>
        </w:r>
      </w:ins>
    </w:p>
    <w:p w14:paraId="4A34376A" w14:textId="71A43249" w:rsidR="009373E0" w:rsidRDefault="009373E0" w:rsidP="007B7679">
      <w:pPr>
        <w:rPr>
          <w:ins w:id="63" w:author="zhen yu" w:date="2014-11-08T23:32:00Z"/>
          <w:noProof/>
          <w:lang w:eastAsia="zh-CN"/>
        </w:rPr>
      </w:pPr>
      <w:ins w:id="64" w:author="zhen yu" w:date="2014-11-08T22:53:00Z">
        <w:r w:rsidRPr="00DD0BBB">
          <w:rPr>
            <w:rStyle w:val="Emphasis"/>
            <w:noProof/>
            <w:lang w:eastAsia="zh-CN"/>
          </w:rPr>
          <mc:AlternateContent>
            <mc:Choice Requires="wps">
              <w:drawing>
                <wp:anchor distT="0" distB="0" distL="114300" distR="114300" simplePos="0" relativeHeight="251655168" behindDoc="0" locked="0" layoutInCell="1" allowOverlap="1" wp14:anchorId="0DF23743" wp14:editId="203EB2F9">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431F3D7" w14:textId="71805892" w:rsidR="005E4D9A" w:rsidRDefault="005E4D9A" w:rsidP="009373E0">
                              <w:r>
                                <w:t xml:space="preserve">If you </w:t>
                              </w:r>
                              <w:del w:id="65" w:author="zhen yu" w:date="2014-11-08T23:18:00Z">
                                <w:r w:rsidDel="00177EE4">
                                  <w:delText>are not sure which day to enter for a task, you can simple type the descriptions without date and time.</w:delText>
                                </w:r>
                              </w:del>
                              <w:ins w:id="66" w:author="zhen yu" w:date="2014-11-08T23:18:00Z">
                                <w:r w:rsidR="00177EE4">
                                  <w:t xml:space="preserve">need to add an </w:t>
                                </w:r>
                                <w:r w:rsidR="00177EE4" w:rsidRPr="00177EE4">
                                  <w:rPr>
                                    <w:b/>
                                    <w:rPrChange w:id="67" w:author="zhen yu" w:date="2014-11-08T23:18:00Z">
                                      <w:rPr/>
                                    </w:rPrChange>
                                  </w:rPr>
                                  <w:t>All Day</w:t>
                                </w:r>
                                <w:r w:rsidR="00177EE4">
                                  <w:rPr>
                                    <w:b/>
                                  </w:rPr>
                                  <w:t xml:space="preserve"> </w:t>
                                </w:r>
                                <w:r w:rsidR="00177EE4" w:rsidRPr="00177EE4">
                                  <w:rPr>
                                    <w:rPrChange w:id="68" w:author="zhen yu" w:date="2014-11-08T23:18:00Z">
                                      <w:rPr>
                                        <w:b/>
                                      </w:rPr>
                                    </w:rPrChange>
                                  </w:rPr>
                                  <w:t>event,</w:t>
                                </w:r>
                              </w:ins>
                              <w:ins w:id="69" w:author="zhen yu" w:date="2014-11-08T23:19:00Z">
                                <w:r w:rsidR="00177EE4">
                                  <w:t xml:space="preserve"> </w:t>
                                </w:r>
                                <w:r w:rsidR="00B955B4">
                                  <w:t xml:space="preserve">simply specify </w:t>
                                </w:r>
                              </w:ins>
                              <w:ins w:id="70" w:author="zhen yu" w:date="2014-11-08T23:31:00Z">
                                <w:r w:rsidR="00837FAF">
                                  <w:t>a</w:t>
                                </w:r>
                              </w:ins>
                              <w:ins w:id="71" w:author="zhen yu" w:date="2014-11-08T23:19:00Z">
                                <w:r w:rsidR="00B955B4">
                                  <w:t xml:space="preserve"> date without 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1.9pt;margin-top:.6pt;width:180pt;height:20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" filled="f" stroked="f">
                  <v:textbox inset=",7.2pt,,7.2pt">
                    <w:txbxContent>
                      <w:p w14:paraId="1431F3D7" w14:textId="71805892" w:rsidR="005E4D9A" w:rsidRDefault="005E4D9A" w:rsidP="009373E0">
                        <w:r>
                          <w:t xml:space="preserve">If you </w:t>
                        </w:r>
                        <w:del w:id="72" w:author="zhen yu" w:date="2014-11-08T23:18:00Z">
                          <w:r w:rsidDel="00177EE4">
                            <w:delText>are not sure which day to enter for a task, you can simple type the descriptions without date and time.</w:delText>
                          </w:r>
                        </w:del>
                        <w:ins w:id="73" w:author="zhen yu" w:date="2014-11-08T23:18:00Z">
                          <w:r w:rsidR="00177EE4">
                            <w:t xml:space="preserve">need to add an </w:t>
                          </w:r>
                          <w:r w:rsidR="00177EE4" w:rsidRPr="00177EE4">
                            <w:rPr>
                              <w:b/>
                              <w:rPrChange w:id="74" w:author="zhen yu" w:date="2014-11-08T23:18:00Z">
                                <w:rPr/>
                              </w:rPrChange>
                            </w:rPr>
                            <w:t>All Day</w:t>
                          </w:r>
                          <w:r w:rsidR="00177EE4">
                            <w:rPr>
                              <w:b/>
                            </w:rPr>
                            <w:t xml:space="preserve"> </w:t>
                          </w:r>
                          <w:r w:rsidR="00177EE4" w:rsidRPr="00177EE4">
                            <w:rPr>
                              <w:rPrChange w:id="75" w:author="zhen yu" w:date="2014-11-08T23:18:00Z">
                                <w:rPr>
                                  <w:b/>
                                </w:rPr>
                              </w:rPrChange>
                            </w:rPr>
                            <w:t>event,</w:t>
                          </w:r>
                        </w:ins>
                        <w:ins w:id="76" w:author="zhen yu" w:date="2014-11-08T23:19:00Z">
                          <w:r w:rsidR="00177EE4">
                            <w:t xml:space="preserve"> </w:t>
                          </w:r>
                          <w:r w:rsidR="00B955B4">
                            <w:t xml:space="preserve">simply specify </w:t>
                          </w:r>
                        </w:ins>
                        <w:ins w:id="77" w:author="zhen yu" w:date="2014-11-08T23:31:00Z">
                          <w:r w:rsidR="00837FAF">
                            <w:t>a</w:t>
                          </w:r>
                        </w:ins>
                        <w:ins w:id="78" w:author="zhen yu" w:date="2014-11-08T23:19:00Z">
                          <w:r w:rsidR="00B955B4">
                            <w:t xml:space="preserve"> date without time.</w:t>
                          </w:r>
                        </w:ins>
                      </w:p>
                    </w:txbxContent>
                  </v:textbox>
                  <w10:wrap type="tight"/>
                </v:shape>
              </w:pict>
            </mc:Fallback>
          </mc:AlternateContent>
        </w:r>
        <w:r w:rsidRPr="009373E0">
          <w:rPr>
            <w:noProof/>
            <w:lang w:eastAsia="zh-CN"/>
          </w:rPr>
          <w:t xml:space="preserve"> </w:t>
        </w:r>
      </w:ins>
      <w:ins w:id="79" w:author="zhen yu" w:date="2014-11-08T23:31:00Z">
        <w:r w:rsidR="00837FAF">
          <w:rPr>
            <w:noProof/>
            <w:lang w:eastAsia="zh-CN"/>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80" w:author="zhen yu" w:date="2014-11-08T22:53:00Z"/>
        </w:rPr>
      </w:pPr>
    </w:p>
    <w:p w14:paraId="55A08854" w14:textId="3ED2E0B4" w:rsidR="002A332C" w:rsidRPr="00DD0BBB" w:rsidRDefault="008C2A80" w:rsidP="007B7679">
      <w:pPr>
        <w:rPr>
          <w:rStyle w:val="Emphasis"/>
        </w:rPr>
      </w:pPr>
      <w:bookmarkStart w:id="81" w:name="_Toc403237662"/>
      <w:bookmarkStart w:id="82" w:name="_Toc403237706"/>
      <w:bookmarkStart w:id="83" w:name="_Toc403237870"/>
      <w:r w:rsidRPr="00DD0BBB">
        <w:rPr>
          <w:rStyle w:val="Emphasis"/>
        </w:rPr>
        <w:t>Blocking / Reserving Timeslots</w:t>
      </w:r>
      <w:bookmarkEnd w:id="81"/>
      <w:bookmarkEnd w:id="82"/>
      <w:bookmarkEnd w:id="83"/>
    </w:p>
    <w:p w14:paraId="2E0CD2C5" w14:textId="3B032E49" w:rsidR="00C82A65" w:rsidRDefault="001A1F93" w:rsidP="007B7679">
      <w:r w:rsidRPr="00DD0BBB">
        <w:rPr>
          <w:rStyle w:val="Emphasis"/>
          <w:noProof/>
          <w:lang w:eastAsia="zh-CN"/>
        </w:rPr>
        <mc:AlternateContent>
          <mc:Choice Requires="wps">
            <w:drawing>
              <wp:anchor distT="0" distB="0" distL="114300" distR="114300" simplePos="0" relativeHeight="251640832" behindDoc="0" locked="0" layoutInCell="1" allowOverlap="1" wp14:anchorId="7621DDB1" wp14:editId="5DF2677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609D9F" w14:textId="1BA8D457" w:rsidR="005E4D9A" w:rsidRDefault="005E4D9A" w:rsidP="008C2A80">
                            <w:pPr>
                              <w:tabs>
                                <w:tab w:val="left" w:pos="7305"/>
                              </w:tabs>
                            </w:pPr>
                            <w:r>
                              <w:t>You can block out timeslots for a task using the “</w:t>
                            </w:r>
                            <w:r w:rsidRPr="00426548">
                              <w:rPr>
                                <w:b/>
                              </w:rPr>
                              <w:t>or</w:t>
                            </w:r>
                            <w:r>
                              <w:t>” keyword.</w:t>
                            </w:r>
                          </w:p>
                          <w:p w14:paraId="468BD373" w14:textId="77777777" w:rsidR="005E4D9A" w:rsidRDefault="005E4D9A"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21.9pt;margin-top:.6pt;width:180pt;height:20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DsTpyPagIAAJUEAAAOAAAAAAAAAAAAAAAAAC4CAABk&#10;cnMvZTJvRG9jLnhtbFBLAQItABQABgAIAAAAIQCPvP8R2wAAAAoBAAAPAAAAAAAAAAAAAAAAAMQE&#10;AABkcnMvZG93bnJldi54bWxQSwUGAAAAAAQABADzAAAAzAUAAAAA&#10;" filled="f" stroked="f">
                <v:textbox inset=",7.2pt,,7.2pt">
                  <w:txbxContent>
                    <w:p w14:paraId="65609D9F" w14:textId="1BA8D457" w:rsidR="005E4D9A" w:rsidRDefault="005E4D9A" w:rsidP="008C2A80">
                      <w:pPr>
                        <w:tabs>
                          <w:tab w:val="left" w:pos="7305"/>
                        </w:tabs>
                      </w:pPr>
                      <w:r>
                        <w:t>You can block out timeslots for a task using the “</w:t>
                      </w:r>
                      <w:r w:rsidRPr="00426548">
                        <w:rPr>
                          <w:b/>
                        </w:rPr>
                        <w:t>or</w:t>
                      </w:r>
                      <w:r>
                        <w:t>” keyword.</w:t>
                      </w:r>
                    </w:p>
                    <w:p w14:paraId="468BD373" w14:textId="77777777" w:rsidR="005E4D9A" w:rsidRDefault="005E4D9A" w:rsidP="008C2A80"/>
                  </w:txbxContent>
                </v:textbox>
                <w10:wrap type="tight"/>
              </v:shape>
            </w:pict>
          </mc:Fallback>
        </mc:AlternateContent>
      </w:r>
      <w:r w:rsidR="007B7679">
        <w:rPr>
          <w:noProof/>
          <w:lang w:eastAsia="zh-CN"/>
        </w:rPr>
        <mc:AlternateContent>
          <mc:Choice Requires="wpg">
            <w:drawing>
              <wp:anchor distT="0" distB="0" distL="114300" distR="114300" simplePos="0" relativeHeight="25163878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8774C41" id="Group 193" o:spid="_x0000_s1026" style="position:absolute;margin-left:-.65pt;margin-top:247pt;width:310.4pt;height:146.35pt;z-index:25163878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lang w:eastAsia="zh-CN"/>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lang w:eastAsia="zh-CN"/>
        </w:rPr>
        <mc:AlternateContent>
          <mc:Choice Requires="wps">
            <w:drawing>
              <wp:anchor distT="0" distB="0" distL="114300" distR="114300" simplePos="0" relativeHeight="251637760" behindDoc="0" locked="0" layoutInCell="1" allowOverlap="1" wp14:anchorId="4866FC61" wp14:editId="5AA7F3F9">
                <wp:simplePos x="0" y="0"/>
                <wp:positionH relativeFrom="column">
                  <wp:posOffset>4090406</wp:posOffset>
                </wp:positionH>
                <wp:positionV relativeFrom="paragraph">
                  <wp:posOffset>22860</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A046BD5" w14:textId="73B3C149" w:rsidR="005E4D9A" w:rsidRDefault="005E4D9A" w:rsidP="00E02B6E">
                            <w:pPr>
                              <w:rPr>
                                <w:ins w:id="84" w:author="zhen yu" w:date="2014-11-08T22:53:00Z"/>
                              </w:rPr>
                            </w:pPr>
                            <w:r>
                              <w:t>The task will be tagged with “</w:t>
                            </w:r>
                            <w:r w:rsidRPr="003A7D6F">
                              <w:rPr>
                                <w:b/>
                              </w:rPr>
                              <w:t>Reserved</w:t>
                            </w:r>
                            <w:r>
                              <w:t xml:space="preserve">” icon. </w:t>
                            </w:r>
                          </w:p>
                          <w:p w14:paraId="2994D647" w14:textId="1CE3B0ED" w:rsidR="005E4D9A" w:rsidRPr="00A94126" w:rsidRDefault="005E4D9A" w:rsidP="00E02B6E">
                            <w:ins w:id="85" w:author="zhen yu" w:date="2014-11-08T22:53:00Z">
                              <w:r>
                                <w:t xml:space="preserve">Note: The time displayed </w:t>
                              </w:r>
                            </w:ins>
                            <w:ins w:id="86" w:author="zhen yu" w:date="2014-11-08T22:54:00Z">
                              <w:r>
                                <w:t>on the task will change</w:t>
                              </w:r>
                            </w:ins>
                            <w:ins w:id="87" w:author="zhen yu" w:date="2014-11-08T22:59:00Z">
                              <w:r>
                                <w:t>,</w:t>
                              </w:r>
                            </w:ins>
                            <w:ins w:id="88" w:author="zhen yu" w:date="2014-11-08T22:54:00Z">
                              <w:r>
                                <w:t xml:space="preserve"> </w:t>
                              </w:r>
                            </w:ins>
                            <w:ins w:id="89" w:author="zhen yu" w:date="2014-11-08T22:58:00Z">
                              <w:r>
                                <w:t>due to</w:t>
                              </w:r>
                            </w:ins>
                            <w:ins w:id="90" w:author="zhen yu" w:date="2014-11-08T22:54:00Z">
                              <w:r>
                                <w:t xml:space="preserve"> today’s date and time</w:t>
                              </w:r>
                            </w:ins>
                            <w:ins w:id="91" w:author="zhen yu" w:date="2014-11-08T22:55:00Z">
                              <w:r>
                                <w:t>.</w:t>
                              </w:r>
                            </w:ins>
                            <w:ins w:id="92" w:author="zhen yu" w:date="2014-11-08T22:56:00Z">
                              <w:r>
                                <w:t xml:space="preserve"> For example, if today is 10 Nov 8:00 AM, the time will change from 7:00 AM to 8:00</w:t>
                              </w:r>
                            </w:ins>
                            <w:ins w:id="93" w:author="zhen yu" w:date="2014-11-08T22:57:00Z">
                              <w:r>
                                <w:t xml:space="preserve"> AM. In addition, the </w:t>
                              </w:r>
                              <w:r w:rsidRPr="00A94126">
                                <w:rPr>
                                  <w:b/>
                                  <w:rPrChange w:id="94" w:author="zhen yu" w:date="2014-11-08T22:57:00Z">
                                    <w:rPr/>
                                  </w:rPrChange>
                                </w:rPr>
                                <w:t>Alternate timing</w:t>
                              </w:r>
                              <w:r>
                                <w:rPr>
                                  <w:b/>
                                </w:rPr>
                                <w:t xml:space="preserve"> </w:t>
                              </w:r>
                              <w:r w:rsidRPr="00A94126">
                                <w:rPr>
                                  <w:rPrChange w:id="95" w:author="zhen yu" w:date="2014-11-08T22:57:00Z">
                                    <w:rPr>
                                      <w:b/>
                                    </w:rPr>
                                  </w:rPrChange>
                                </w:rPr>
                                <w:t xml:space="preserve">will </w:t>
                              </w:r>
                              <w:r>
                                <w:t>only display 10 Nov 9:00</w:t>
                              </w:r>
                            </w:ins>
                            <w:ins w:id="96" w:author="zhen yu" w:date="2014-11-08T22:58:00Z">
                              <w:r>
                                <w:t xml:space="preserve"> AM.</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22.1pt;margin-top:1.8pt;width:180pt;height:20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" filled="f" stroked="f">
                <v:textbox inset=",7.2pt,,7.2pt">
                  <w:txbxContent>
                    <w:p w14:paraId="6A046BD5" w14:textId="73B3C149" w:rsidR="005E4D9A" w:rsidRDefault="005E4D9A" w:rsidP="00E02B6E">
                      <w:pPr>
                        <w:rPr>
                          <w:ins w:id="97" w:author="zhen yu" w:date="2014-11-08T22:53:00Z"/>
                        </w:rPr>
                      </w:pPr>
                      <w:r>
                        <w:t>The task will be tagged with “</w:t>
                      </w:r>
                      <w:r w:rsidRPr="003A7D6F">
                        <w:rPr>
                          <w:b/>
                        </w:rPr>
                        <w:t>Reserved</w:t>
                      </w:r>
                      <w:r>
                        <w:t xml:space="preserve">” icon. </w:t>
                      </w:r>
                    </w:p>
                    <w:p w14:paraId="2994D647" w14:textId="1CE3B0ED" w:rsidR="005E4D9A" w:rsidRPr="00A94126" w:rsidRDefault="005E4D9A" w:rsidP="00E02B6E">
                      <w:ins w:id="98" w:author="zhen yu" w:date="2014-11-08T22:53:00Z">
                        <w:r>
                          <w:t xml:space="preserve">Note: The time displayed </w:t>
                        </w:r>
                      </w:ins>
                      <w:ins w:id="99" w:author="zhen yu" w:date="2014-11-08T22:54:00Z">
                        <w:r>
                          <w:t>on the task will change</w:t>
                        </w:r>
                      </w:ins>
                      <w:ins w:id="100" w:author="zhen yu" w:date="2014-11-08T22:59:00Z">
                        <w:r>
                          <w:t>,</w:t>
                        </w:r>
                      </w:ins>
                      <w:ins w:id="101" w:author="zhen yu" w:date="2014-11-08T22:54:00Z">
                        <w:r>
                          <w:t xml:space="preserve"> </w:t>
                        </w:r>
                      </w:ins>
                      <w:ins w:id="102" w:author="zhen yu" w:date="2014-11-08T22:58:00Z">
                        <w:r>
                          <w:t>due to</w:t>
                        </w:r>
                      </w:ins>
                      <w:ins w:id="103" w:author="zhen yu" w:date="2014-11-08T22:54:00Z">
                        <w:r>
                          <w:t xml:space="preserve"> today’s date and time</w:t>
                        </w:r>
                      </w:ins>
                      <w:ins w:id="104" w:author="zhen yu" w:date="2014-11-08T22:55:00Z">
                        <w:r>
                          <w:t>.</w:t>
                        </w:r>
                      </w:ins>
                      <w:ins w:id="105" w:author="zhen yu" w:date="2014-11-08T22:56:00Z">
                        <w:r>
                          <w:t xml:space="preserve"> For example, if today is 10 Nov 8:00 AM, the time will change from 7:00 AM to 8:00</w:t>
                        </w:r>
                      </w:ins>
                      <w:ins w:id="106" w:author="zhen yu" w:date="2014-11-08T22:57:00Z">
                        <w:r>
                          <w:t xml:space="preserve"> AM. In addition, the </w:t>
                        </w:r>
                        <w:r w:rsidRPr="00A94126">
                          <w:rPr>
                            <w:b/>
                            <w:rPrChange w:id="107" w:author="zhen yu" w:date="2014-11-08T22:57:00Z">
                              <w:rPr/>
                            </w:rPrChange>
                          </w:rPr>
                          <w:t>Alternate timing</w:t>
                        </w:r>
                        <w:r>
                          <w:rPr>
                            <w:b/>
                          </w:rPr>
                          <w:t xml:space="preserve"> </w:t>
                        </w:r>
                        <w:r w:rsidRPr="00A94126">
                          <w:rPr>
                            <w:rPrChange w:id="108" w:author="zhen yu" w:date="2014-11-08T22:57:00Z">
                              <w:rPr>
                                <w:b/>
                              </w:rPr>
                            </w:rPrChange>
                          </w:rPr>
                          <w:t xml:space="preserve">will </w:t>
                        </w:r>
                        <w:r>
                          <w:t>only display 10 Nov 9:00</w:t>
                        </w:r>
                      </w:ins>
                      <w:ins w:id="109" w:author="zhen yu" w:date="2014-11-08T22:58:00Z">
                        <w:r>
                          <w:t xml:space="preserve"> AM.</w:t>
                        </w:r>
                      </w:ins>
                    </w:p>
                  </w:txbxContent>
                </v:textbox>
                <w10:wrap type="tight"/>
              </v:shape>
            </w:pict>
          </mc:Fallback>
        </mc:AlternateContent>
      </w:r>
      <w:r w:rsidR="00D3363D">
        <w:rPr>
          <w:noProof/>
          <w:lang w:eastAsia="zh-CN"/>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110" w:name="_Toc403237663"/>
      <w:bookmarkStart w:id="111" w:name="_Toc403237707"/>
      <w:bookmarkStart w:id="112" w:name="_Toc403237871"/>
      <w:r w:rsidRPr="00DD0BBB">
        <w:rPr>
          <w:rStyle w:val="Emphasis"/>
        </w:rPr>
        <w:lastRenderedPageBreak/>
        <w:t>Tasks with Multiple Recurrences</w:t>
      </w:r>
      <w:bookmarkEnd w:id="110"/>
      <w:bookmarkEnd w:id="111"/>
      <w:bookmarkEnd w:id="112"/>
    </w:p>
    <w:p w14:paraId="0C76F431" w14:textId="3C655815" w:rsidR="004E7EE3" w:rsidRPr="004E7EE3" w:rsidRDefault="009C0BF7" w:rsidP="009C0BF7">
      <w:pPr>
        <w:tabs>
          <w:tab w:val="left" w:pos="7575"/>
        </w:tabs>
      </w:pPr>
      <w:r>
        <w:rPr>
          <w:noProof/>
          <w:lang w:eastAsia="zh-CN"/>
        </w:rPr>
        <mc:AlternateContent>
          <mc:Choice Requires="wps">
            <w:drawing>
              <wp:anchor distT="0" distB="0" distL="114300" distR="114300" simplePos="0" relativeHeight="251650048" behindDoc="0" locked="0" layoutInCell="1" allowOverlap="1" wp14:anchorId="2F83E7DC" wp14:editId="06DABBAE">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D6916AB" w14:textId="751B36BB" w:rsidR="005E4D9A" w:rsidRDefault="005E4D9A"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5E4D9A" w:rsidRDefault="005E4D9A"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lang w:eastAsia="zh-CN"/>
        </w:rPr>
        <mc:AlternateContent>
          <mc:Choice Requires="wps">
            <w:drawing>
              <wp:anchor distT="0" distB="0" distL="114300" distR="114300" simplePos="0" relativeHeight="251641856" behindDoc="0" locked="0" layoutInCell="1" allowOverlap="1" wp14:anchorId="61ACB475" wp14:editId="7C4A9D40">
                <wp:simplePos x="0" y="0"/>
                <wp:positionH relativeFrom="column">
                  <wp:posOffset>1613140</wp:posOffset>
                </wp:positionH>
                <wp:positionV relativeFrom="paragraph">
                  <wp:posOffset>3465231</wp:posOffset>
                </wp:positionV>
                <wp:extent cx="45719" cy="1811547"/>
                <wp:effectExtent l="38100" t="0" r="69215" b="55880"/>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81154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87C1617" id="AutoShape 71" o:spid="_x0000_s1026" type="#_x0000_t32" style="position:absolute;margin-left:127pt;margin-top:272.85pt;width:3.6pt;height:14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ZQA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" strokecolor="fuchsia" strokeweight="1pt">
                <v:stroke dashstyle="dash" endarrow="open"/>
              </v:shape>
            </w:pict>
          </mc:Fallback>
        </mc:AlternateContent>
      </w:r>
      <w:r w:rsidR="001A1F93">
        <w:rPr>
          <w:noProof/>
          <w:lang w:eastAsia="zh-CN"/>
        </w:rPr>
        <mc:AlternateContent>
          <mc:Choice Requires="wps">
            <w:drawing>
              <wp:anchor distT="0" distB="0" distL="114300" distR="114300" simplePos="0" relativeHeight="251645952" behindDoc="0" locked="0" layoutInCell="1" allowOverlap="1" wp14:anchorId="42EF3702" wp14:editId="73511778">
                <wp:simplePos x="0" y="0"/>
                <wp:positionH relativeFrom="column">
                  <wp:posOffset>2104390</wp:posOffset>
                </wp:positionH>
                <wp:positionV relativeFrom="paragraph">
                  <wp:posOffset>3193439</wp:posOffset>
                </wp:positionV>
                <wp:extent cx="45719" cy="3277235"/>
                <wp:effectExtent l="38100" t="0" r="69215" b="56515"/>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27723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9F24FEC" id="AutoShape 71" o:spid="_x0000_s1026" type="#_x0000_t32" style="position:absolute;margin-left:165.7pt;margin-top:251.45pt;width:3.6pt;height:258.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" strokecolor="fuchsia" strokeweight="1pt">
                <v:stroke dashstyle="dash" endarrow="open"/>
              </v:shape>
            </w:pict>
          </mc:Fallback>
        </mc:AlternateContent>
      </w:r>
      <w:r w:rsidR="001A1F93">
        <w:rPr>
          <w:noProof/>
          <w:lang w:eastAsia="zh-CN"/>
        </w:rPr>
        <mc:AlternateContent>
          <mc:Choice Requires="wpg">
            <w:drawing>
              <wp:anchor distT="0" distB="0" distL="114300" distR="114300" simplePos="0" relativeHeight="25163980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14DD8E8" id="Group 197" o:spid="_x0000_s1026" style="position:absolute;margin-left:.05pt;margin-top:244.3pt;width:311.7pt;height:115.75pt;z-index:25163980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lang w:eastAsia="zh-CN"/>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tab/>
      </w:r>
    </w:p>
    <w:p w14:paraId="387F734C" w14:textId="26A58BB6" w:rsidR="001B776D" w:rsidRDefault="001A1F93" w:rsidP="007B7679">
      <w:pPr>
        <w:rPr>
          <w:ins w:id="113" w:author="zhen yu" w:date="2014-11-08T22:16:00Z"/>
        </w:rPr>
      </w:pPr>
      <w:r>
        <w:rPr>
          <w:noProof/>
          <w:lang w:eastAsia="zh-CN"/>
        </w:rPr>
        <mc:AlternateContent>
          <mc:Choice Requires="wps">
            <w:drawing>
              <wp:anchor distT="0" distB="0" distL="114300" distR="114300" simplePos="0" relativeHeight="25164390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8FD3FBA" w14:textId="5D3F4A07" w:rsidR="005E4D9A" w:rsidRDefault="005E4D9A"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5E4D9A" w:rsidRDefault="005E4D9A" w:rsidP="008446BE">
                      <w:r>
                        <w:t>The task is automatically split into the various timeslots.</w:t>
                      </w:r>
                    </w:p>
                  </w:txbxContent>
                </v:textbox>
                <w10:wrap type="tight"/>
              </v:shape>
            </w:pict>
          </mc:Fallback>
        </mc:AlternateContent>
      </w:r>
      <w:r>
        <w:rPr>
          <w:noProof/>
          <w:lang w:eastAsia="zh-CN"/>
        </w:rPr>
        <mc:AlternateContent>
          <mc:Choice Requires="wps">
            <w:drawing>
              <wp:anchor distT="0" distB="0" distL="114300" distR="114300" simplePos="0" relativeHeight="25164697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7303B2F" id="Rectangle 5" o:spid="_x0000_s1026" style="position:absolute;margin-left:64.55pt;margin-top:215.15pt;width:236.4pt;height:28.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lang w:eastAsia="zh-CN"/>
        </w:rPr>
        <mc:AlternateContent>
          <mc:Choice Requires="wps">
            <w:drawing>
              <wp:anchor distT="0" distB="0" distL="114300" distR="114300" simplePos="0" relativeHeight="251644928"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2E7685B" id="Rectangle 5" o:spid="_x0000_s1026" style="position:absolute;margin-left:65.9pt;margin-top:124.15pt;width:233pt;height:28.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lang w:eastAsia="zh-CN"/>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114" w:author="zhen yu" w:date="2014-11-08T22:16:00Z">
        <w:r>
          <w:br w:type="page"/>
        </w:r>
      </w:ins>
    </w:p>
    <w:p w14:paraId="088217E6" w14:textId="7C0C2DBE" w:rsidR="00B05F25" w:rsidRPr="00DD0BBB" w:rsidRDefault="00A13EA7" w:rsidP="007B7679">
      <w:pPr>
        <w:rPr>
          <w:rStyle w:val="Emphasis"/>
        </w:rPr>
      </w:pPr>
      <w:bookmarkStart w:id="115" w:name="_Toc403237664"/>
      <w:bookmarkStart w:id="116" w:name="_Toc403237708"/>
      <w:bookmarkStart w:id="117" w:name="_Toc403237872"/>
      <w:r w:rsidRPr="00DD0BBB">
        <w:rPr>
          <w:rStyle w:val="Emphasis"/>
          <w:noProof/>
          <w:lang w:eastAsia="zh-CN"/>
        </w:rPr>
        <w:lastRenderedPageBreak/>
        <mc:AlternateContent>
          <mc:Choice Requires="wps">
            <w:drawing>
              <wp:anchor distT="0" distB="0" distL="114300" distR="114300" simplePos="0" relativeHeight="251648000"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81CFC3" w14:textId="77777777" w:rsidR="005E4D9A" w:rsidRDefault="005E4D9A" w:rsidP="00B05F25"/>
                          <w:p w14:paraId="74EA0BDE" w14:textId="681C22F9" w:rsidR="005E4D9A" w:rsidRDefault="005E4D9A" w:rsidP="00B05F25">
                            <w:pPr>
                              <w:rPr>
                                <w:ins w:id="118" w:author="zhen yu" w:date="2014-11-08T22:24:00Z"/>
                              </w:rPr>
                            </w:pPr>
                            <w:r>
                              <w:t>You can quickly navigate through categories or custom hashtags simply by typing the hashtag in the command bar.</w:t>
                            </w:r>
                          </w:p>
                          <w:p w14:paraId="0149CBDB" w14:textId="1D495502" w:rsidR="005E4D9A" w:rsidRDefault="005E4D9A" w:rsidP="00B05F25">
                            <w:pPr>
                              <w:rPr>
                                <w:ins w:id="119" w:author="zhen yu" w:date="2014-11-08T23:09:00Z"/>
                              </w:rPr>
                            </w:pPr>
                            <w:ins w:id="120" w:author="zhen yu" w:date="2014-11-08T22:24:00Z">
                              <w:r>
                                <w:t>Furthermore, you can also use</w:t>
                              </w:r>
                            </w:ins>
                            <w:ins w:id="121" w:author="zhen yu" w:date="2014-11-08T23:28:00Z">
                              <w:r w:rsidR="00B955B4">
                                <w:t xml:space="preserve"> </w:t>
                              </w:r>
                            </w:ins>
                            <w:ins w:id="122" w:author="zhen yu" w:date="2014-11-08T22:24:00Z">
                              <w:r w:rsidRPr="009D3E48">
                                <w:rPr>
                                  <w:b/>
                                  <w:rPrChange w:id="123" w:author="zhen yu" w:date="2014-11-08T22:26:00Z">
                                    <w:rPr/>
                                  </w:rPrChange>
                                </w:rPr>
                                <w:t>ALT</w:t>
                              </w:r>
                            </w:ins>
                            <w:ins w:id="124" w:author="zhen yu" w:date="2014-11-08T22:25:00Z">
                              <w:r w:rsidR="00B955B4">
                                <w:rPr>
                                  <w:b/>
                                </w:rPr>
                                <w:t xml:space="preserve"> + </w:t>
                              </w:r>
                            </w:ins>
                            <w:ins w:id="125" w:author="zhen yu" w:date="2014-11-08T23:29:00Z">
                              <w:r w:rsidR="00B955B4">
                                <w:rPr>
                                  <w:b/>
                                </w:rPr>
                                <w:t>UP</w:t>
                              </w:r>
                            </w:ins>
                            <w:ins w:id="126" w:author="zhen yu" w:date="2014-11-08T23:28:00Z">
                              <w:r w:rsidR="00B955B4">
                                <w:rPr>
                                  <w:b/>
                                </w:rPr>
                                <w:t>/</w:t>
                              </w:r>
                            </w:ins>
                            <w:ins w:id="127" w:author="zhen yu" w:date="2014-11-08T23:29:00Z">
                              <w:r w:rsidR="00B955B4">
                                <w:rPr>
                                  <w:b/>
                                </w:rPr>
                                <w:t>DOWN</w:t>
                              </w:r>
                            </w:ins>
                            <w:ins w:id="128" w:author="zhen yu" w:date="2014-11-08T22:25:00Z">
                              <w:r w:rsidRPr="009D3E48">
                                <w:rPr>
                                  <w:b/>
                                  <w:rPrChange w:id="129" w:author="zhen yu" w:date="2014-11-08T22:26:00Z">
                                    <w:rPr/>
                                  </w:rPrChange>
                                </w:rPr>
                                <w:t xml:space="preserve"> </w:t>
                              </w:r>
                            </w:ins>
                            <w:ins w:id="130" w:author="zhen yu" w:date="2014-11-08T23:29:00Z">
                              <w:r w:rsidR="00837FAF" w:rsidRPr="00872ADC">
                                <w:t>hotkey</w:t>
                              </w:r>
                            </w:ins>
                            <w:ins w:id="131" w:author="zhen yu" w:date="2014-11-08T22:25:00Z">
                              <w:r>
                                <w:t xml:space="preserve"> to navigate through </w:t>
                              </w:r>
                            </w:ins>
                            <w:ins w:id="132" w:author="zhen yu" w:date="2014-11-08T22:26:00Z">
                              <w:r>
                                <w:t>hashtag lists.</w:t>
                              </w:r>
                            </w:ins>
                          </w:p>
                          <w:p w14:paraId="51669E6A" w14:textId="6DEECD5D" w:rsidR="00177EE4" w:rsidRDefault="00177EE4"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5E4D9A" w:rsidRDefault="005E4D9A" w:rsidP="00B05F25"/>
                    <w:p w14:paraId="74EA0BDE" w14:textId="681C22F9" w:rsidR="005E4D9A" w:rsidRDefault="005E4D9A" w:rsidP="00B05F25">
                      <w:pPr>
                        <w:rPr>
                          <w:ins w:id="133" w:author="zhen yu" w:date="2014-11-08T22:24:00Z"/>
                        </w:rPr>
                      </w:pPr>
                      <w:r>
                        <w:t>You can quickly navigate through categories or custom hashtags simply by typing the hashtag in the command bar.</w:t>
                      </w:r>
                    </w:p>
                    <w:p w14:paraId="0149CBDB" w14:textId="1D495502" w:rsidR="005E4D9A" w:rsidRDefault="005E4D9A" w:rsidP="00B05F25">
                      <w:pPr>
                        <w:rPr>
                          <w:ins w:id="134" w:author="zhen yu" w:date="2014-11-08T23:09:00Z"/>
                        </w:rPr>
                      </w:pPr>
                      <w:ins w:id="135" w:author="zhen yu" w:date="2014-11-08T22:24:00Z">
                        <w:r>
                          <w:t>Furthermore, you can also use</w:t>
                        </w:r>
                      </w:ins>
                      <w:ins w:id="136" w:author="zhen yu" w:date="2014-11-08T23:28:00Z">
                        <w:r w:rsidR="00B955B4">
                          <w:t xml:space="preserve"> </w:t>
                        </w:r>
                      </w:ins>
                      <w:ins w:id="137" w:author="zhen yu" w:date="2014-11-08T22:24:00Z">
                        <w:r w:rsidRPr="009D3E48">
                          <w:rPr>
                            <w:b/>
                            <w:rPrChange w:id="138" w:author="zhen yu" w:date="2014-11-08T22:26:00Z">
                              <w:rPr/>
                            </w:rPrChange>
                          </w:rPr>
                          <w:t>ALT</w:t>
                        </w:r>
                      </w:ins>
                      <w:ins w:id="139" w:author="zhen yu" w:date="2014-11-08T22:25:00Z">
                        <w:r w:rsidR="00B955B4">
                          <w:rPr>
                            <w:b/>
                          </w:rPr>
                          <w:t xml:space="preserve"> + </w:t>
                        </w:r>
                      </w:ins>
                      <w:ins w:id="140" w:author="zhen yu" w:date="2014-11-08T23:29:00Z">
                        <w:r w:rsidR="00B955B4">
                          <w:rPr>
                            <w:b/>
                          </w:rPr>
                          <w:t>UP</w:t>
                        </w:r>
                      </w:ins>
                      <w:ins w:id="141" w:author="zhen yu" w:date="2014-11-08T23:28:00Z">
                        <w:r w:rsidR="00B955B4">
                          <w:rPr>
                            <w:b/>
                          </w:rPr>
                          <w:t>/</w:t>
                        </w:r>
                      </w:ins>
                      <w:ins w:id="142" w:author="zhen yu" w:date="2014-11-08T23:29:00Z">
                        <w:r w:rsidR="00B955B4">
                          <w:rPr>
                            <w:b/>
                          </w:rPr>
                          <w:t>DOWN</w:t>
                        </w:r>
                      </w:ins>
                      <w:ins w:id="143" w:author="zhen yu" w:date="2014-11-08T22:25:00Z">
                        <w:r w:rsidRPr="009D3E48">
                          <w:rPr>
                            <w:b/>
                            <w:rPrChange w:id="144" w:author="zhen yu" w:date="2014-11-08T22:26:00Z">
                              <w:rPr/>
                            </w:rPrChange>
                          </w:rPr>
                          <w:t xml:space="preserve"> </w:t>
                        </w:r>
                      </w:ins>
                      <w:ins w:id="145" w:author="zhen yu" w:date="2014-11-08T23:29:00Z">
                        <w:r w:rsidR="00837FAF" w:rsidRPr="00872ADC">
                          <w:t>hotkey</w:t>
                        </w:r>
                      </w:ins>
                      <w:ins w:id="146" w:author="zhen yu" w:date="2014-11-08T22:25:00Z">
                        <w:r>
                          <w:t xml:space="preserve"> to navigate through </w:t>
                        </w:r>
                      </w:ins>
                      <w:ins w:id="147" w:author="zhen yu" w:date="2014-11-08T22:26:00Z">
                        <w:r>
                          <w:t>hashtag lists.</w:t>
                        </w:r>
                      </w:ins>
                    </w:p>
                    <w:p w14:paraId="51669E6A" w14:textId="6DEECD5D" w:rsidR="00177EE4" w:rsidRDefault="00177EE4" w:rsidP="00B05F25"/>
                  </w:txbxContent>
                </v:textbox>
                <w10:wrap type="tight"/>
              </v:shape>
            </w:pict>
          </mc:Fallback>
        </mc:AlternateContent>
      </w:r>
      <w:del w:id="148" w:author="zhen yu" w:date="2014-11-08T22:16:00Z">
        <w:r w:rsidR="00472967" w:rsidRPr="00DD0BBB" w:rsidDel="001B776D">
          <w:rPr>
            <w:rStyle w:val="Emphasis"/>
          </w:rPr>
          <w:delText>Working with</w:delText>
        </w:r>
      </w:del>
      <w:ins w:id="149" w:author="zhen yu" w:date="2014-11-08T22:16:00Z">
        <w:r w:rsidR="001B776D">
          <w:rPr>
            <w:rStyle w:val="Emphasis"/>
          </w:rPr>
          <w:t>Viewing Custom</w:t>
        </w:r>
      </w:ins>
      <w:r w:rsidR="00472967" w:rsidRPr="00DD0BBB">
        <w:rPr>
          <w:rStyle w:val="Emphasis"/>
        </w:rPr>
        <w:t xml:space="preserve"> Hashtags</w:t>
      </w:r>
      <w:bookmarkEnd w:id="115"/>
      <w:bookmarkEnd w:id="116"/>
      <w:bookmarkEnd w:id="117"/>
    </w:p>
    <w:p w14:paraId="01DB977E" w14:textId="5933DC9B" w:rsidR="00B05F25" w:rsidRDefault="00A13EA7" w:rsidP="007B7679">
      <w:r>
        <w:rPr>
          <w:noProof/>
          <w:lang w:eastAsia="zh-CN"/>
        </w:rPr>
        <mc:AlternateContent>
          <mc:Choice Requires="wpg">
            <w:drawing>
              <wp:anchor distT="0" distB="0" distL="114300" distR="114300" simplePos="0" relativeHeight="251649024"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AD8A6B6" id="Group 134" o:spid="_x0000_s1026" style="position:absolute;margin-left:0;margin-top:250.4pt;width:312.95pt;height:177.9pt;z-index:251649024;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lang w:eastAsia="zh-CN"/>
        </w:rPr>
        <mc:AlternateContent>
          <mc:Choice Requires="wps">
            <w:drawing>
              <wp:anchor distT="0" distB="0" distL="114300" distR="114300" simplePos="0" relativeHeight="251642880"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4244E861" w14:textId="7DB27462" w:rsidR="005E4D9A" w:rsidRDefault="005E4D9A"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5E4D9A" w:rsidRDefault="005E4D9A" w:rsidP="00B05F25">
                      <w:r w:rsidRPr="002117C0">
                        <w:t>This will display the corresponding items with the hashtag.</w:t>
                      </w:r>
                    </w:p>
                  </w:txbxContent>
                </v:textbox>
                <w10:wrap type="tight"/>
              </v:shape>
            </w:pict>
          </mc:Fallback>
        </mc:AlternateContent>
      </w:r>
      <w:r w:rsidR="00AB1B8F">
        <w:rPr>
          <w:noProof/>
          <w:lang w:eastAsia="zh-CN"/>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150" w:author="zhen yu" w:date="2014-11-08T22:23:00Z"/>
          <w:b/>
          <w:i/>
        </w:rPr>
      </w:pPr>
      <w:r>
        <w:rPr>
          <w:b/>
          <w:i/>
          <w:noProof/>
          <w:lang w:eastAsia="zh-CN"/>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151" w:author="zhen yu" w:date="2014-11-08T22:23:00Z"/>
          <w:b/>
          <w:i/>
        </w:rPr>
      </w:pPr>
    </w:p>
    <w:p w14:paraId="478D3B11" w14:textId="77777777" w:rsidR="001B776D" w:rsidRPr="00DD0BBB" w:rsidRDefault="001B776D" w:rsidP="001B776D">
      <w:pPr>
        <w:rPr>
          <w:ins w:id="152" w:author="zhen yu" w:date="2014-11-08T22:23:00Z"/>
          <w:rStyle w:val="Emphasis"/>
        </w:rPr>
      </w:pPr>
      <w:ins w:id="153" w:author="zhen yu" w:date="2014-11-08T22:23:00Z">
        <w:r w:rsidRPr="00DD0BBB">
          <w:rPr>
            <w:rStyle w:val="Emphasis"/>
            <w:noProof/>
            <w:lang w:eastAsia="zh-CN"/>
          </w:rPr>
          <w:lastRenderedPageBreak/>
          <mc:AlternateContent>
            <mc:Choice Requires="wps">
              <w:drawing>
                <wp:anchor distT="0" distB="0" distL="114300" distR="114300" simplePos="0" relativeHeight="25165107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B2071B5" w14:textId="77777777" w:rsidR="005E4D9A" w:rsidRDefault="005E4D9A" w:rsidP="001B776D"/>
                            <w:p w14:paraId="56B70D7C" w14:textId="1BBA93D4" w:rsidR="005E4D9A" w:rsidRDefault="005E4D9A" w:rsidP="001B776D">
                              <w:pPr>
                                <w:rPr>
                                  <w:ins w:id="154" w:author="zhen yu" w:date="2014-11-08T22:29:00Z"/>
                                </w:rPr>
                              </w:pPr>
                              <w:r>
                                <w:t xml:space="preserve">You can </w:t>
                              </w:r>
                              <w:del w:id="155" w:author="zhen yu" w:date="2014-11-08T22:29:00Z">
                                <w:r w:rsidDel="009D3E48">
                                  <w:delText>quickly navigate through categories or custom hashtags simply by typing the hashtag in the command bar.</w:delText>
                                </w:r>
                              </w:del>
                              <w:ins w:id="156" w:author="zhen yu" w:date="2014-11-08T22:29:00Z">
                                <w:r>
                                  <w:t xml:space="preserve">view </w:t>
                                </w:r>
                              </w:ins>
                              <w:ins w:id="157" w:author="zhen yu" w:date="2014-11-08T22:36:00Z">
                                <w:r>
                                  <w:t>o</w:t>
                                </w:r>
                              </w:ins>
                              <w:ins w:id="158" w:author="zhen yu" w:date="2014-11-08T22:29:00Z">
                                <w:r>
                                  <w:t>verdue tasks by typing “</w:t>
                                </w:r>
                                <w:r w:rsidRPr="009D3E48">
                                  <w:rPr>
                                    <w:b/>
                                    <w:rPrChange w:id="159" w:author="zhen yu" w:date="2014-11-08T22:29:00Z">
                                      <w:rPr/>
                                    </w:rPrChange>
                                  </w:rPr>
                                  <w:t>#ovd</w:t>
                                </w:r>
                                <w:r>
                                  <w:t>”.</w:t>
                                </w:r>
                              </w:ins>
                            </w:p>
                            <w:p w14:paraId="7591F49D" w14:textId="57BDCDA6" w:rsidR="005E4D9A" w:rsidRDefault="005E4D9A" w:rsidP="001B776D">
                              <w:ins w:id="160" w:author="zhen yu" w:date="2014-11-08T22:29:00Z">
                                <w:r>
                                  <w:t>O</w:t>
                                </w:r>
                              </w:ins>
                              <w:ins w:id="161" w:author="zhen yu" w:date="2014-11-08T22:30:00Z">
                                <w:r>
                                  <w:t>verdue tasks is tagged with an “</w:t>
                                </w:r>
                                <w:r w:rsidRPr="009D3E48">
                                  <w:rPr>
                                    <w:b/>
                                    <w:rPrChange w:id="162"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5E4D9A" w:rsidRDefault="005E4D9A" w:rsidP="001B776D"/>
                      <w:p w14:paraId="56B70D7C" w14:textId="1BBA93D4" w:rsidR="005E4D9A" w:rsidRDefault="005E4D9A" w:rsidP="001B776D">
                        <w:pPr>
                          <w:rPr>
                            <w:ins w:id="163" w:author="zhen yu" w:date="2014-11-08T22:29:00Z"/>
                          </w:rPr>
                        </w:pPr>
                        <w:r>
                          <w:t xml:space="preserve">You can </w:t>
                        </w:r>
                        <w:del w:id="164" w:author="zhen yu" w:date="2014-11-08T22:29:00Z">
                          <w:r w:rsidDel="009D3E48">
                            <w:delText>quickly navigate through categories or custom hashtags simply by typing the hashtag in the command bar.</w:delText>
                          </w:r>
                        </w:del>
                        <w:ins w:id="165" w:author="zhen yu" w:date="2014-11-08T22:29:00Z">
                          <w:r>
                            <w:t xml:space="preserve">view </w:t>
                          </w:r>
                        </w:ins>
                        <w:ins w:id="166" w:author="zhen yu" w:date="2014-11-08T22:36:00Z">
                          <w:r>
                            <w:t>o</w:t>
                          </w:r>
                        </w:ins>
                        <w:ins w:id="167" w:author="zhen yu" w:date="2014-11-08T22:29:00Z">
                          <w:r>
                            <w:t>verdue tasks by typing “</w:t>
                          </w:r>
                          <w:r w:rsidRPr="009D3E48">
                            <w:rPr>
                              <w:b/>
                              <w:rPrChange w:id="168" w:author="zhen yu" w:date="2014-11-08T22:29:00Z">
                                <w:rPr/>
                              </w:rPrChange>
                            </w:rPr>
                            <w:t>#ovd</w:t>
                          </w:r>
                          <w:r>
                            <w:t>”.</w:t>
                          </w:r>
                        </w:ins>
                      </w:p>
                      <w:p w14:paraId="7591F49D" w14:textId="57BDCDA6" w:rsidR="005E4D9A" w:rsidRDefault="005E4D9A" w:rsidP="001B776D">
                        <w:ins w:id="169" w:author="zhen yu" w:date="2014-11-08T22:29:00Z">
                          <w:r>
                            <w:t>O</w:t>
                          </w:r>
                        </w:ins>
                        <w:ins w:id="170" w:author="zhen yu" w:date="2014-11-08T22:30:00Z">
                          <w:r>
                            <w:t>verdue tasks is tagged with an “</w:t>
                          </w:r>
                          <w:r w:rsidRPr="009D3E48">
                            <w:rPr>
                              <w:b/>
                              <w:rPrChange w:id="171"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172" w:author="zhen yu" w:date="2014-11-08T22:31:00Z"/>
        </w:rPr>
      </w:pPr>
      <w:ins w:id="173" w:author="zhen yu" w:date="2014-11-08T22:28:00Z">
        <w:r>
          <w:rPr>
            <w:noProof/>
            <w:lang w:eastAsia="zh-CN"/>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174" w:author="zhen yu" w:date="2014-11-08T22:31:00Z"/>
          <w:rStyle w:val="Emphasis"/>
        </w:rPr>
      </w:pPr>
      <w:ins w:id="175" w:author="zhen yu" w:date="2014-11-08T22:31:00Z">
        <w:r w:rsidRPr="00DD0BBB">
          <w:rPr>
            <w:rStyle w:val="Emphasis"/>
            <w:noProof/>
            <w:lang w:eastAsia="zh-CN"/>
          </w:rPr>
          <mc:AlternateContent>
            <mc:Choice Requires="wps">
              <w:drawing>
                <wp:anchor distT="0" distB="0" distL="114300" distR="114300" simplePos="0" relativeHeight="2516520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C21D048" w14:textId="77777777" w:rsidR="005E4D9A" w:rsidRDefault="005E4D9A" w:rsidP="009D3E48">
                              <w:pPr>
                                <w:rPr>
                                  <w:ins w:id="176" w:author="zhen yu" w:date="2014-11-08T22:39:00Z"/>
                                </w:rPr>
                              </w:pPr>
                            </w:p>
                            <w:p w14:paraId="4A7BC056" w14:textId="57F2A88C" w:rsidR="005E4D9A" w:rsidDel="00432946" w:rsidRDefault="005E4D9A" w:rsidP="009D3E48">
                              <w:pPr>
                                <w:rPr>
                                  <w:del w:id="177" w:author="zhen yu" w:date="2014-11-08T22:40:00Z"/>
                                </w:rPr>
                              </w:pPr>
                            </w:p>
                            <w:p w14:paraId="68404048" w14:textId="70534231" w:rsidR="005E4D9A" w:rsidRDefault="005E4D9A" w:rsidP="009D3E48">
                              <w:r>
                                <w:t xml:space="preserve">You can view </w:t>
                              </w:r>
                              <w:del w:id="178" w:author="zhen yu" w:date="2014-11-08T22:36:00Z">
                                <w:r w:rsidDel="009D3E48">
                                  <w:delText xml:space="preserve">overdue </w:delText>
                                </w:r>
                              </w:del>
                              <w:ins w:id="179" w:author="zhen yu" w:date="2014-11-08T22:36:00Z">
                                <w:r>
                                  <w:t xml:space="preserve">upcoming </w:t>
                                </w:r>
                              </w:ins>
                              <w:r>
                                <w:t xml:space="preserve">tasks by </w:t>
                              </w:r>
                              <w:del w:id="180" w:author="zhen yu" w:date="2014-11-08T22:39:00Z">
                                <w:r w:rsidDel="00432946">
                                  <w:delText xml:space="preserve">simply </w:delText>
                                </w:r>
                              </w:del>
                              <w:r>
                                <w:t>typing “</w:t>
                              </w:r>
                              <w:r w:rsidRPr="00BF5401">
                                <w:rPr>
                                  <w:b/>
                                </w:rPr>
                                <w:t>#</w:t>
                              </w:r>
                              <w:del w:id="181" w:author="zhen yu" w:date="2014-11-08T22:36:00Z">
                                <w:r w:rsidRPr="00BF5401" w:rsidDel="009D3E48">
                                  <w:rPr>
                                    <w:b/>
                                  </w:rPr>
                                  <w:delText>ovd</w:delText>
                                </w:r>
                              </w:del>
                              <w:ins w:id="182" w:author="zhen yu" w:date="2014-11-08T22:36:00Z">
                                <w:r>
                                  <w:rPr>
                                    <w:b/>
                                  </w:rPr>
                                  <w:t>upc</w:t>
                                </w:r>
                              </w:ins>
                              <w:r>
                                <w:t>”.</w:t>
                              </w:r>
                            </w:p>
                            <w:p w14:paraId="03EEFA2E" w14:textId="487C6785" w:rsidR="005E4D9A" w:rsidRDefault="005E4D9A" w:rsidP="009D3E48">
                              <w:ins w:id="183" w:author="zhen yu" w:date="2014-11-08T22:51:00Z">
                                <w:r>
                                  <w:t xml:space="preserve">Note: </w:t>
                                </w:r>
                              </w:ins>
                              <w:del w:id="184" w:author="zhen yu" w:date="2014-11-08T22:36:00Z">
                                <w:r w:rsidDel="00432946">
                                  <w:delText xml:space="preserve">Overdue </w:delText>
                                </w:r>
                              </w:del>
                              <w:ins w:id="185" w:author="zhen yu" w:date="2014-11-08T22:40:00Z">
                                <w:r>
                                  <w:t xml:space="preserve">Upcoming task does not </w:t>
                                </w:r>
                              </w:ins>
                              <w:ins w:id="186" w:author="zhen yu" w:date="2014-11-08T22:41:00Z">
                                <w:r>
                                  <w:t>display task</w:t>
                                </w:r>
                              </w:ins>
                              <w:ins w:id="187" w:author="zhen yu" w:date="2014-11-08T22:42:00Z">
                                <w:r>
                                  <w:t>s</w:t>
                                </w:r>
                              </w:ins>
                              <w:ins w:id="188" w:author="zhen yu" w:date="2014-11-08T22:41:00Z">
                                <w:r>
                                  <w:t xml:space="preserve"> that fall </w:t>
                                </w:r>
                              </w:ins>
                              <w:ins w:id="189" w:author="zhen yu" w:date="2014-11-08T22:42:00Z">
                                <w:r>
                                  <w:t>on</w:t>
                                </w:r>
                              </w:ins>
                              <w:ins w:id="190" w:author="zhen yu" w:date="2014-11-08T22:40:00Z">
                                <w:r>
                                  <w:t xml:space="preserve"> today, tomorrow,</w:t>
                                </w:r>
                              </w:ins>
                              <w:ins w:id="191" w:author="zhen yu" w:date="2014-11-08T22:41:00Z">
                                <w:r>
                                  <w:t xml:space="preserve"> </w:t>
                                </w:r>
                              </w:ins>
                              <w:ins w:id="192" w:author="zhen yu" w:date="2014-11-08T22:40:00Z">
                                <w:r>
                                  <w:t>over</w:t>
                                </w:r>
                              </w:ins>
                              <w:ins w:id="193" w:author="zhen yu" w:date="2014-11-08T22:41:00Z">
                                <w:r>
                                  <w:t>due</w:t>
                                </w:r>
                              </w:ins>
                              <w:del w:id="194" w:author="zhen yu" w:date="2014-11-08T22:39:00Z">
                                <w:r w:rsidDel="00432946">
                                  <w:delText>tasks is</w:delText>
                                </w:r>
                              </w:del>
                              <w:ins w:id="195" w:author="zhen yu" w:date="2014-11-08T22:41:00Z">
                                <w:r>
                                  <w:t xml:space="preserve">, someday and completed </w:t>
                                </w:r>
                              </w:ins>
                              <w:ins w:id="196" w:author="zhen yu" w:date="2014-11-08T22:42:00Z">
                                <w:r>
                                  <w:t>category.</w:t>
                                </w:r>
                              </w:ins>
                              <w:del w:id="197" w:author="zhen yu" w:date="2014-11-08T22:41:00Z">
                                <w:r w:rsidDel="00432946">
                                  <w:delText xml:space="preserve"> </w:delText>
                                </w:r>
                              </w:del>
                              <w:del w:id="198" w:author="zhen yu" w:date="2014-11-08T22:38:00Z">
                                <w:r w:rsidDel="00432946">
                                  <w:delText>tagged with an “</w:delText>
                                </w:r>
                                <w:r w:rsidRPr="00BF5401" w:rsidDel="00432946">
                                  <w:rPr>
                                    <w:b/>
                                  </w:rPr>
                                  <w:delText>Overdue</w:delText>
                                </w:r>
                                <w:r w:rsidDel="00432946">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5E4D9A" w:rsidRDefault="005E4D9A" w:rsidP="009D3E48">
                        <w:pPr>
                          <w:rPr>
                            <w:ins w:id="199" w:author="zhen yu" w:date="2014-11-08T22:39:00Z"/>
                          </w:rPr>
                        </w:pPr>
                      </w:p>
                      <w:p w14:paraId="4A7BC056" w14:textId="57F2A88C" w:rsidR="005E4D9A" w:rsidDel="00432946" w:rsidRDefault="005E4D9A" w:rsidP="009D3E48">
                        <w:pPr>
                          <w:rPr>
                            <w:del w:id="200" w:author="zhen yu" w:date="2014-11-08T22:40:00Z"/>
                          </w:rPr>
                        </w:pPr>
                      </w:p>
                      <w:p w14:paraId="68404048" w14:textId="70534231" w:rsidR="005E4D9A" w:rsidRDefault="005E4D9A" w:rsidP="009D3E48">
                        <w:r>
                          <w:t xml:space="preserve">You can view </w:t>
                        </w:r>
                        <w:del w:id="201" w:author="zhen yu" w:date="2014-11-08T22:36:00Z">
                          <w:r w:rsidDel="009D3E48">
                            <w:delText xml:space="preserve">overdue </w:delText>
                          </w:r>
                        </w:del>
                        <w:ins w:id="202" w:author="zhen yu" w:date="2014-11-08T22:36:00Z">
                          <w:r>
                            <w:t xml:space="preserve">upcoming </w:t>
                          </w:r>
                        </w:ins>
                        <w:r>
                          <w:t xml:space="preserve">tasks by </w:t>
                        </w:r>
                        <w:del w:id="203" w:author="zhen yu" w:date="2014-11-08T22:39:00Z">
                          <w:r w:rsidDel="00432946">
                            <w:delText xml:space="preserve">simply </w:delText>
                          </w:r>
                        </w:del>
                        <w:r>
                          <w:t>typing “</w:t>
                        </w:r>
                        <w:r w:rsidRPr="00BF5401">
                          <w:rPr>
                            <w:b/>
                          </w:rPr>
                          <w:t>#</w:t>
                        </w:r>
                        <w:del w:id="204" w:author="zhen yu" w:date="2014-11-08T22:36:00Z">
                          <w:r w:rsidRPr="00BF5401" w:rsidDel="009D3E48">
                            <w:rPr>
                              <w:b/>
                            </w:rPr>
                            <w:delText>ovd</w:delText>
                          </w:r>
                        </w:del>
                        <w:ins w:id="205" w:author="zhen yu" w:date="2014-11-08T22:36:00Z">
                          <w:r>
                            <w:rPr>
                              <w:b/>
                            </w:rPr>
                            <w:t>upc</w:t>
                          </w:r>
                        </w:ins>
                        <w:r>
                          <w:t>”.</w:t>
                        </w:r>
                      </w:p>
                      <w:p w14:paraId="03EEFA2E" w14:textId="487C6785" w:rsidR="005E4D9A" w:rsidRDefault="005E4D9A" w:rsidP="009D3E48">
                        <w:ins w:id="206" w:author="zhen yu" w:date="2014-11-08T22:51:00Z">
                          <w:r>
                            <w:t xml:space="preserve">Note: </w:t>
                          </w:r>
                        </w:ins>
                        <w:del w:id="207" w:author="zhen yu" w:date="2014-11-08T22:36:00Z">
                          <w:r w:rsidDel="00432946">
                            <w:delText xml:space="preserve">Overdue </w:delText>
                          </w:r>
                        </w:del>
                        <w:ins w:id="208" w:author="zhen yu" w:date="2014-11-08T22:40:00Z">
                          <w:r>
                            <w:t xml:space="preserve">Upcoming task does not </w:t>
                          </w:r>
                        </w:ins>
                        <w:ins w:id="209" w:author="zhen yu" w:date="2014-11-08T22:41:00Z">
                          <w:r>
                            <w:t>display task</w:t>
                          </w:r>
                        </w:ins>
                        <w:ins w:id="210" w:author="zhen yu" w:date="2014-11-08T22:42:00Z">
                          <w:r>
                            <w:t>s</w:t>
                          </w:r>
                        </w:ins>
                        <w:ins w:id="211" w:author="zhen yu" w:date="2014-11-08T22:41:00Z">
                          <w:r>
                            <w:t xml:space="preserve"> that fall </w:t>
                          </w:r>
                        </w:ins>
                        <w:ins w:id="212" w:author="zhen yu" w:date="2014-11-08T22:42:00Z">
                          <w:r>
                            <w:t>on</w:t>
                          </w:r>
                        </w:ins>
                        <w:ins w:id="213" w:author="zhen yu" w:date="2014-11-08T22:40:00Z">
                          <w:r>
                            <w:t xml:space="preserve"> today, tomorrow,</w:t>
                          </w:r>
                        </w:ins>
                        <w:ins w:id="214" w:author="zhen yu" w:date="2014-11-08T22:41:00Z">
                          <w:r>
                            <w:t xml:space="preserve"> </w:t>
                          </w:r>
                        </w:ins>
                        <w:ins w:id="215" w:author="zhen yu" w:date="2014-11-08T22:40:00Z">
                          <w:r>
                            <w:t>over</w:t>
                          </w:r>
                        </w:ins>
                        <w:ins w:id="216" w:author="zhen yu" w:date="2014-11-08T22:41:00Z">
                          <w:r>
                            <w:t>due</w:t>
                          </w:r>
                        </w:ins>
                        <w:del w:id="217" w:author="zhen yu" w:date="2014-11-08T22:39:00Z">
                          <w:r w:rsidDel="00432946">
                            <w:delText>tasks is</w:delText>
                          </w:r>
                        </w:del>
                        <w:ins w:id="218" w:author="zhen yu" w:date="2014-11-08T22:41:00Z">
                          <w:r>
                            <w:t xml:space="preserve">, someday and completed </w:t>
                          </w:r>
                        </w:ins>
                        <w:ins w:id="219" w:author="zhen yu" w:date="2014-11-08T22:42:00Z">
                          <w:r>
                            <w:t>category.</w:t>
                          </w:r>
                        </w:ins>
                        <w:del w:id="220" w:author="zhen yu" w:date="2014-11-08T22:41:00Z">
                          <w:r w:rsidDel="00432946">
                            <w:delText xml:space="preserve"> </w:delText>
                          </w:r>
                        </w:del>
                        <w:del w:id="221" w:author="zhen yu" w:date="2014-11-08T22:38:00Z">
                          <w:r w:rsidDel="00432946">
                            <w:delText>tagged with an “</w:delText>
                          </w:r>
                          <w:r w:rsidRPr="00BF5401" w:rsidDel="00432946">
                            <w:rPr>
                              <w:b/>
                            </w:rPr>
                            <w:delText>Overdue</w:delText>
                          </w:r>
                          <w:r w:rsidDel="00432946">
                            <w:delText>” icon</w:delText>
                          </w:r>
                        </w:del>
                      </w:p>
                    </w:txbxContent>
                  </v:textbox>
                  <w10:wrap type="tight"/>
                </v:shape>
              </w:pict>
            </mc:Fallback>
          </mc:AlternateContent>
        </w:r>
        <w:r>
          <w:rPr>
            <w:rStyle w:val="Emphasis"/>
          </w:rPr>
          <w:t xml:space="preserve">Viewing </w:t>
        </w:r>
      </w:ins>
      <w:ins w:id="222" w:author="zhen yu" w:date="2014-11-08T22:32:00Z">
        <w:r>
          <w:rPr>
            <w:rStyle w:val="Emphasis"/>
          </w:rPr>
          <w:t>Upcoming</w:t>
        </w:r>
      </w:ins>
      <w:ins w:id="223" w:author="zhen yu" w:date="2014-11-08T22:31:00Z">
        <w:r>
          <w:rPr>
            <w:rStyle w:val="Emphasis"/>
          </w:rPr>
          <w:t xml:space="preserve"> Tasks</w:t>
        </w:r>
      </w:ins>
    </w:p>
    <w:p w14:paraId="1EF0736D" w14:textId="170D8578" w:rsidR="009D3E48" w:rsidRDefault="009D3E48" w:rsidP="001B776D">
      <w:pPr>
        <w:rPr>
          <w:ins w:id="224" w:author="zhen yu" w:date="2014-11-08T22:23:00Z"/>
        </w:rPr>
      </w:pPr>
      <w:ins w:id="225" w:author="zhen yu" w:date="2014-11-08T22:35:00Z">
        <w:r>
          <w:rPr>
            <w:noProof/>
            <w:lang w:eastAsia="zh-CN"/>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226" w:author="zhen yu" w:date="2014-11-08T22:44:00Z"/>
          <w:rStyle w:val="Emphasis"/>
        </w:rPr>
      </w:pPr>
      <w:ins w:id="227" w:author="zhen yu" w:date="2014-11-08T22:44:00Z">
        <w:r w:rsidRPr="00DD0BBB">
          <w:rPr>
            <w:rStyle w:val="Emphasis"/>
            <w:noProof/>
            <w:lang w:eastAsia="zh-CN"/>
          </w:rPr>
          <w:lastRenderedPageBreak/>
          <mc:AlternateContent>
            <mc:Choice Requires="wps">
              <w:drawing>
                <wp:anchor distT="0" distB="0" distL="114300" distR="114300" simplePos="0" relativeHeight="25165312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9559A9" w14:textId="39FE4A37" w:rsidR="005E4D9A" w:rsidDel="005E4D9A" w:rsidRDefault="005E4D9A" w:rsidP="00432946">
                              <w:pPr>
                                <w:rPr>
                                  <w:del w:id="228" w:author="zhen yu" w:date="2014-11-08T22:44:00Z"/>
                                </w:rPr>
                              </w:pPr>
                            </w:p>
                            <w:p w14:paraId="73F72D31" w14:textId="77777777" w:rsidR="005E4D9A" w:rsidRDefault="005E4D9A" w:rsidP="00432946">
                              <w:pPr>
                                <w:rPr>
                                  <w:ins w:id="229" w:author="zhen yu" w:date="2014-11-08T23:04:00Z"/>
                                </w:rPr>
                              </w:pPr>
                            </w:p>
                            <w:p w14:paraId="12301019" w14:textId="09DAAA46" w:rsidR="005E4D9A" w:rsidRDefault="005E4D9A" w:rsidP="00432946">
                              <w:del w:id="230" w:author="zhen yu" w:date="2014-11-08T22:45:00Z">
                                <w:r w:rsidDel="00432946">
                                  <w:delText>Y</w:delText>
                                </w:r>
                              </w:del>
                              <w:ins w:id="231" w:author="zhen yu" w:date="2014-11-08T23:04:00Z">
                                <w:r>
                                  <w:t>Y</w:t>
                                </w:r>
                              </w:ins>
                              <w:r>
                                <w:t xml:space="preserve">ou can view </w:t>
                              </w:r>
                              <w:del w:id="232" w:author="zhen yu" w:date="2014-11-08T23:09:00Z">
                                <w:r w:rsidDel="005E4D9A">
                                  <w:delText xml:space="preserve">upcoming </w:delText>
                                </w:r>
                              </w:del>
                              <w:ins w:id="233" w:author="zhen yu" w:date="2014-11-08T23:09:00Z">
                                <w:r>
                                  <w:t xml:space="preserve">overlapped </w:t>
                                </w:r>
                              </w:ins>
                              <w:r>
                                <w:t>tasks by typing “</w:t>
                              </w:r>
                              <w:r w:rsidRPr="00BF5401">
                                <w:rPr>
                                  <w:b/>
                                </w:rPr>
                                <w:t>#</w:t>
                              </w:r>
                              <w:del w:id="234" w:author="zhen yu" w:date="2014-11-08T23:05:00Z">
                                <w:r w:rsidDel="005E4D9A">
                                  <w:rPr>
                                    <w:b/>
                                  </w:rPr>
                                  <w:delText>upc</w:delText>
                                </w:r>
                              </w:del>
                              <w:ins w:id="235" w:author="zhen yu" w:date="2014-11-08T23:05:00Z">
                                <w:r>
                                  <w:rPr>
                                    <w:b/>
                                  </w:rPr>
                                  <w:t>olp</w:t>
                                </w:r>
                              </w:ins>
                              <w:r>
                                <w:t>”.</w:t>
                              </w:r>
                            </w:p>
                            <w:p w14:paraId="0ADC13C4" w14:textId="7A305AD1" w:rsidR="005E4D9A" w:rsidRDefault="00177EE4" w:rsidP="005E4D9A">
                              <w:pPr>
                                <w:rPr>
                                  <w:ins w:id="236" w:author="zhen yu" w:date="2014-11-08T23:06:00Z"/>
                                </w:rPr>
                              </w:pPr>
                              <w:ins w:id="237" w:author="zhen yu" w:date="2014-11-08T23:09:00Z">
                                <w:r>
                                  <w:t>Overlapping</w:t>
                                </w:r>
                              </w:ins>
                              <w:ins w:id="238" w:author="zhen yu" w:date="2014-11-08T23:06:00Z">
                                <w:r w:rsidR="005E4D9A">
                                  <w:t xml:space="preserve"> tasks is tagged with an “</w:t>
                                </w:r>
                                <w:r w:rsidR="005E4D9A">
                                  <w:rPr>
                                    <w:b/>
                                  </w:rPr>
                                  <w:t>Overlapping</w:t>
                                </w:r>
                                <w:r w:rsidR="005E4D9A">
                                  <w:t>” icon</w:t>
                                </w:r>
                              </w:ins>
                            </w:p>
                            <w:p w14:paraId="58E64075" w14:textId="67A0474C" w:rsidR="005E4D9A" w:rsidRDefault="005E4D9A" w:rsidP="005E4D9A">
                              <w:del w:id="23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5E4D9A" w:rsidDel="005E4D9A" w:rsidRDefault="005E4D9A" w:rsidP="00432946">
                        <w:pPr>
                          <w:rPr>
                            <w:del w:id="240" w:author="zhen yu" w:date="2014-11-08T22:44:00Z"/>
                          </w:rPr>
                        </w:pPr>
                      </w:p>
                      <w:p w14:paraId="73F72D31" w14:textId="77777777" w:rsidR="005E4D9A" w:rsidRDefault="005E4D9A" w:rsidP="00432946">
                        <w:pPr>
                          <w:rPr>
                            <w:ins w:id="241" w:author="zhen yu" w:date="2014-11-08T23:04:00Z"/>
                          </w:rPr>
                        </w:pPr>
                      </w:p>
                      <w:p w14:paraId="12301019" w14:textId="09DAAA46" w:rsidR="005E4D9A" w:rsidRDefault="005E4D9A" w:rsidP="00432946">
                        <w:del w:id="242" w:author="zhen yu" w:date="2014-11-08T22:45:00Z">
                          <w:r w:rsidDel="00432946">
                            <w:delText>Y</w:delText>
                          </w:r>
                        </w:del>
                        <w:ins w:id="243" w:author="zhen yu" w:date="2014-11-08T23:04:00Z">
                          <w:r>
                            <w:t>Y</w:t>
                          </w:r>
                        </w:ins>
                        <w:r>
                          <w:t xml:space="preserve">ou can view </w:t>
                        </w:r>
                        <w:del w:id="244" w:author="zhen yu" w:date="2014-11-08T23:09:00Z">
                          <w:r w:rsidDel="005E4D9A">
                            <w:delText xml:space="preserve">upcoming </w:delText>
                          </w:r>
                        </w:del>
                        <w:ins w:id="245" w:author="zhen yu" w:date="2014-11-08T23:09:00Z">
                          <w:r>
                            <w:t xml:space="preserve">overlapped </w:t>
                          </w:r>
                        </w:ins>
                        <w:r>
                          <w:t>tasks by typing “</w:t>
                        </w:r>
                        <w:r w:rsidRPr="00BF5401">
                          <w:rPr>
                            <w:b/>
                          </w:rPr>
                          <w:t>#</w:t>
                        </w:r>
                        <w:del w:id="246" w:author="zhen yu" w:date="2014-11-08T23:05:00Z">
                          <w:r w:rsidDel="005E4D9A">
                            <w:rPr>
                              <w:b/>
                            </w:rPr>
                            <w:delText>upc</w:delText>
                          </w:r>
                        </w:del>
                        <w:ins w:id="247" w:author="zhen yu" w:date="2014-11-08T23:05:00Z">
                          <w:r>
                            <w:rPr>
                              <w:b/>
                            </w:rPr>
                            <w:t>olp</w:t>
                          </w:r>
                        </w:ins>
                        <w:r>
                          <w:t>”.</w:t>
                        </w:r>
                      </w:p>
                      <w:p w14:paraId="0ADC13C4" w14:textId="7A305AD1" w:rsidR="005E4D9A" w:rsidRDefault="00177EE4" w:rsidP="005E4D9A">
                        <w:pPr>
                          <w:rPr>
                            <w:ins w:id="248" w:author="zhen yu" w:date="2014-11-08T23:06:00Z"/>
                          </w:rPr>
                        </w:pPr>
                        <w:ins w:id="249" w:author="zhen yu" w:date="2014-11-08T23:09:00Z">
                          <w:r>
                            <w:t>Overlapping</w:t>
                          </w:r>
                        </w:ins>
                        <w:ins w:id="250" w:author="zhen yu" w:date="2014-11-08T23:06:00Z">
                          <w:r w:rsidR="005E4D9A">
                            <w:t xml:space="preserve"> tasks is tagged with an “</w:t>
                          </w:r>
                          <w:r w:rsidR="005E4D9A">
                            <w:rPr>
                              <w:b/>
                            </w:rPr>
                            <w:t>Overlapping</w:t>
                          </w:r>
                          <w:r w:rsidR="005E4D9A">
                            <w:t>” icon</w:t>
                          </w:r>
                        </w:ins>
                      </w:p>
                      <w:p w14:paraId="58E64075" w14:textId="67A0474C" w:rsidR="005E4D9A" w:rsidRDefault="005E4D9A" w:rsidP="005E4D9A">
                        <w:del w:id="251"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252" w:author="zhen yu" w:date="2014-11-08T23:04:00Z">
        <w:r w:rsidR="005E4D9A">
          <w:rPr>
            <w:rStyle w:val="Emphasis"/>
          </w:rPr>
          <w:t>Overlapping</w:t>
        </w:r>
      </w:ins>
      <w:ins w:id="253" w:author="zhen yu" w:date="2014-11-08T22:44:00Z">
        <w:r>
          <w:rPr>
            <w:rStyle w:val="Emphasis"/>
          </w:rPr>
          <w:t xml:space="preserve"> Tasks</w:t>
        </w:r>
      </w:ins>
    </w:p>
    <w:p w14:paraId="2A307AB8" w14:textId="18783541" w:rsidR="00432946" w:rsidRDefault="005E4D9A" w:rsidP="00432946">
      <w:pPr>
        <w:rPr>
          <w:ins w:id="254" w:author="zhen yu" w:date="2014-11-08T22:44:00Z"/>
        </w:rPr>
      </w:pPr>
      <w:ins w:id="255" w:author="zhen yu" w:date="2014-11-08T23:04:00Z">
        <w:r>
          <w:rPr>
            <w:noProof/>
            <w:lang w:eastAsia="zh-CN"/>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256" w:author="zhen yu" w:date="2014-11-08T23:08:00Z"/>
          <w:rStyle w:val="Emphasis"/>
        </w:rPr>
      </w:pPr>
      <w:ins w:id="257" w:author="zhen yu" w:date="2014-11-08T23:08:00Z">
        <w:r w:rsidRPr="00DD0BBB">
          <w:rPr>
            <w:rStyle w:val="Emphasis"/>
            <w:noProof/>
            <w:lang w:eastAsia="zh-CN"/>
          </w:rPr>
          <mc:AlternateContent>
            <mc:Choice Requires="wps">
              <w:drawing>
                <wp:anchor distT="0" distB="0" distL="114300" distR="114300" simplePos="0" relativeHeight="251682816"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66508E" w14:textId="77777777" w:rsidR="005E4D9A" w:rsidRDefault="005E4D9A" w:rsidP="005E4D9A"/>
                            <w:p w14:paraId="122D1BC6" w14:textId="40C73995" w:rsidR="005E4D9A" w:rsidRDefault="005E4D9A" w:rsidP="005E4D9A">
                              <w:r>
                                <w:t xml:space="preserve">You can view </w:t>
                              </w:r>
                              <w:del w:id="258" w:author="zhen yu" w:date="2014-11-08T23:24:00Z">
                                <w:r w:rsidDel="00B955B4">
                                  <w:delText xml:space="preserve">upcoming </w:delText>
                                </w:r>
                              </w:del>
                              <w:ins w:id="259" w:author="zhen yu" w:date="2014-11-08T23:24:00Z">
                                <w:r w:rsidR="00B955B4">
                                  <w:t xml:space="preserve">completed </w:t>
                                </w:r>
                              </w:ins>
                              <w:r>
                                <w:t>tasks by typing “</w:t>
                              </w:r>
                              <w:r w:rsidRPr="00BF5401">
                                <w:rPr>
                                  <w:b/>
                                </w:rPr>
                                <w:t>#</w:t>
                              </w:r>
                              <w:del w:id="260" w:author="zhen yu" w:date="2014-11-08T23:24:00Z">
                                <w:r w:rsidDel="00B955B4">
                                  <w:rPr>
                                    <w:b/>
                                  </w:rPr>
                                  <w:delText>olp</w:delText>
                                </w:r>
                              </w:del>
                              <w:ins w:id="261" w:author="zhen yu" w:date="2014-11-08T23:24:00Z">
                                <w:r w:rsidR="00B955B4">
                                  <w:rPr>
                                    <w:b/>
                                  </w:rPr>
                                  <w:t>dne</w:t>
                                </w:r>
                              </w:ins>
                              <w:r>
                                <w:t>”.</w:t>
                              </w:r>
                            </w:p>
                            <w:p w14:paraId="678F39A5" w14:textId="54E48FED" w:rsidR="005E4D9A" w:rsidRDefault="005E4D9A" w:rsidP="005E4D9A">
                              <w:del w:id="262" w:author="zhen yu" w:date="2014-11-08T23:24:00Z">
                                <w:r w:rsidDel="00B955B4">
                                  <w:delText xml:space="preserve">Upcoming </w:delText>
                                </w:r>
                              </w:del>
                              <w:ins w:id="263" w:author="zhen yu" w:date="2014-11-08T23:24:00Z">
                                <w:r w:rsidR="00B955B4">
                                  <w:t xml:space="preserve">Completed </w:t>
                                </w:r>
                              </w:ins>
                              <w:r>
                                <w:t>tasks is tagged with an “</w:t>
                              </w:r>
                              <w:del w:id="264" w:author="zhen yu" w:date="2014-11-08T23:25:00Z">
                                <w:r w:rsidDel="00B955B4">
                                  <w:rPr>
                                    <w:b/>
                                  </w:rPr>
                                  <w:delText>Overlapping</w:delText>
                                </w:r>
                              </w:del>
                              <w:ins w:id="265" w:author="zhen yu" w:date="2014-11-08T23:25:00Z">
                                <w:r w:rsidR="00B955B4">
                                  <w:rPr>
                                    <w:b/>
                                  </w:rPr>
                                  <w:t>Done</w:t>
                                </w:r>
                              </w:ins>
                              <w:r>
                                <w:t>” icon</w:t>
                              </w:r>
                            </w:p>
                            <w:p w14:paraId="7CA34A0D" w14:textId="77777777" w:rsidR="005E4D9A" w:rsidRDefault="005E4D9A"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5E4D9A" w:rsidRDefault="005E4D9A" w:rsidP="005E4D9A"/>
                      <w:p w14:paraId="122D1BC6" w14:textId="40C73995" w:rsidR="005E4D9A" w:rsidRDefault="005E4D9A" w:rsidP="005E4D9A">
                        <w:r>
                          <w:t xml:space="preserve">You can view </w:t>
                        </w:r>
                        <w:del w:id="266" w:author="zhen yu" w:date="2014-11-08T23:24:00Z">
                          <w:r w:rsidDel="00B955B4">
                            <w:delText xml:space="preserve">upcoming </w:delText>
                          </w:r>
                        </w:del>
                        <w:ins w:id="267" w:author="zhen yu" w:date="2014-11-08T23:24:00Z">
                          <w:r w:rsidR="00B955B4">
                            <w:t xml:space="preserve">completed </w:t>
                          </w:r>
                        </w:ins>
                        <w:r>
                          <w:t>tasks by typing “</w:t>
                        </w:r>
                        <w:r w:rsidRPr="00BF5401">
                          <w:rPr>
                            <w:b/>
                          </w:rPr>
                          <w:t>#</w:t>
                        </w:r>
                        <w:del w:id="268" w:author="zhen yu" w:date="2014-11-08T23:24:00Z">
                          <w:r w:rsidDel="00B955B4">
                            <w:rPr>
                              <w:b/>
                            </w:rPr>
                            <w:delText>olp</w:delText>
                          </w:r>
                        </w:del>
                        <w:ins w:id="269" w:author="zhen yu" w:date="2014-11-08T23:24:00Z">
                          <w:r w:rsidR="00B955B4">
                            <w:rPr>
                              <w:b/>
                            </w:rPr>
                            <w:t>dne</w:t>
                          </w:r>
                        </w:ins>
                        <w:r>
                          <w:t>”.</w:t>
                        </w:r>
                      </w:p>
                      <w:p w14:paraId="678F39A5" w14:textId="54E48FED" w:rsidR="005E4D9A" w:rsidRDefault="005E4D9A" w:rsidP="005E4D9A">
                        <w:del w:id="270" w:author="zhen yu" w:date="2014-11-08T23:24:00Z">
                          <w:r w:rsidDel="00B955B4">
                            <w:delText xml:space="preserve">Upcoming </w:delText>
                          </w:r>
                        </w:del>
                        <w:ins w:id="271" w:author="zhen yu" w:date="2014-11-08T23:24:00Z">
                          <w:r w:rsidR="00B955B4">
                            <w:t xml:space="preserve">Completed </w:t>
                          </w:r>
                        </w:ins>
                        <w:r>
                          <w:t>tasks is tagged with an “</w:t>
                        </w:r>
                        <w:del w:id="272" w:author="zhen yu" w:date="2014-11-08T23:25:00Z">
                          <w:r w:rsidDel="00B955B4">
                            <w:rPr>
                              <w:b/>
                            </w:rPr>
                            <w:delText>Overlapping</w:delText>
                          </w:r>
                        </w:del>
                        <w:ins w:id="273" w:author="zhen yu" w:date="2014-11-08T23:25:00Z">
                          <w:r w:rsidR="00B955B4">
                            <w:rPr>
                              <w:b/>
                            </w:rPr>
                            <w:t>Done</w:t>
                          </w:r>
                        </w:ins>
                        <w:r>
                          <w:t>” icon</w:t>
                        </w:r>
                      </w:p>
                      <w:p w14:paraId="7CA34A0D" w14:textId="77777777" w:rsidR="005E4D9A" w:rsidRDefault="005E4D9A"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274" w:author="zhen yu" w:date="2014-11-08T22:23:00Z"/>
          <w:rPrChange w:id="275" w:author="zhen yu" w:date="2014-11-08T23:08:00Z">
            <w:rPr>
              <w:ins w:id="276" w:author="zhen yu" w:date="2014-11-08T22:23:00Z"/>
              <w:b/>
              <w:i/>
            </w:rPr>
          </w:rPrChange>
        </w:rPr>
      </w:pPr>
      <w:ins w:id="277" w:author="zhen yu" w:date="2014-11-08T23:26:00Z">
        <w:r>
          <w:rPr>
            <w:noProof/>
            <w:lang w:eastAsia="zh-CN"/>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278" w:author="zhen yu" w:date="2014-11-08T23:08:00Z">
        <w:r w:rsidRPr="00913470" w:rsidDel="005E4D9A">
          <w:rPr>
            <w:b/>
            <w:i/>
          </w:rPr>
          <w:lastRenderedPageBreak/>
          <w:br w:type="page"/>
        </w:r>
      </w:del>
      <w:bookmarkEnd w:id="2"/>
      <w:bookmarkEnd w:id="3"/>
      <w:r w:rsidR="00D25D4F" w:rsidRPr="00DD0BBB">
        <w:rPr>
          <w:rStyle w:val="Emphasis"/>
          <w:noProof/>
          <w:lang w:eastAsia="zh-CN"/>
        </w:rPr>
        <mc:AlternateContent>
          <mc:Choice Requires="wps">
            <w:drawing>
              <wp:anchor distT="0" distB="0" distL="114300" distR="114300" simplePos="0" relativeHeight="25163673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2BCF131" w14:textId="21A24F20" w:rsidR="005E4D9A" w:rsidRDefault="005E4D9A" w:rsidP="00D25D4F">
                            <w:r>
                              <w:t>You can also search for tasks typing “</w:t>
                            </w:r>
                            <w:r w:rsidRPr="003A7D6F">
                              <w:rPr>
                                <w:b/>
                              </w:rPr>
                              <w:t>search</w:t>
                            </w:r>
                            <w:r>
                              <w:t>”, or alternative commands, followed by a search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1A24F20" w:rsidR="005E4D9A" w:rsidRDefault="005E4D9A" w:rsidP="00D25D4F">
                      <w:r>
                        <w:t>You can also search for tasks typing “</w:t>
                      </w:r>
                      <w:r w:rsidRPr="003A7D6F">
                        <w:rPr>
                          <w:b/>
                        </w:rPr>
                        <w:t>search</w:t>
                      </w:r>
                      <w:r>
                        <w:t>”, or alternative commands, followed by a search keyword.</w:t>
                      </w:r>
                    </w:p>
                  </w:txbxContent>
                </v:textbox>
                <w10:wrap type="tight"/>
              </v:shape>
            </w:pict>
          </mc:Fallback>
        </mc:AlternateContent>
      </w:r>
      <w:r w:rsidRPr="00DD0BBB">
        <w:rPr>
          <w:rStyle w:val="Emphasis"/>
        </w:rPr>
        <w:t>Searching for Tasks</w:t>
      </w:r>
      <w:r w:rsidR="004E2672">
        <w:rPr>
          <w:b/>
          <w:i/>
          <w:noProof/>
          <w:sz w:val="28"/>
          <w:lang w:eastAsia="zh-CN"/>
        </w:rPr>
        <mc:AlternateContent>
          <mc:Choice Requires="wpg">
            <w:drawing>
              <wp:anchor distT="0" distB="0" distL="114300" distR="114300" simplePos="0" relativeHeight="251661312"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85F3D33" id="Group 146" o:spid="_x0000_s1026" style="position:absolute;margin-left:.7pt;margin-top:289.35pt;width:320.75pt;height:176.6pt;z-index:251661312;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lang w:eastAsia="zh-CN"/>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lang w:eastAsia="zh-CN"/>
        </w:rPr>
        <mc:AlternateContent>
          <mc:Choice Requires="wps">
            <w:drawing>
              <wp:anchor distT="0" distB="0" distL="114300" distR="114300" simplePos="0" relativeHeight="251659264" behindDoc="0" locked="0" layoutInCell="1" allowOverlap="1" wp14:anchorId="2F7420F4" wp14:editId="326B6CC4">
                <wp:simplePos x="0" y="0"/>
                <wp:positionH relativeFrom="column">
                  <wp:posOffset>4328795</wp:posOffset>
                </wp:positionH>
                <wp:positionV relativeFrom="paragraph">
                  <wp:posOffset>31379</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444DEEE" w14:textId="77777777" w:rsidR="005E4D9A" w:rsidRDefault="005E4D9A" w:rsidP="00D25D4F">
                            <w:r>
                              <w:t>Matching items are quickly displayed in the task view.</w:t>
                            </w:r>
                          </w:p>
                          <w:p w14:paraId="32FAC57C" w14:textId="5276D7E2" w:rsidR="005E4D9A" w:rsidRDefault="005E4D9A" w:rsidP="00D25D4F"/>
                          <w:p w14:paraId="5C0CABC9" w14:textId="77777777" w:rsidR="005E4D9A" w:rsidRDefault="005E4D9A"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0.85pt;margin-top:2.45pt;width:171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" filled="f" stroked="f">
                <v:textbox inset=",7.2pt,,7.2pt">
                  <w:txbxContent>
                    <w:p w14:paraId="3444DEEE" w14:textId="77777777" w:rsidR="005E4D9A" w:rsidRDefault="005E4D9A" w:rsidP="00D25D4F">
                      <w:r>
                        <w:t>Matching items are quickly displayed in the task view.</w:t>
                      </w:r>
                    </w:p>
                    <w:p w14:paraId="32FAC57C" w14:textId="5276D7E2" w:rsidR="005E4D9A" w:rsidRDefault="005E4D9A" w:rsidP="00D25D4F"/>
                    <w:p w14:paraId="5C0CABC9" w14:textId="77777777" w:rsidR="005E4D9A" w:rsidRDefault="005E4D9A" w:rsidP="00D25D4F"/>
                  </w:txbxContent>
                </v:textbox>
                <w10:wrap type="tight"/>
              </v:shape>
            </w:pict>
          </mc:Fallback>
        </mc:AlternateContent>
      </w:r>
      <w:r w:rsidR="00D9571D">
        <w:rPr>
          <w:noProof/>
          <w:lang w:eastAsia="zh-CN"/>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1489B398" w:rsidR="00F167B4" w:rsidRPr="00DD0BBB" w:rsidRDefault="00F167B4" w:rsidP="007B7679">
      <w:pPr>
        <w:rPr>
          <w:rStyle w:val="Emphasis"/>
        </w:rPr>
      </w:pPr>
      <w:bookmarkStart w:id="279" w:name="_Toc403237665"/>
      <w:bookmarkStart w:id="280" w:name="_Toc403237709"/>
      <w:bookmarkStart w:id="281" w:name="_Toc403237873"/>
      <w:r w:rsidRPr="00DD0BBB">
        <w:rPr>
          <w:rStyle w:val="Emphasis"/>
        </w:rPr>
        <w:lastRenderedPageBreak/>
        <w:t>Editing a Task</w:t>
      </w:r>
      <w:bookmarkEnd w:id="279"/>
      <w:bookmarkEnd w:id="280"/>
      <w:bookmarkEnd w:id="281"/>
    </w:p>
    <w:p w14:paraId="08CFA4EB" w14:textId="01BB7868" w:rsidR="007E4E47" w:rsidRPr="007E4E47" w:rsidRDefault="00A13EA7" w:rsidP="007B7679">
      <w:r>
        <w:rPr>
          <w:noProof/>
          <w:lang w:eastAsia="zh-CN"/>
        </w:rPr>
        <mc:AlternateContent>
          <mc:Choice Requires="wps">
            <w:drawing>
              <wp:anchor distT="0" distB="0" distL="114300" distR="114300" simplePos="0" relativeHeight="251663360" behindDoc="0" locked="0" layoutInCell="1" allowOverlap="1" wp14:anchorId="718A9E24" wp14:editId="331AC4C5">
                <wp:simplePos x="0" y="0"/>
                <wp:positionH relativeFrom="column">
                  <wp:posOffset>4114800</wp:posOffset>
                </wp:positionH>
                <wp:positionV relativeFrom="paragraph">
                  <wp:posOffset>1534</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00AB43B" w14:textId="06E7F634" w:rsidR="005E4D9A" w:rsidRDefault="005E4D9A" w:rsidP="007E4E47">
                            <w:r>
                              <w:t>You edit a task simply by typing “</w:t>
                            </w:r>
                            <w:r w:rsidRPr="00A13EA7">
                              <w:rPr>
                                <w:b/>
                              </w:rPr>
                              <w:t>edit</w:t>
                            </w:r>
                            <w:r>
                              <w:t>” followed by the task number.</w:t>
                            </w:r>
                          </w:p>
                          <w:p w14:paraId="32B6F70E" w14:textId="69CF2344" w:rsidR="005E4D9A" w:rsidRDefault="005E4D9A" w:rsidP="007E4E47">
                            <w:r>
                              <w:t xml:space="preserve">The </w:t>
                            </w:r>
                            <w:r>
                              <w:rPr>
                                <w:b/>
                              </w:rPr>
                              <w:t>A</w:t>
                            </w:r>
                            <w:r w:rsidRPr="009D2113">
                              <w:rPr>
                                <w:b/>
                              </w:rPr>
                              <w:t>uto</w:t>
                            </w:r>
                            <w:r>
                              <w:rPr>
                                <w:b/>
                              </w:rPr>
                              <w:t>-C</w:t>
                            </w:r>
                            <w:r w:rsidRPr="009D2113">
                              <w:rPr>
                                <w:b/>
                              </w:rPr>
                              <w:t>omplete</w:t>
                            </w:r>
                            <w:r>
                              <w:t xml:space="preserve"> feature will fill in your task details in the command bar.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4pt;margin-top:.1pt;width:180pt;height:18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" filled="f" stroked="f">
                <v:textbox inset=",7.2pt,,7.2pt">
                  <w:txbxContent>
                    <w:p w14:paraId="100AB43B" w14:textId="06E7F634" w:rsidR="005E4D9A" w:rsidRDefault="005E4D9A" w:rsidP="007E4E47">
                      <w:r>
                        <w:t>You edit a task simply by typing “</w:t>
                      </w:r>
                      <w:r w:rsidRPr="00A13EA7">
                        <w:rPr>
                          <w:b/>
                        </w:rPr>
                        <w:t>edit</w:t>
                      </w:r>
                      <w:r>
                        <w:t>” followed by the task number.</w:t>
                      </w:r>
                    </w:p>
                    <w:p w14:paraId="32B6F70E" w14:textId="69CF2344" w:rsidR="005E4D9A" w:rsidRDefault="005E4D9A" w:rsidP="007E4E47">
                      <w:r>
                        <w:t xml:space="preserve">The </w:t>
                      </w:r>
                      <w:r>
                        <w:rPr>
                          <w:b/>
                        </w:rPr>
                        <w:t>A</w:t>
                      </w:r>
                      <w:r w:rsidRPr="009D2113">
                        <w:rPr>
                          <w:b/>
                        </w:rPr>
                        <w:t>uto</w:t>
                      </w:r>
                      <w:r>
                        <w:rPr>
                          <w:b/>
                        </w:rPr>
                        <w:t>-C</w:t>
                      </w:r>
                      <w:r w:rsidRPr="009D2113">
                        <w:rPr>
                          <w:b/>
                        </w:rPr>
                        <w:t>omplete</w:t>
                      </w:r>
                      <w:r>
                        <w:t xml:space="preserve"> feature will fill in your task details in the command bar.</w:t>
                      </w:r>
                    </w:p>
                  </w:txbxContent>
                </v:textbox>
                <w10:wrap type="tight"/>
              </v:shape>
            </w:pict>
          </mc:Fallback>
        </mc:AlternateContent>
      </w:r>
      <w:r>
        <w:rPr>
          <w:noProof/>
          <w:lang w:eastAsia="zh-CN"/>
        </w:rPr>
        <mc:AlternateContent>
          <mc:Choice Requires="wps">
            <w:drawing>
              <wp:anchor distT="0" distB="0" distL="114300" distR="114300" simplePos="0" relativeHeight="251666432" behindDoc="0" locked="0" layoutInCell="1" allowOverlap="1" wp14:anchorId="370E25BD" wp14:editId="24FB84CC">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4FFF346" id="AutoShape 71" o:spid="_x0000_s1026" type="#_x0000_t32" style="position:absolute;margin-left:59.75pt;margin-top:256.45pt;width:118.2pt;height:17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Pr>
          <w:noProof/>
          <w:lang w:eastAsia="zh-CN"/>
        </w:rPr>
        <mc:AlternateContent>
          <mc:Choice Requires="wps">
            <w:drawing>
              <wp:anchor distT="0" distB="0" distL="114300" distR="114300" simplePos="0" relativeHeight="25166745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4B866" id="Rectangle 11" o:spid="_x0000_s1026" style="position:absolute;margin-left:0;margin-top:240.15pt;width:130.4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lang w:eastAsia="zh-CN"/>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057990CA" w:rsidR="00F167B4" w:rsidRDefault="00A13EA7" w:rsidP="007B7679">
      <w:r>
        <w:rPr>
          <w:noProof/>
          <w:lang w:eastAsia="zh-CN"/>
        </w:rPr>
        <mc:AlternateContent>
          <mc:Choice Requires="wps">
            <w:drawing>
              <wp:anchor distT="0" distB="0" distL="114300" distR="114300" simplePos="0" relativeHeight="251664384" behindDoc="0" locked="0" layoutInCell="1" allowOverlap="1" wp14:anchorId="65A4D957" wp14:editId="75D74517">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9905C" id="Rectangle 11" o:spid="_x0000_s1026" style="position:absolute;margin-left:63.15pt;margin-top:144.8pt;width:226.85pt;height:44.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lang w:eastAsia="zh-CN"/>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lang w:eastAsia="zh-CN"/>
        </w:rPr>
        <mc:AlternateContent>
          <mc:Choice Requires="wps">
            <w:drawing>
              <wp:anchor distT="0" distB="0" distL="114300" distR="114300" simplePos="0" relativeHeight="25166540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480A9CC" w14:textId="07BB3775" w:rsidR="005E4D9A" w:rsidRDefault="005E4D9A" w:rsidP="007E4E47">
                            <w:r>
                              <w:t>Make your necessary changes and hit enter to save the changes.</w:t>
                            </w:r>
                          </w:p>
                          <w:p w14:paraId="45A14247" w14:textId="77777777" w:rsidR="005E4D9A" w:rsidRDefault="005E4D9A" w:rsidP="007E4E47"/>
                          <w:p w14:paraId="56787B9A" w14:textId="77777777" w:rsidR="005E4D9A" w:rsidRDefault="005E4D9A"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6" type="#_x0000_t202" style="position:absolute;margin-left:324pt;margin-top:5.65pt;width:171pt;height:1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700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r+6EHsQ1QtQIsV8G3DL8GiE/I7RCHeR&#10;YfXtRCXDqHvPgdbECwJzSLeCvBUOtwLlJUBlWGM0P3M9H99pkO2xgUzzInGxgVWoW0uS2Zm5qvMC&#10;we5bms93ao7rVrZev/8m61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Bdf700awIAAJUEAAAOAAAAAAAAAAAAAAAAAC4C&#10;AABkcnMvZTJvRG9jLnhtbFBLAQItABQABgAIAAAAIQCWx3Xc3QAAAAoBAAAPAAAAAAAAAAAAAAAA&#10;AMUEAABkcnMvZG93bnJldi54bWxQSwUGAAAAAAQABADzAAAAzwUAAAAA&#10;" filled="f" stroked="f">
                <v:textbox inset=",7.2pt,,7.2pt">
                  <w:txbxContent>
                    <w:p w14:paraId="7480A9CC" w14:textId="07BB3775" w:rsidR="005E4D9A" w:rsidRDefault="005E4D9A" w:rsidP="007E4E47">
                      <w:r>
                        <w:t>Make your necessary changes and hit enter to save the changes.</w:t>
                      </w:r>
                    </w:p>
                    <w:p w14:paraId="45A14247" w14:textId="77777777" w:rsidR="005E4D9A" w:rsidRDefault="005E4D9A" w:rsidP="007E4E47"/>
                    <w:p w14:paraId="56787B9A" w14:textId="77777777" w:rsidR="005E4D9A" w:rsidRDefault="005E4D9A" w:rsidP="007E4E47"/>
                  </w:txbxContent>
                </v:textbox>
                <w10:wrap type="tight"/>
              </v:shape>
            </w:pict>
          </mc:Fallback>
        </mc:AlternateContent>
      </w:r>
    </w:p>
    <w:p w14:paraId="01253832" w14:textId="5A0C18D9" w:rsidR="00826AEF" w:rsidRPr="00DD0BBB" w:rsidRDefault="009D2113" w:rsidP="007B7679">
      <w:pPr>
        <w:rPr>
          <w:rStyle w:val="Emphasis"/>
        </w:rPr>
      </w:pPr>
      <w:bookmarkStart w:id="282" w:name="_Toc403237666"/>
      <w:bookmarkStart w:id="283" w:name="_Toc403237710"/>
      <w:bookmarkStart w:id="284" w:name="_Toc403237874"/>
      <w:r w:rsidRPr="00DD0BBB">
        <w:rPr>
          <w:rStyle w:val="Emphasis"/>
          <w:noProof/>
          <w:lang w:eastAsia="zh-CN"/>
        </w:rPr>
        <w:lastRenderedPageBreak/>
        <mc:AlternateContent>
          <mc:Choice Requires="wps">
            <w:drawing>
              <wp:anchor distT="0" distB="0" distL="114300" distR="114300" simplePos="0" relativeHeight="25166848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2FED0F" w14:textId="3411E7BE" w:rsidR="005E4D9A" w:rsidRDefault="005E4D9A"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5E4D9A" w:rsidRDefault="005E4D9A" w:rsidP="00444277">
                            <w:r>
                              <w:t>You can also complete all tasks by typing “</w:t>
                            </w:r>
                            <w:r w:rsidRPr="009D2113">
                              <w:rPr>
                                <w:b/>
                              </w:rPr>
                              <w:t>done all</w:t>
                            </w:r>
                            <w:r>
                              <w:t xml:space="preserve">”. </w:t>
                            </w:r>
                          </w:p>
                          <w:p w14:paraId="5B8DDBD5" w14:textId="77777777" w:rsidR="005E4D9A" w:rsidRDefault="005E4D9A" w:rsidP="00444277"/>
                          <w:p w14:paraId="6C3754AB" w14:textId="77777777" w:rsidR="005E4D9A" w:rsidRDefault="005E4D9A"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7" type="#_x0000_t202" style="position:absolute;margin-left:323.75pt;margin-top:34pt;width:171pt;height:18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4id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6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Bsl4idawIAAJUEAAAOAAAAAAAAAAAAAAAAAC4C&#10;AABkcnMvZTJvRG9jLnhtbFBLAQItABQABgAIAAAAIQBeeARn3QAAAAoBAAAPAAAAAAAAAAAAAAAA&#10;AMUEAABkcnMvZG93bnJldi54bWxQSwUGAAAAAAQABADzAAAAzwUAAAAA&#10;" filled="f" stroked="f">
                <v:textbox inset=",7.2pt,,7.2pt">
                  <w:txbxContent>
                    <w:p w14:paraId="0A2FED0F" w14:textId="3411E7BE" w:rsidR="005E4D9A" w:rsidRDefault="005E4D9A"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5E4D9A" w:rsidRDefault="005E4D9A" w:rsidP="00444277">
                      <w:r>
                        <w:t>You can also complete all tasks by typing “</w:t>
                      </w:r>
                      <w:r w:rsidRPr="009D2113">
                        <w:rPr>
                          <w:b/>
                        </w:rPr>
                        <w:t>done all</w:t>
                      </w:r>
                      <w:r>
                        <w:t xml:space="preserve">”. </w:t>
                      </w:r>
                    </w:p>
                    <w:p w14:paraId="5B8DDBD5" w14:textId="77777777" w:rsidR="005E4D9A" w:rsidRDefault="005E4D9A" w:rsidP="00444277"/>
                    <w:p w14:paraId="6C3754AB" w14:textId="77777777" w:rsidR="005E4D9A" w:rsidRDefault="005E4D9A" w:rsidP="00444277"/>
                  </w:txbxContent>
                </v:textbox>
                <w10:wrap type="tight"/>
              </v:shape>
            </w:pict>
          </mc:Fallback>
        </mc:AlternateContent>
      </w:r>
      <w:r w:rsidR="00826AEF" w:rsidRPr="00DD0BBB">
        <w:rPr>
          <w:rStyle w:val="Emphasis"/>
        </w:rPr>
        <w:t>Completing a Task</w:t>
      </w:r>
      <w:bookmarkEnd w:id="282"/>
      <w:bookmarkEnd w:id="283"/>
      <w:bookmarkEnd w:id="284"/>
    </w:p>
    <w:p w14:paraId="57DE2529" w14:textId="7ADF4F40" w:rsidR="00444277" w:rsidRDefault="009D2113" w:rsidP="007B7679">
      <w:r>
        <w:rPr>
          <w:noProof/>
          <w:lang w:eastAsia="zh-CN"/>
        </w:rPr>
        <mc:AlternateContent>
          <mc:Choice Requires="wpg">
            <w:drawing>
              <wp:anchor distT="0" distB="0" distL="114300" distR="114300" simplePos="0" relativeHeight="251670528"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EB0E5B" id="Group 164" o:spid="_x0000_s1026" style="position:absolute;margin-left:-2.15pt;margin-top:241.95pt;width:235.35pt;height:317.15pt;z-index:251670528;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lang w:eastAsia="zh-CN"/>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lang w:eastAsia="zh-CN"/>
        </w:rPr>
        <mc:AlternateContent>
          <mc:Choice Requires="wps">
            <w:drawing>
              <wp:anchor distT="0" distB="0" distL="114300" distR="114300" simplePos="0" relativeHeight="251669504"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49174DB" w14:textId="46923BB8" w:rsidR="005E4D9A" w:rsidRDefault="005E4D9A" w:rsidP="00B63B97">
                            <w:r>
                              <w:t xml:space="preserve">The specified task is moved into the </w:t>
                            </w:r>
                            <w:r w:rsidRPr="009D2113">
                              <w:rPr>
                                <w:b/>
                              </w:rPr>
                              <w:t>#dne</w:t>
                            </w:r>
                            <w:r>
                              <w:t xml:space="preserve"> list and will no longer show up in other categories.</w:t>
                            </w:r>
                          </w:p>
                          <w:p w14:paraId="5B3CB70B" w14:textId="77777777" w:rsidR="005E4D9A" w:rsidRDefault="005E4D9A" w:rsidP="00B63B97"/>
                          <w:p w14:paraId="434717C2" w14:textId="77777777" w:rsidR="005E4D9A" w:rsidRDefault="005E4D9A"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8" type="#_x0000_t202" style="position:absolute;margin-left:319.05pt;margin-top:1.15pt;width:171pt;height:1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Ho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4zP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J+9IehrAgAAlQQAAA4AAAAAAAAAAAAAAAAALgIA&#10;AGRycy9lMm9Eb2MueG1sUEsBAi0AFAAGAAgAAAAhAMvphW/cAAAACQEAAA8AAAAAAAAAAAAAAAAA&#10;xQQAAGRycy9kb3ducmV2LnhtbFBLBQYAAAAABAAEAPMAAADOBQAAAAA=&#10;" filled="f" stroked="f">
                <v:textbox inset=",7.2pt,,7.2pt">
                  <w:txbxContent>
                    <w:p w14:paraId="049174DB" w14:textId="46923BB8" w:rsidR="005E4D9A" w:rsidRDefault="005E4D9A" w:rsidP="00B63B97">
                      <w:r>
                        <w:t xml:space="preserve">The specified task is moved into the </w:t>
                      </w:r>
                      <w:r w:rsidRPr="009D2113">
                        <w:rPr>
                          <w:b/>
                        </w:rPr>
                        <w:t>#dne</w:t>
                      </w:r>
                      <w:r>
                        <w:t xml:space="preserve"> list and will no longer show up in other categories.</w:t>
                      </w:r>
                    </w:p>
                    <w:p w14:paraId="5B3CB70B" w14:textId="77777777" w:rsidR="005E4D9A" w:rsidRDefault="005E4D9A" w:rsidP="00B63B97"/>
                    <w:p w14:paraId="434717C2" w14:textId="77777777" w:rsidR="005E4D9A" w:rsidRDefault="005E4D9A" w:rsidP="00B63B97"/>
                  </w:txbxContent>
                </v:textbox>
                <w10:wrap type="tight"/>
              </v:shape>
            </w:pict>
          </mc:Fallback>
        </mc:AlternateContent>
      </w:r>
      <w:r w:rsidR="00F71EE2">
        <w:rPr>
          <w:noProof/>
          <w:lang w:eastAsia="zh-CN"/>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285" w:name="_Toc403237667"/>
      <w:bookmarkStart w:id="286" w:name="_Toc403237711"/>
      <w:bookmarkStart w:id="287" w:name="_Toc403237875"/>
      <w:r w:rsidRPr="00DD0BBB">
        <w:rPr>
          <w:rStyle w:val="Emphasis"/>
          <w:noProof/>
          <w:lang w:eastAsia="zh-CN"/>
        </w:rPr>
        <w:lastRenderedPageBreak/>
        <mc:AlternateContent>
          <mc:Choice Requires="wps">
            <w:drawing>
              <wp:anchor distT="0" distB="0" distL="114300" distR="114300" simplePos="0" relativeHeight="2516715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3E16D5D" w14:textId="341AD0E1" w:rsidR="005E4D9A" w:rsidRDefault="005E4D9A" w:rsidP="00DD79E6">
                            <w:r>
                              <w:t>You can delete an unwanted task simply by typing “</w:t>
                            </w:r>
                            <w:r w:rsidRPr="009D2113">
                              <w:rPr>
                                <w:b/>
                              </w:rPr>
                              <w:t>delete</w:t>
                            </w:r>
                            <w:r>
                              <w:t>”, “</w:t>
                            </w:r>
                            <w:r w:rsidRPr="009D2113">
                              <w:rPr>
                                <w:b/>
                              </w:rPr>
                              <w:t>rm</w:t>
                            </w:r>
                            <w:r>
                              <w:t>” or “</w:t>
                            </w:r>
                            <w:r w:rsidRPr="009D2113">
                              <w:rPr>
                                <w:b/>
                              </w:rPr>
                              <w:t>del</w:t>
                            </w:r>
                            <w:r>
                              <w:t xml:space="preserve">”, followed by the specific task number or numbers. </w:t>
                            </w:r>
                          </w:p>
                          <w:p w14:paraId="69614EFA" w14:textId="2FBFAEFE" w:rsidR="005E4D9A" w:rsidRDefault="005E4D9A" w:rsidP="00002A88">
                            <w:r>
                              <w:t>You can also delete all tasks by typing “</w:t>
                            </w:r>
                            <w:r w:rsidRPr="009D2113">
                              <w:rPr>
                                <w:b/>
                              </w:rPr>
                              <w:t>delete all</w:t>
                            </w:r>
                            <w:r>
                              <w:t xml:space="preserve">”. </w:t>
                            </w:r>
                          </w:p>
                          <w:p w14:paraId="6A2D5D4D" w14:textId="77777777" w:rsidR="005E4D9A" w:rsidRDefault="005E4D9A" w:rsidP="00DD79E6"/>
                          <w:p w14:paraId="58BB6E52" w14:textId="77777777" w:rsidR="005E4D9A" w:rsidRDefault="005E4D9A" w:rsidP="00DD79E6"/>
                          <w:p w14:paraId="29842971" w14:textId="77777777" w:rsidR="005E4D9A" w:rsidRDefault="005E4D9A"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69" type="#_x0000_t202" style="position:absolute;margin-left:326pt;margin-top:37.3pt;width:171pt;height:18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Bt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f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lRpAbWsCAACVBAAADgAAAAAAAAAAAAAAAAAu&#10;AgAAZHJzL2Uyb0RvYy54bWxQSwECLQAUAAYACAAAACEA/lCjc94AAAAKAQAADwAAAAAAAAAAAAAA&#10;AADFBAAAZHJzL2Rvd25yZXYueG1sUEsFBgAAAAAEAAQA8wAAANAFAAAAAA==&#10;" filled="f" stroked="f">
                <v:textbox inset=",7.2pt,,7.2pt">
                  <w:txbxContent>
                    <w:p w14:paraId="33E16D5D" w14:textId="341AD0E1" w:rsidR="005E4D9A" w:rsidRDefault="005E4D9A" w:rsidP="00DD79E6">
                      <w:r>
                        <w:t>You can delete an unwanted task simply by typing “</w:t>
                      </w:r>
                      <w:r w:rsidRPr="009D2113">
                        <w:rPr>
                          <w:b/>
                        </w:rPr>
                        <w:t>delete</w:t>
                      </w:r>
                      <w:r>
                        <w:t>”, “</w:t>
                      </w:r>
                      <w:r w:rsidRPr="009D2113">
                        <w:rPr>
                          <w:b/>
                        </w:rPr>
                        <w:t>rm</w:t>
                      </w:r>
                      <w:r>
                        <w:t>” or “</w:t>
                      </w:r>
                      <w:r w:rsidRPr="009D2113">
                        <w:rPr>
                          <w:b/>
                        </w:rPr>
                        <w:t>del</w:t>
                      </w:r>
                      <w:r>
                        <w:t xml:space="preserve">”, followed by the specific task number or numbers. </w:t>
                      </w:r>
                    </w:p>
                    <w:p w14:paraId="69614EFA" w14:textId="2FBFAEFE" w:rsidR="005E4D9A" w:rsidRDefault="005E4D9A" w:rsidP="00002A88">
                      <w:r>
                        <w:t>You can also delete all tasks by typing “</w:t>
                      </w:r>
                      <w:r w:rsidRPr="009D2113">
                        <w:rPr>
                          <w:b/>
                        </w:rPr>
                        <w:t>delete all</w:t>
                      </w:r>
                      <w:r>
                        <w:t xml:space="preserve">”. </w:t>
                      </w:r>
                    </w:p>
                    <w:p w14:paraId="6A2D5D4D" w14:textId="77777777" w:rsidR="005E4D9A" w:rsidRDefault="005E4D9A" w:rsidP="00DD79E6"/>
                    <w:p w14:paraId="58BB6E52" w14:textId="77777777" w:rsidR="005E4D9A" w:rsidRDefault="005E4D9A" w:rsidP="00DD79E6"/>
                    <w:p w14:paraId="29842971" w14:textId="77777777" w:rsidR="005E4D9A" w:rsidRDefault="005E4D9A" w:rsidP="00DD79E6"/>
                  </w:txbxContent>
                </v:textbox>
                <w10:wrap type="tight"/>
              </v:shape>
            </w:pict>
          </mc:Fallback>
        </mc:AlternateContent>
      </w:r>
      <w:r w:rsidR="00826AEF" w:rsidRPr="00DD0BBB">
        <w:rPr>
          <w:rStyle w:val="Emphasis"/>
        </w:rPr>
        <w:t>Deleting a Task</w:t>
      </w:r>
      <w:bookmarkEnd w:id="285"/>
      <w:bookmarkEnd w:id="286"/>
      <w:bookmarkEnd w:id="287"/>
    </w:p>
    <w:p w14:paraId="0007F289" w14:textId="7873C81B" w:rsidR="00352D50" w:rsidRDefault="00D23816" w:rsidP="007B7679">
      <w:r>
        <w:rPr>
          <w:noProof/>
          <w:lang w:eastAsia="zh-CN"/>
        </w:rPr>
        <mc:AlternateContent>
          <mc:Choice Requires="wpg">
            <w:drawing>
              <wp:anchor distT="0" distB="0" distL="114300" distR="114300" simplePos="0" relativeHeight="25167360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06FBD87" id="Group 170" o:spid="_x0000_s1026" style="position:absolute;margin-left:0;margin-top:250.55pt;width:315pt;height:267.3pt;z-index:25167360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lang w:eastAsia="zh-CN"/>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lang w:eastAsia="zh-CN"/>
        </w:rPr>
        <mc:AlternateContent>
          <mc:Choice Requires="wps">
            <w:drawing>
              <wp:anchor distT="0" distB="0" distL="114300" distR="114300" simplePos="0" relativeHeight="251672576"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5E4D9A" w:rsidRDefault="005E4D9A" w:rsidP="004C7CEE">
                            <w:r>
                              <w:t>The item is deleted and removed from display.</w:t>
                            </w:r>
                          </w:p>
                          <w:p w14:paraId="566B47C4" w14:textId="77777777" w:rsidR="005E4D9A" w:rsidRDefault="005E4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0" type="#_x0000_t202" style="position:absolute;margin-left:329.35pt;margin-top:1.3pt;width:171pt;height:9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AygKjprgIAALAFAAAOAAAAAAAA&#10;AAAAAAAAAC4CAABkcnMvZTJvRG9jLnhtbFBLAQItABQABgAIAAAAIQD9KhJk3AAAAAoBAAAPAAAA&#10;AAAAAAAAAAAAAAgFAABkcnMvZG93bnJldi54bWxQSwUGAAAAAAQABADzAAAAEQYAAAAA&#10;" filled="f" stroked="f">
                <v:textbox>
                  <w:txbxContent>
                    <w:p w14:paraId="47A2586E" w14:textId="701461A4" w:rsidR="005E4D9A" w:rsidRDefault="005E4D9A" w:rsidP="004C7CEE">
                      <w:r>
                        <w:t>The item is deleted and removed from display.</w:t>
                      </w:r>
                    </w:p>
                    <w:p w14:paraId="566B47C4" w14:textId="77777777" w:rsidR="005E4D9A" w:rsidRDefault="005E4D9A"/>
                  </w:txbxContent>
                </v:textbox>
                <w10:wrap type="square"/>
              </v:shape>
            </w:pict>
          </mc:Fallback>
        </mc:AlternateContent>
      </w:r>
      <w:r w:rsidR="004C7CEE">
        <w:rPr>
          <w:noProof/>
          <w:lang w:eastAsia="zh-CN"/>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288" w:name="_Toc403237668"/>
      <w:bookmarkStart w:id="289" w:name="_Toc403237712"/>
      <w:bookmarkStart w:id="290" w:name="_Toc403237876"/>
      <w:r>
        <w:rPr>
          <w:noProof/>
          <w:lang w:eastAsia="zh-CN"/>
        </w:rPr>
        <w:lastRenderedPageBreak/>
        <mc:AlternateContent>
          <mc:Choice Requires="wpg">
            <w:drawing>
              <wp:anchor distT="0" distB="0" distL="114300" distR="114300" simplePos="0" relativeHeight="251674624"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13C3E0" id="Group 181" o:spid="_x0000_s1026" style="position:absolute;margin-left:0;margin-top:267.95pt;width:300.95pt;height:308.9pt;z-index:251674624;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lang w:eastAsia="zh-CN"/>
        </w:rPr>
        <mc:AlternateContent>
          <mc:Choice Requires="wps">
            <w:drawing>
              <wp:anchor distT="0" distB="0" distL="114300" distR="114300" simplePos="0" relativeHeight="251675648"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5E4D9A" w:rsidRDefault="005E4D9A" w:rsidP="00D23816">
                            <w:r>
                              <w:t>You may undo an action by typing “</w:t>
                            </w:r>
                            <w:r w:rsidRPr="00013698">
                              <w:rPr>
                                <w:b/>
                              </w:rPr>
                              <w:t>undo</w:t>
                            </w:r>
                            <w:r>
                              <w:t xml:space="preserve">” or using the </w:t>
                            </w:r>
                            <w:r w:rsidRPr="00A225AC">
                              <w:rPr>
                                <w:b/>
                              </w:rPr>
                              <w:t>Ctrl+Z</w:t>
                            </w:r>
                            <w:r>
                              <w:rPr>
                                <w:b/>
                              </w:rPr>
                              <w:t xml:space="preserve"> </w:t>
                            </w:r>
                            <w:r w:rsidRPr="00872ADC">
                              <w:rPr>
                                <w:rPrChange w:id="291" w:author="zhen yu" w:date="2014-11-08T23:46:00Z">
                                  <w:rPr>
                                    <w:b/>
                                  </w:rPr>
                                </w:rPrChange>
                              </w:rPr>
                              <w:t>hotkey</w:t>
                            </w:r>
                            <w:r>
                              <w:t>.</w:t>
                            </w:r>
                          </w:p>
                          <w:p w14:paraId="1F54EC7C" w14:textId="77777777" w:rsidR="005E4D9A" w:rsidRDefault="005E4D9A"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1" type="#_x0000_t202" style="position:absolute;margin-left:333.65pt;margin-top:26.65pt;width:162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CUrQ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" filled="f" stroked="f">
                <v:textbox>
                  <w:txbxContent>
                    <w:p w14:paraId="3A3283D0" w14:textId="2568403D" w:rsidR="005E4D9A" w:rsidRDefault="005E4D9A" w:rsidP="00D23816">
                      <w:r>
                        <w:t>You may undo an action by typing “</w:t>
                      </w:r>
                      <w:r w:rsidRPr="00013698">
                        <w:rPr>
                          <w:b/>
                        </w:rPr>
                        <w:t>undo</w:t>
                      </w:r>
                      <w:r>
                        <w:t xml:space="preserve">” or using the </w:t>
                      </w:r>
                      <w:r w:rsidRPr="00A225AC">
                        <w:rPr>
                          <w:b/>
                        </w:rPr>
                        <w:t>Ctrl+Z</w:t>
                      </w:r>
                      <w:r>
                        <w:rPr>
                          <w:b/>
                        </w:rPr>
                        <w:t xml:space="preserve"> </w:t>
                      </w:r>
                      <w:r w:rsidRPr="00872ADC">
                        <w:rPr>
                          <w:rPrChange w:id="292" w:author="zhen yu" w:date="2014-11-08T23:46:00Z">
                            <w:rPr>
                              <w:b/>
                            </w:rPr>
                          </w:rPrChange>
                        </w:rPr>
                        <w:t>hotkey</w:t>
                      </w:r>
                      <w:r>
                        <w:t>.</w:t>
                      </w:r>
                    </w:p>
                    <w:p w14:paraId="1F54EC7C" w14:textId="77777777" w:rsidR="005E4D9A" w:rsidRDefault="005E4D9A" w:rsidP="00D23816">
                      <w:pPr>
                        <w:jc w:val="both"/>
                      </w:pPr>
                    </w:p>
                  </w:txbxContent>
                </v:textbox>
                <w10:wrap type="square"/>
              </v:shape>
            </w:pict>
          </mc:Fallback>
        </mc:AlternateContent>
      </w:r>
      <w:r w:rsidR="00826AEF" w:rsidRPr="00DD0BBB">
        <w:rPr>
          <w:rStyle w:val="Emphasis"/>
        </w:rPr>
        <w:t>Undoing an Action</w:t>
      </w:r>
      <w:r w:rsidR="0071287E" w:rsidRPr="0071287E">
        <w:rPr>
          <w:noProof/>
          <w:lang w:eastAsia="zh-CN"/>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288"/>
      <w:bookmarkEnd w:id="289"/>
      <w:bookmarkEnd w:id="290"/>
    </w:p>
    <w:p w14:paraId="075A901D" w14:textId="57ED142A" w:rsidR="00013698" w:rsidRPr="00013698" w:rsidRDefault="00D9012A" w:rsidP="007B7679">
      <w:r>
        <w:rPr>
          <w:noProof/>
          <w:lang w:eastAsia="zh-CN"/>
        </w:rPr>
        <mc:AlternateContent>
          <mc:Choice Requires="wps">
            <w:drawing>
              <wp:anchor distT="0" distB="0" distL="114300" distR="114300" simplePos="0" relativeHeight="25167667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5E4D9A" w:rsidRDefault="005E4D9A"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293" w:author="zhen yu" w:date="2014-11-08T23:46:00Z">
                                  <w:rPr>
                                    <w:b/>
                                  </w:rPr>
                                </w:rPrChange>
                              </w:rPr>
                              <w:t>hotkey</w:t>
                            </w:r>
                            <w:r>
                              <w:t>.</w:t>
                            </w:r>
                          </w:p>
                          <w:p w14:paraId="639955BA" w14:textId="77777777" w:rsidR="005E4D9A" w:rsidRDefault="005E4D9A"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2" type="#_x0000_t202" style="position:absolute;margin-left:333pt;margin-top:19.75pt;width:162pt;height:1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UE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2+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O/q5QSuAgAAsAUAAA4AAAAA&#10;AAAAAAAAAAAALgIAAGRycy9lMm9Eb2MueG1sUEsBAi0AFAAGAAgAAAAhAMskrFzeAAAACgEAAA8A&#10;AAAAAAAAAAAAAAAACAUAAGRycy9kb3ducmV2LnhtbFBLBQYAAAAABAAEAPMAAAATBgAAAAA=&#10;" filled="f" stroked="f">
                <v:textbox>
                  <w:txbxContent>
                    <w:p w14:paraId="2BBA0427" w14:textId="0B494711" w:rsidR="005E4D9A" w:rsidRDefault="005E4D9A"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294" w:author="zhen yu" w:date="2014-11-08T23:46:00Z">
                            <w:rPr>
                              <w:b/>
                            </w:rPr>
                          </w:rPrChange>
                        </w:rPr>
                        <w:t>hotkey</w:t>
                      </w:r>
                      <w:r>
                        <w:t>.</w:t>
                      </w:r>
                    </w:p>
                    <w:p w14:paraId="639955BA" w14:textId="77777777" w:rsidR="005E4D9A" w:rsidRDefault="005E4D9A" w:rsidP="00A225AC">
                      <w:pPr>
                        <w:jc w:val="both"/>
                      </w:pPr>
                    </w:p>
                  </w:txbxContent>
                </v:textbox>
                <w10:wrap type="square"/>
              </v:shape>
            </w:pict>
          </mc:Fallback>
        </mc:AlternateContent>
      </w:r>
    </w:p>
    <w:p w14:paraId="744E16F9" w14:textId="10599671" w:rsidR="0071287E" w:rsidRPr="0071287E" w:rsidRDefault="00302989" w:rsidP="007B7679">
      <w:r w:rsidRPr="0071287E">
        <w:rPr>
          <w:noProof/>
          <w:lang w:eastAsia="zh-CN"/>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295" w:name="_Toc403237669"/>
      <w:bookmarkStart w:id="296" w:name="_Toc403237713"/>
      <w:bookmarkStart w:id="297"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295"/>
      <w:bookmarkEnd w:id="296"/>
      <w:bookmarkEnd w:id="297"/>
    </w:p>
    <w:p w14:paraId="1BE1735F" w14:textId="50607DCB" w:rsidR="00975C13" w:rsidRDefault="001A1F93" w:rsidP="007B7679">
      <w:r w:rsidRPr="00DD0BBB">
        <w:rPr>
          <w:rStyle w:val="Emphasis"/>
          <w:noProof/>
          <w:lang w:eastAsia="zh-CN"/>
        </w:rPr>
        <mc:AlternateContent>
          <mc:Choice Requires="wps">
            <w:drawing>
              <wp:anchor distT="0" distB="0" distL="114300" distR="114300" simplePos="0" relativeHeight="251680768"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39AD99" w14:textId="315E88E2" w:rsidR="005E4D9A" w:rsidRDefault="005E4D9A" w:rsidP="00D9012A">
                            <w:r>
                              <w:t xml:space="preserve">You can set priority by </w:t>
                            </w:r>
                            <w:r w:rsidRPr="00872ADC">
                              <w:rPr>
                                <w:b/>
                                <w:rPrChange w:id="298"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3" type="#_x0000_t202" style="position:absolute;margin-left:341.15pt;margin-top:1.1pt;width:162pt;height:1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D7/aeWvAgAAsAUAAA4AAAAA&#10;AAAAAAAAAAAALgIAAGRycy9lMm9Eb2MueG1sUEsBAi0AFAAGAAgAAAAhAFracQDdAAAACgEAAA8A&#10;AAAAAAAAAAAAAAAACQUAAGRycy9kb3ducmV2LnhtbFBLBQYAAAAABAAEAPMAAAATBgAAAAA=&#10;" filled="f" stroked="f">
                <v:textbox>
                  <w:txbxContent>
                    <w:p w14:paraId="5339AD99" w14:textId="315E88E2" w:rsidR="005E4D9A" w:rsidRDefault="005E4D9A" w:rsidP="00D9012A">
                      <w:r>
                        <w:t xml:space="preserve">You can set priority by </w:t>
                      </w:r>
                      <w:r w:rsidRPr="00872ADC">
                        <w:rPr>
                          <w:b/>
                          <w:rPrChange w:id="299"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lang w:eastAsia="zh-CN"/>
        </w:rPr>
        <mc:AlternateContent>
          <mc:Choice Requires="wps">
            <w:drawing>
              <wp:anchor distT="0" distB="0" distL="114300" distR="114300" simplePos="0" relativeHeight="25167872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9F3A0DF" id="AutoShape 71" o:spid="_x0000_s1026" type="#_x0000_t32" style="position:absolute;margin-left:131.75pt;margin-top:264.8pt;width:56.4pt;height:5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lang w:eastAsia="zh-CN"/>
        </w:rPr>
        <mc:AlternateContent>
          <mc:Choice Requires="wps">
            <w:drawing>
              <wp:anchor distT="0" distB="0" distL="114300" distR="114300" simplePos="0" relativeHeight="251679744"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EA699" id="Rectangle 11" o:spid="_x0000_s1026" style="position:absolute;margin-left:0;margin-top:253.25pt;width:129.7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lang w:eastAsia="zh-CN"/>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lang w:eastAsia="zh-CN"/>
        </w:rPr>
        <mc:AlternateContent>
          <mc:Choice Requires="wps">
            <w:drawing>
              <wp:anchor distT="0" distB="0" distL="114300" distR="114300" simplePos="0" relativeHeight="25168179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5E4D9A" w:rsidRDefault="005E4D9A" w:rsidP="0082401C">
                            <w:r>
                              <w:t>Priority tasks are automatically labelled.</w:t>
                            </w:r>
                          </w:p>
                          <w:p w14:paraId="329CE6EB" w14:textId="2E67FE98" w:rsidR="005E4D9A" w:rsidRDefault="005E4D9A" w:rsidP="00D9012A">
                            <w:r>
                              <w:t>You can type “</w:t>
                            </w:r>
                            <w:r w:rsidRPr="00956F5A">
                              <w:rPr>
                                <w:b/>
                              </w:rPr>
                              <w:t>#pri</w:t>
                            </w:r>
                            <w:r>
                              <w:t>” to view all priority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4" type="#_x0000_t202" style="position:absolute;margin-left:338.45pt;margin-top:.65pt;width:162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AM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MlS0AyvAgAAsAUAAA4AAAAA&#10;AAAAAAAAAAAALgIAAGRycy9lMm9Eb2MueG1sUEsBAi0AFAAGAAgAAAAhADk6VCXdAAAACgEAAA8A&#10;AAAAAAAAAAAAAAAACQUAAGRycy9kb3ducmV2LnhtbFBLBQYAAAAABAAEAPMAAAATBgAAAAA=&#10;" filled="f" stroked="f">
                <v:textbox>
                  <w:txbxContent>
                    <w:p w14:paraId="3C0B2460" w14:textId="7EAAFB01" w:rsidR="005E4D9A" w:rsidRDefault="005E4D9A" w:rsidP="0082401C">
                      <w:r>
                        <w:t>Priority tasks are automatically labelled.</w:t>
                      </w:r>
                    </w:p>
                    <w:p w14:paraId="329CE6EB" w14:textId="2E67FE98" w:rsidR="005E4D9A" w:rsidRDefault="005E4D9A" w:rsidP="00D9012A">
                      <w:r>
                        <w:t>You can type “</w:t>
                      </w:r>
                      <w:r w:rsidRPr="00956F5A">
                        <w:rPr>
                          <w:b/>
                        </w:rPr>
                        <w:t>#pri</w:t>
                      </w:r>
                      <w:r>
                        <w:t>” to view all priority tasks.</w:t>
                      </w:r>
                    </w:p>
                  </w:txbxContent>
                </v:textbox>
                <w10:wrap type="square"/>
              </v:shape>
            </w:pict>
          </mc:Fallback>
        </mc:AlternateContent>
      </w:r>
      <w:r w:rsidR="0094312E" w:rsidRPr="000558D3">
        <w:rPr>
          <w:noProof/>
          <w:lang w:eastAsia="zh-CN"/>
        </w:rPr>
        <mc:AlternateContent>
          <mc:Choice Requires="wps">
            <w:drawing>
              <wp:anchor distT="0" distB="0" distL="114300" distR="114300" simplePos="0" relativeHeight="251677696"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48B70" id="Rectangle 11" o:spid="_x0000_s1026" style="position:absolute;margin-left:70.65pt;margin-top:21.2pt;width:243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lang w:eastAsia="zh-CN"/>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300" w:name="_Toc403237670"/>
      <w:bookmarkStart w:id="301" w:name="_Toc403237714"/>
      <w:bookmarkStart w:id="302" w:name="_Toc403237878"/>
      <w:r w:rsidRPr="00DD0BBB">
        <w:rPr>
          <w:rStyle w:val="Emphasis"/>
        </w:rPr>
        <w:lastRenderedPageBreak/>
        <w:t>Hotkeys</w:t>
      </w:r>
      <w:bookmarkEnd w:id="300"/>
      <w:bookmarkEnd w:id="301"/>
      <w:bookmarkEnd w:id="302"/>
    </w:p>
    <w:p w14:paraId="31A290B7" w14:textId="5B0B04A9" w:rsidR="00A86A40" w:rsidRDefault="00D9012A" w:rsidP="007B7679">
      <w:r>
        <w:t>There are many things you can do with hotkeys in Task Catalyst</w:t>
      </w:r>
      <w:r w:rsidR="00A7395C">
        <w:t xml:space="preserve">. </w:t>
      </w:r>
      <w:r w:rsidR="00017CCA">
        <w:t>You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RDefault="003F62B7" w:rsidP="007B7679">
      <w:del w:id="303" w:author="zhen yu" w:date="2014-11-08T23:56:00Z">
        <w:r w:rsidDel="003C37A5">
          <w:rPr>
            <w:noProof/>
            <w:lang w:eastAsia="zh-CN"/>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304" w:author="zhen yu" w:date="2014-11-08T23:56:00Z">
        <w:r w:rsidR="003C37A5">
          <w:rPr>
            <w:noProof/>
            <w:lang w:eastAsia="zh-CN"/>
          </w:rPr>
          <w:drawing>
            <wp:inline distT="0" distB="0" distL="0" distR="0" wp14:anchorId="6CA5D712" wp14:editId="16ADAFDB">
              <wp:extent cx="5286375" cy="4800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5293351" cy="4806935"/>
                      </a:xfrm>
                      <a:prstGeom prst="rect">
                        <a:avLst/>
                      </a:prstGeom>
                      <a:ln>
                        <a:noFill/>
                      </a:ln>
                      <a:extLst>
                        <a:ext uri="{53640926-AAD7-44D8-BBD7-CCE9431645EC}">
                          <a14:shadowObscured xmlns:a14="http://schemas.microsoft.com/office/drawing/2010/main"/>
                        </a:ext>
                      </a:extLst>
                    </pic:spPr>
                  </pic:pic>
                </a:graphicData>
              </a:graphic>
            </wp:inline>
          </w:drawing>
        </w:r>
      </w:ins>
      <w:bookmarkStart w:id="305" w:name="_GoBack"/>
      <w:bookmarkEnd w:id="305"/>
    </w:p>
    <w:p w14:paraId="0B2282EF" w14:textId="77777777" w:rsidR="00D10C5A" w:rsidRDefault="00D10C5A" w:rsidP="007B7679"/>
    <w:p w14:paraId="44968EE7" w14:textId="77777777" w:rsidR="00A86A40" w:rsidRPr="00DD0BBB" w:rsidRDefault="00A86A40" w:rsidP="007B7679">
      <w:pPr>
        <w:rPr>
          <w:rStyle w:val="Emphasis"/>
        </w:rPr>
      </w:pPr>
      <w:bookmarkStart w:id="306" w:name="_Toc403237671"/>
      <w:bookmarkStart w:id="307" w:name="_Toc403237715"/>
      <w:bookmarkStart w:id="308" w:name="_Toc403237879"/>
      <w:r w:rsidRPr="00DD0BBB">
        <w:rPr>
          <w:rStyle w:val="Emphasis"/>
        </w:rPr>
        <w:t>Smart Paste</w:t>
      </w:r>
      <w:bookmarkEnd w:id="306"/>
      <w:bookmarkEnd w:id="307"/>
      <w:bookmarkEnd w:id="308"/>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309" w:author="zhen yu" w:date="2014-11-08T23:46:00Z">
            <w:rPr/>
          </w:rPrChange>
        </w:rPr>
        <w:t>Ctrl+D</w:t>
      </w:r>
      <w:r w:rsidR="00EB14EE">
        <w:t xml:space="preserve">. </w:t>
      </w:r>
    </w:p>
    <w:p w14:paraId="302430E3" w14:textId="77777777" w:rsidR="0092526E" w:rsidRDefault="0092526E">
      <w:r>
        <w:br w:type="page"/>
      </w:r>
    </w:p>
    <w:p w14:paraId="24B41508" w14:textId="72FDF81D" w:rsidR="0092526E" w:rsidRDefault="00E50534" w:rsidP="0092526E">
      <w:pPr>
        <w:pStyle w:val="Heading1"/>
      </w:pPr>
      <w:bookmarkStart w:id="310" w:name="_Toc403221029"/>
      <w:bookmarkStart w:id="311" w:name="_Toc403240694"/>
      <w:r>
        <w:rPr>
          <w:sz w:val="144"/>
          <w:szCs w:val="144"/>
        </w:rPr>
        <w:lastRenderedPageBreak/>
        <w:t>2</w:t>
      </w:r>
      <w:r w:rsidR="0092526E">
        <w:t xml:space="preserve">. </w:t>
      </w:r>
      <w:bookmarkEnd w:id="310"/>
      <w:r>
        <w:t>Developer’s Guide</w:t>
      </w:r>
      <w:r w:rsidR="00F576A2">
        <w:t xml:space="preserve"> Introduction</w:t>
      </w:r>
      <w:bookmarkEnd w:id="311"/>
    </w:p>
    <w:p w14:paraId="2B9798D8" w14:textId="77777777" w:rsidR="0092526E" w:rsidRDefault="0092526E" w:rsidP="0092526E">
      <w:r>
        <w:t xml:space="preserve">Task Catalyst is a lightweight, cross-platform application that caters to the modern urban crowd with a busy lifestyle. The program is optimized for keyboard-use, and hence provides for many command styles, and uses familiar features like </w:t>
      </w:r>
      <w:r w:rsidRPr="00872ADC">
        <w:rPr>
          <w:b/>
          <w:rPrChange w:id="312" w:author="zhen yu" w:date="2014-11-08T23:45:00Z">
            <w:rPr/>
          </w:rPrChange>
        </w:rPr>
        <w:t>hashtagging</w:t>
      </w:r>
      <w:r>
        <w:t xml:space="preserve"> for organization.</w:t>
      </w:r>
    </w:p>
    <w:p w14:paraId="71CF4E23" w14:textId="77777777" w:rsidR="0092526E" w:rsidRDefault="0092526E" w:rsidP="0092526E">
      <w:r>
        <w:t>The design of Task Catalyst is built upon the Natural Bucket,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284BFBB7" w14:textId="22AD33E7" w:rsidR="0092526E" w:rsidRDefault="0092526E" w:rsidP="0092526E">
      <w:r>
        <w:t xml:space="preserve">In this Developer’s Guide, you will first be introduced to the </w:t>
      </w:r>
      <w:r w:rsidR="007B1309">
        <w:t>H</w:t>
      </w:r>
      <w:r>
        <w:t>igh-</w:t>
      </w:r>
      <w:r w:rsidR="007B1309">
        <w:t>L</w:t>
      </w:r>
      <w:r>
        <w:t xml:space="preserve">evel </w:t>
      </w:r>
      <w:r w:rsidR="007B1309">
        <w:t>A</w:t>
      </w:r>
      <w:r>
        <w:t xml:space="preserve">rchitecture (Section </w:t>
      </w:r>
      <w:r w:rsidR="007B1309">
        <w:t>3</w:t>
      </w:r>
      <w:r>
        <w:t xml:space="preserve">) of the program. Next, we will talk about the components of the system from front-end to back-end (Section </w:t>
      </w:r>
      <w:r w:rsidR="007B1309">
        <w:t>4</w:t>
      </w:r>
      <w:r>
        <w:t>). Each component will be introduced using its class diagram and APIs, and then further elaborated with behavioral diagrams and code samples if available. Finally, we will guide you on the testing standards adopted in this project</w:t>
      </w:r>
      <w:r w:rsidR="007B1309">
        <w:t xml:space="preserve"> (Section 5)</w:t>
      </w:r>
      <w:r>
        <w:t>.</w:t>
      </w:r>
    </w:p>
    <w:p w14:paraId="06046537" w14:textId="77777777" w:rsidR="0092526E" w:rsidRDefault="0092526E" w:rsidP="0092526E">
      <w:r>
        <w:t>This guide assumes that you have some prior experience in Java and CSS.</w:t>
      </w:r>
    </w:p>
    <w:p w14:paraId="71AB9843" w14:textId="77777777" w:rsidR="0092526E" w:rsidRDefault="0092526E" w:rsidP="0092526E">
      <w:r>
        <w:t>Throughout the guide, we will be using the following markups to improve readability:</w:t>
      </w:r>
    </w:p>
    <w:p w14:paraId="5EFD45C3" w14:textId="77777777" w:rsidR="0092526E" w:rsidRPr="004F4D23" w:rsidRDefault="0092526E" w:rsidP="0092526E">
      <w:r>
        <w:rPr>
          <w:i/>
        </w:rPr>
        <w:t xml:space="preserve">Class, </w:t>
      </w:r>
      <w:r w:rsidRPr="001A1D0C">
        <w:rPr>
          <w:i/>
        </w:rPr>
        <w:t>Component</w:t>
      </w:r>
      <w:r>
        <w:rPr>
          <w:i/>
        </w:rPr>
        <w:t>, Library or Framework</w:t>
      </w:r>
      <w:r>
        <w:rPr>
          <w:i/>
        </w:rPr>
        <w:br/>
      </w:r>
      <w:r w:rsidRPr="001A1D0C">
        <w:rPr>
          <w:u w:val="single"/>
        </w:rPr>
        <w:t>Pattern or P</w:t>
      </w:r>
      <w:r>
        <w:rPr>
          <w:u w:val="single"/>
        </w:rPr>
        <w:t>rinciple</w:t>
      </w:r>
      <w:r>
        <w:br/>
      </w:r>
      <w:r>
        <w:rPr>
          <w:rFonts w:ascii="Consolas" w:hAnsi="Consolas" w:cs="Consolas"/>
        </w:rPr>
        <w:t xml:space="preserve">Commands, </w:t>
      </w:r>
      <w:r w:rsidRPr="001A1D0C">
        <w:rPr>
          <w:rFonts w:ascii="Consolas" w:hAnsi="Consolas" w:cs="Consolas"/>
        </w:rPr>
        <w:t>Code</w:t>
      </w:r>
      <w:r>
        <w:rPr>
          <w:rFonts w:ascii="Consolas" w:hAnsi="Consolas" w:cs="Consolas"/>
        </w:rPr>
        <w:t xml:space="preserve"> or Input/Output</w:t>
      </w:r>
      <w:r>
        <w:br w:type="page"/>
      </w:r>
    </w:p>
    <w:p w14:paraId="356A3AC2" w14:textId="7C0D1B35" w:rsidR="0092526E" w:rsidRPr="00667E20" w:rsidRDefault="005D4AD9" w:rsidP="0092526E">
      <w:pPr>
        <w:pStyle w:val="Heading1"/>
      </w:pPr>
      <w:bookmarkStart w:id="313" w:name="_Toc403221030"/>
      <w:bookmarkStart w:id="314" w:name="_Toc403240695"/>
      <w:r>
        <w:rPr>
          <w:sz w:val="144"/>
          <w:szCs w:val="144"/>
        </w:rPr>
        <w:lastRenderedPageBreak/>
        <w:t>3</w:t>
      </w:r>
      <w:r w:rsidR="0092526E" w:rsidRPr="00667E20">
        <w:t>. Defining the Architecture</w:t>
      </w:r>
      <w:bookmarkEnd w:id="313"/>
      <w:bookmarkEnd w:id="31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3" o:title=""/>
          </v:shape>
          <o:OLEObject Type="Embed" ProgID="Visio.Drawing.15" ShapeID="_x0000_i1025" DrawAspect="Content" ObjectID="_1476996204" r:id="rId44"/>
        </w:object>
      </w:r>
    </w:p>
    <w:p w14:paraId="540B6CD0"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w:t>
      </w:r>
      <w:r w:rsidR="00BC3E78">
        <w:rPr>
          <w:noProof/>
        </w:rPr>
        <w:fldChar w:fldCharType="end"/>
      </w:r>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7777777"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5D287E95" w14:textId="77777777" w:rsidR="0092526E" w:rsidRPr="000F6BFC" w:rsidRDefault="0092526E" w:rsidP="0092526E">
      <w:r w:rsidRPr="000F6BFC">
        <w:rPr>
          <w:i/>
        </w:rPr>
        <w:t>Logic</w:t>
      </w:r>
      <w:r w:rsidRPr="000F6BFC">
        <w:t xml:space="preserve"> provides a variety of APIs (Application Programmable Interfaces) for GUI. It handles parsing and execution of commands, generation of status, hint and autocomplete messages, filtration of task lists, and provision of logical data structures. It depends on </w:t>
      </w:r>
      <w:r w:rsidRPr="00F86FF5">
        <w:rPr>
          <w:i/>
        </w:rPr>
        <w:t>Storage</w:t>
      </w:r>
      <w:r w:rsidRPr="000F6BFC">
        <w:t xml:space="preserve"> for physical storage.</w:t>
      </w:r>
    </w:p>
    <w:p w14:paraId="758D1310" w14:textId="77777777" w:rsidR="0092526E" w:rsidRPr="00667E20" w:rsidRDefault="0092526E" w:rsidP="0092526E">
      <w:pPr>
        <w:rPr>
          <w:sz w:val="32"/>
          <w:szCs w:val="32"/>
        </w:rPr>
      </w:pPr>
      <w:r w:rsidRPr="000F6BFC">
        <w:rPr>
          <w:i/>
        </w:rPr>
        <w:t>Storage</w:t>
      </w:r>
      <w:r w:rsidRPr="000F6BFC">
        <w:t xml:space="preserve"> is responsible for persistent physical storage. Its functionality includes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315" w:name="_Toc403221031"/>
      <w:bookmarkStart w:id="316" w:name="_Toc403240696"/>
      <w:r>
        <w:rPr>
          <w:sz w:val="144"/>
          <w:szCs w:val="144"/>
        </w:rPr>
        <w:lastRenderedPageBreak/>
        <w:t>4</w:t>
      </w:r>
      <w:r w:rsidR="0092526E" w:rsidRPr="00667E20">
        <w:t>. Developing the Components</w:t>
      </w:r>
      <w:bookmarkEnd w:id="315"/>
      <w:bookmarkEnd w:id="316"/>
    </w:p>
    <w:p w14:paraId="5583A794" w14:textId="3DA69A76" w:rsidR="0092526E" w:rsidRPr="00C66F55" w:rsidRDefault="007958DE" w:rsidP="0092526E">
      <w:pPr>
        <w:pStyle w:val="Heading2"/>
      </w:pPr>
      <w:bookmarkStart w:id="317" w:name="_Toc403221032"/>
      <w:bookmarkStart w:id="318" w:name="_Toc403240697"/>
      <w:r>
        <w:t>4</w:t>
      </w:r>
      <w:r w:rsidR="0092526E" w:rsidRPr="00C66F55">
        <w:t>.1 Graphical User Interface</w:t>
      </w:r>
      <w:bookmarkEnd w:id="317"/>
      <w:bookmarkEnd w:id="318"/>
    </w:p>
    <w:p w14:paraId="36C0CC9B" w14:textId="77777777" w:rsidR="0092526E" w:rsidRDefault="0092526E" w:rsidP="0092526E">
      <w:pPr>
        <w:keepNext/>
      </w:pPr>
      <w:r>
        <w:object w:dxaOrig="15660" w:dyaOrig="9975" w14:anchorId="09F22BB2">
          <v:shape id="_x0000_i1026" type="#_x0000_t75" style="width:457.5pt;height:172.5pt" o:ole="">
            <v:imagedata r:id="rId45" o:title="" cropbottom="34266f" cropleft="12664f"/>
          </v:shape>
          <o:OLEObject Type="Embed" ProgID="Visio.Drawing.15" ShapeID="_x0000_i1026" DrawAspect="Content" ObjectID="_1476996205" r:id="rId46"/>
        </w:object>
      </w:r>
    </w:p>
    <w:p w14:paraId="1D76291B" w14:textId="77777777" w:rsidR="0092526E" w:rsidRPr="00667E20" w:rsidRDefault="0092526E" w:rsidP="0092526E">
      <w:pPr>
        <w:pStyle w:val="Caption"/>
        <w:jc w:val="center"/>
        <w:rPr>
          <w:sz w:val="32"/>
          <w:szCs w:val="32"/>
        </w:rPr>
      </w:pPr>
      <w:r>
        <w:t xml:space="preserve">Figure </w:t>
      </w:r>
      <w:r w:rsidR="00BC3E78">
        <w:fldChar w:fldCharType="begin"/>
      </w:r>
      <w:r w:rsidR="00BC3E78">
        <w:instrText xml:space="preserve"> SEQ Figure \* ARABIC </w:instrText>
      </w:r>
      <w:r w:rsidR="00BC3E78">
        <w:fldChar w:fldCharType="separate"/>
      </w:r>
      <w:r>
        <w:rPr>
          <w:noProof/>
        </w:rPr>
        <w:t>2</w:t>
      </w:r>
      <w:r w:rsidR="00BC3E78">
        <w:rPr>
          <w:noProof/>
        </w:rPr>
        <w:fldChar w:fldCharType="end"/>
      </w:r>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r w:rsidRPr="00F86FF5">
        <w:rPr>
          <w:i/>
        </w:rPr>
        <w:t>JavaFx 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p w14:paraId="00666949" w14:textId="2D2118C6" w:rsidR="0092526E" w:rsidRDefault="00540F5C" w:rsidP="0092526E">
      <w:pPr>
        <w:keepNext/>
        <w:jc w:val="center"/>
      </w:pPr>
      <w:r>
        <w:object w:dxaOrig="8311" w:dyaOrig="7486" w14:anchorId="2A8304E9">
          <v:shape id="_x0000_i1027" type="#_x0000_t75" style="width:264.75pt;height:218.25pt" o:ole="">
            <v:imagedata r:id="rId47" o:title="" cropbottom="5236f"/>
          </v:shape>
          <o:OLEObject Type="Embed" ProgID="Visio.Drawing.15" ShapeID="_x0000_i1027" DrawAspect="Content" ObjectID="_1476996206" r:id="rId48"/>
        </w:object>
      </w:r>
    </w:p>
    <w:p w14:paraId="73E1D308" w14:textId="77777777" w:rsidR="0092526E" w:rsidRPr="00667E20" w:rsidRDefault="0092526E" w:rsidP="0092526E">
      <w:pPr>
        <w:pStyle w:val="Caption"/>
        <w:jc w:val="center"/>
      </w:pPr>
      <w:r>
        <w:t xml:space="preserve">Figure </w:t>
      </w:r>
      <w:r w:rsidR="00BC3E78">
        <w:fldChar w:fldCharType="begin"/>
      </w:r>
      <w:r w:rsidR="00BC3E78">
        <w:instrText xml:space="preserve"> SEQ Figure \* ARABIC </w:instrText>
      </w:r>
      <w:r w:rsidR="00BC3E78">
        <w:fldChar w:fldCharType="separate"/>
      </w:r>
      <w:r>
        <w:rPr>
          <w:noProof/>
        </w:rPr>
        <w:t>3</w:t>
      </w:r>
      <w:r w:rsidR="00BC3E78">
        <w:rPr>
          <w:noProof/>
        </w:rPr>
        <w:fldChar w:fldCharType="end"/>
      </w:r>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49" o:title=""/>
          </v:shape>
          <o:OLEObject Type="Embed" ProgID="Visio.Drawing.15" ShapeID="_x0000_i1028" DrawAspect="Content" ObjectID="_1476996207" r:id="rId50"/>
        </w:object>
      </w:r>
      <w:r>
        <w:t xml:space="preserve">Figure </w:t>
      </w:r>
      <w:r w:rsidR="00BC3E78">
        <w:fldChar w:fldCharType="begin"/>
      </w:r>
      <w:r w:rsidR="00BC3E78">
        <w:instrText xml:space="preserve"> SEQ Figure \* ARABIC </w:instrText>
      </w:r>
      <w:r w:rsidR="00BC3E78">
        <w:fldChar w:fldCharType="separate"/>
      </w:r>
      <w:r>
        <w:rPr>
          <w:noProof/>
        </w:rPr>
        <w:t>4</w:t>
      </w:r>
      <w:r w:rsidR="00BC3E78">
        <w:rPr>
          <w:noProof/>
        </w:rPr>
        <w:fldChar w:fldCharType="end"/>
      </w:r>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r w:rsidRPr="00584A25">
        <w:rPr>
          <w:rFonts w:ascii="Consolas" w:hAnsi="Consolas" w:cs="Consolas"/>
          <w:sz w:val="20"/>
          <w:szCs w:val="20"/>
        </w:rPr>
        <w:t>getMessageTyping(userInput)</w:t>
      </w:r>
      <w:r>
        <w:rPr>
          <w:szCs w:val="24"/>
        </w:rPr>
        <w:t xml:space="preserve"> to generate a new hint. The entire command string is sent to </w:t>
      </w:r>
      <w:r w:rsidRPr="007639F9">
        <w:rPr>
          <w:i/>
          <w:szCs w:val="24"/>
        </w:rPr>
        <w:t>Logic</w:t>
      </w:r>
      <w:r>
        <w:rPr>
          <w:szCs w:val="24"/>
        </w:rPr>
        <w:t xml:space="preserve"> using the </w:t>
      </w:r>
      <w:r w:rsidRPr="00584A25">
        <w:rPr>
          <w:rFonts w:ascii="Consolas" w:hAnsi="Consolas" w:cs="Consolas"/>
          <w:sz w:val="20"/>
          <w:szCs w:val="24"/>
        </w:rPr>
        <w:t>processCommand(userInput)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77777777" w:rsidR="00540F5C" w:rsidRDefault="00540F5C" w:rsidP="00540F5C">
      <w:pPr>
        <w:pStyle w:val="Heading2"/>
      </w:pPr>
      <w:bookmarkStart w:id="319" w:name="_Toc403221033"/>
    </w:p>
    <w:p w14:paraId="30137979" w14:textId="4C65F29D" w:rsidR="0092526E" w:rsidRPr="00540F5C" w:rsidRDefault="007958DE" w:rsidP="00540F5C">
      <w:pPr>
        <w:pStyle w:val="Heading2"/>
      </w:pPr>
      <w:bookmarkStart w:id="320" w:name="_Toc403240698"/>
      <w:r>
        <w:t>4</w:t>
      </w:r>
      <w:r w:rsidR="0092526E" w:rsidRPr="00540F5C">
        <w:t>.2 Logic</w:t>
      </w:r>
      <w:bookmarkEnd w:id="319"/>
      <w:bookmarkEnd w:id="320"/>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1" o:title="" cropbottom="13632f" cropleft="12456f"/>
          </v:shape>
          <o:OLEObject Type="Embed" ProgID="Visio.Drawing.15" ShapeID="_x0000_i1029" DrawAspect="Content" ObjectID="_1476996208" r:id="rId52"/>
        </w:object>
      </w:r>
    </w:p>
    <w:p w14:paraId="7627F4B0" w14:textId="0FD3CADD"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5</w:t>
      </w:r>
      <w:r w:rsidR="00BC3E78">
        <w:rPr>
          <w:noProof/>
        </w:rPr>
        <w:fldChar w:fldCharType="end"/>
      </w:r>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r>
              <w:rPr>
                <w:b w:val="0"/>
              </w:rPr>
              <w:t>processCommand(String):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r>
              <w:rPr>
                <w:b w:val="0"/>
              </w:rPr>
              <w:t>getMessageTyping(String):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r>
              <w:rPr>
                <w:b w:val="0"/>
              </w:rPr>
              <w:t>getDefaultHashtags():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r>
              <w:rPr>
                <w:b w:val="0"/>
              </w:rPr>
              <w:t>getHashtags():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r>
              <w:rPr>
                <w:b w:val="0"/>
              </w:rPr>
              <w:t>getList():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r w:rsidRPr="00E87421">
              <w:rPr>
                <w:b w:val="0"/>
              </w:rPr>
              <w:t>getHashtagsSelected(): int</w:t>
            </w:r>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r w:rsidRPr="00E87421">
              <w:rPr>
                <w:b w:val="0"/>
              </w:rPr>
              <w:t>getTasksSelected():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r w:rsidR="00BC3E78">
        <w:fldChar w:fldCharType="begin"/>
      </w:r>
      <w:r w:rsidR="00BC3E78">
        <w:instrText xml:space="preserve"> SEQ Figure \* ARABIC </w:instrText>
      </w:r>
      <w:r w:rsidR="00BC3E78">
        <w:fldChar w:fldCharType="separate"/>
      </w:r>
      <w:r>
        <w:rPr>
          <w:noProof/>
        </w:rPr>
        <w:t>6</w:t>
      </w:r>
      <w:r w:rsidR="00BC3E78">
        <w:rPr>
          <w:noProof/>
        </w:rPr>
        <w:fldChar w:fldCharType="end"/>
      </w:r>
      <w:r>
        <w:t xml:space="preserve"> - API for Logic Interface</w:t>
      </w:r>
    </w:p>
    <w:p w14:paraId="4539440F" w14:textId="2B7CC37F" w:rsidR="0092526E" w:rsidRPr="00B9366F" w:rsidRDefault="007958DE" w:rsidP="00B6342D">
      <w:pPr>
        <w:pStyle w:val="Heading3"/>
      </w:pPr>
      <w:bookmarkStart w:id="321" w:name="_Toc403221034"/>
      <w:bookmarkStart w:id="322" w:name="_Toc403240699"/>
      <w:r>
        <w:lastRenderedPageBreak/>
        <w:t>4</w:t>
      </w:r>
      <w:r w:rsidR="0092526E" w:rsidRPr="00B9366F">
        <w:t>.2.1 Action and Hint System</w:t>
      </w:r>
      <w:bookmarkEnd w:id="321"/>
      <w:bookmarkEnd w:id="322"/>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3" o:title="" cropbottom="17375f" cropleft="33354f"/>
          </v:shape>
          <o:OLEObject Type="Embed" ProgID="Visio.Drawing.15" ShapeID="_x0000_i1030" DrawAspect="Content" ObjectID="_1476996209" r:id="rId54"/>
        </w:object>
      </w:r>
      <w:r w:rsidRPr="00B9366F">
        <w:t xml:space="preserve">Figure </w:t>
      </w:r>
      <w:r w:rsidR="00BC3E78">
        <w:fldChar w:fldCharType="begin"/>
      </w:r>
      <w:r w:rsidR="00BC3E78">
        <w:instrText xml:space="preserve"> SEQ Figure \* ARABIC </w:instrText>
      </w:r>
      <w:r w:rsidR="00BC3E78">
        <w:fldChar w:fldCharType="separate"/>
      </w:r>
      <w:r>
        <w:rPr>
          <w:noProof/>
        </w:rPr>
        <w:t>7</w:t>
      </w:r>
      <w:r w:rsidR="00BC3E78">
        <w:rPr>
          <w:noProof/>
        </w:rPr>
        <w:fldChar w:fldCharType="end"/>
      </w:r>
      <w:r w:rsidRPr="00B9366F">
        <w:t xml:space="preserve"> - Action and Hint System</w:t>
      </w:r>
    </w:p>
    <w:p w14:paraId="088CCB81" w14:textId="77777777" w:rsidR="0092526E" w:rsidRPr="000F6BFC" w:rsidRDefault="0092526E" w:rsidP="0092526E">
      <w:pPr>
        <w:keepNext/>
      </w:pPr>
      <w:r w:rsidRPr="008F22D0">
        <w:rPr>
          <w:i/>
        </w:rPr>
        <w:t>ActionHintSystem</w:t>
      </w:r>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r w:rsidRPr="008F22D0">
              <w:rPr>
                <w:i/>
              </w:rPr>
              <w:t>TaskCatalystCommons</w:t>
            </w:r>
            <w:r w:rsidRPr="000F6BFC">
              <w:t xml:space="preserve"> are not shown.</w:t>
            </w:r>
          </w:p>
        </w:tc>
      </w:tr>
    </w:tbl>
    <w:p w14:paraId="711F842B" w14:textId="2971D2A8" w:rsidR="0092526E" w:rsidRPr="000F6BFC" w:rsidRDefault="0092526E" w:rsidP="004D5C50">
      <w:pPr>
        <w:pStyle w:val="Heading4"/>
      </w:pPr>
      <w:r w:rsidRPr="000F6BFC">
        <w:br/>
      </w:r>
      <w:bookmarkStart w:id="323" w:name="_Toc403221035"/>
      <w:r w:rsidR="00D310F3">
        <w:t>Action Class</w:t>
      </w:r>
      <w:r w:rsidR="004C4690">
        <w:t xml:space="preserve"> </w:t>
      </w:r>
      <w:r w:rsidR="00EA6452">
        <w:t>–</w:t>
      </w:r>
      <w:r w:rsidR="004C4690">
        <w:t xml:space="preserve"> </w:t>
      </w:r>
      <w:r w:rsidRPr="000F6BFC">
        <w:t>Executing Commands</w:t>
      </w:r>
      <w:bookmarkEnd w:id="323"/>
    </w:p>
    <w:p w14:paraId="611E606D" w14:textId="77777777" w:rsidR="0092526E" w:rsidRDefault="0092526E" w:rsidP="0092526E">
      <w:pPr>
        <w:pStyle w:val="NoSpacing"/>
      </w:pPr>
      <w:r w:rsidRPr="000F6BFC">
        <w:t xml:space="preserve">The </w:t>
      </w:r>
      <w:r w:rsidRPr="000F6BFC">
        <w:rPr>
          <w:i/>
        </w:rPr>
        <w:t>ActionHintSystemActual</w:t>
      </w:r>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r w:rsidRPr="00D02796">
              <w:rPr>
                <w:b w:val="0"/>
                <w:u w:val="single"/>
              </w:rPr>
              <w:t>isThisAction(String): boolean</w:t>
            </w:r>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The hint message to return when getHint()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r w:rsidRPr="00113153">
              <w:rPr>
                <w:b w:val="0"/>
                <w:u w:val="single"/>
              </w:rPr>
              <w:t>getHint(String):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r w:rsidRPr="00113153">
              <w:rPr>
                <w:b w:val="0"/>
                <w:u w:val="single"/>
              </w:rPr>
              <w:t>isUndoable(): boolean</w:t>
            </w:r>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r w:rsidR="00BC3E78">
        <w:fldChar w:fldCharType="begin"/>
      </w:r>
      <w:r w:rsidR="00BC3E78">
        <w:instrText xml:space="preserve"> SEQ Figure \* ARABIC </w:instrText>
      </w:r>
      <w:r w:rsidR="00BC3E78">
        <w:fldChar w:fldCharType="separate"/>
      </w:r>
      <w:r>
        <w:rPr>
          <w:noProof/>
        </w:rPr>
        <w:t>8</w:t>
      </w:r>
      <w:r w:rsidR="00BC3E78">
        <w:rPr>
          <w:noProof/>
        </w:rPr>
        <w:fldChar w:fldCharType="end"/>
      </w:r>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r w:rsidRPr="000F6BFC">
              <w:rPr>
                <w:i/>
              </w:rPr>
              <w:t>ActionHintSystemActual</w:t>
            </w:r>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5" o:title="" cropbottom="5175f"/>
          </v:shape>
          <o:OLEObject Type="Embed" ProgID="Visio.Drawing.15" ShapeID="_x0000_i1031" DrawAspect="Content" ObjectID="_1476996210" r:id="rId56"/>
        </w:object>
      </w:r>
    </w:p>
    <w:p w14:paraId="0F05C89A" w14:textId="77777777" w:rsidR="0092526E" w:rsidRPr="00B9366F" w:rsidRDefault="0092526E" w:rsidP="0092526E">
      <w:pPr>
        <w:pStyle w:val="Caption"/>
        <w:jc w:val="center"/>
        <w:rPr>
          <w:noProof/>
        </w:rPr>
      </w:pPr>
      <w:r w:rsidRPr="00B9366F">
        <w:t xml:space="preserve">Figure </w:t>
      </w:r>
      <w:r w:rsidR="00BC3E78">
        <w:fldChar w:fldCharType="begin"/>
      </w:r>
      <w:r w:rsidR="00BC3E78">
        <w:instrText xml:space="preserve"> SEQ Figure \* ARABIC </w:instrText>
      </w:r>
      <w:r w:rsidR="00BC3E78">
        <w:fldChar w:fldCharType="separate"/>
      </w:r>
      <w:r>
        <w:rPr>
          <w:noProof/>
        </w:rPr>
        <w:t>9</w:t>
      </w:r>
      <w:r w:rsidR="00BC3E78">
        <w:rPr>
          <w:noProof/>
        </w:rPr>
        <w:fldChar w:fldCharType="end"/>
      </w:r>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r w:rsidRPr="004F0B9F">
        <w:rPr>
          <w:rFonts w:ascii="Consolas" w:hAnsi="Consolas" w:cs="Consolas"/>
          <w:sz w:val="20"/>
        </w:rPr>
        <w:t>isThisAction(String)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7" o:title="" cropbottom="4170f"/>
          </v:shape>
          <o:OLEObject Type="Embed" ProgID="Visio.Drawing.15" ShapeID="_x0000_i1032" DrawAspect="Content" ObjectID="_1476996211" r:id="rId58"/>
        </w:object>
      </w:r>
    </w:p>
    <w:p w14:paraId="09095BE0" w14:textId="77777777" w:rsidR="0092526E"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10</w:t>
      </w:r>
      <w:r w:rsidR="00BC3E78">
        <w:rPr>
          <w:noProof/>
        </w:rPr>
        <w:fldChar w:fldCharType="end"/>
      </w:r>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r w:rsidRPr="00F9725F">
        <w:rPr>
          <w:rFonts w:ascii="Consolas" w:hAnsi="Consolas" w:cs="Consolas"/>
          <w:sz w:val="20"/>
          <w:szCs w:val="20"/>
        </w:rPr>
        <w:t>execute()</w:t>
      </w:r>
      <w:r w:rsidRPr="000F6BFC">
        <w:t xml:space="preserve"> method is called, the </w:t>
      </w:r>
      <w:r w:rsidRPr="000F6BFC">
        <w:rPr>
          <w:i/>
        </w:rPr>
        <w:t>Undo</w:t>
      </w:r>
      <w:r w:rsidRPr="000F6BFC">
        <w:t xml:space="preserve"> object gets the instance of the </w:t>
      </w:r>
      <w:r w:rsidRPr="000F6BFC">
        <w:rPr>
          <w:i/>
        </w:rPr>
        <w:t>Action</w:t>
      </w:r>
      <w:r>
        <w:rPr>
          <w:i/>
        </w:rPr>
        <w:t>Invoker</w:t>
      </w:r>
      <w:r w:rsidRPr="000F6BFC">
        <w:t xml:space="preserve"> and calls the </w:t>
      </w:r>
      <w:r w:rsidRPr="00F9725F">
        <w:rPr>
          <w:rFonts w:ascii="Consolas" w:hAnsi="Consolas" w:cs="Consolas"/>
          <w:sz w:val="20"/>
          <w:szCs w:val="20"/>
        </w:rPr>
        <w:t>undo</w:t>
      </w:r>
      <w:r>
        <w:rPr>
          <w:rFonts w:ascii="Consolas" w:hAnsi="Consolas" w:cs="Consolas"/>
          <w:sz w:val="20"/>
          <w:szCs w:val="20"/>
        </w:rPr>
        <w:t>LastAction</w:t>
      </w:r>
      <w:r w:rsidRPr="00F9725F">
        <w:rPr>
          <w:rFonts w:ascii="Consolas" w:hAnsi="Consolas" w:cs="Consolas"/>
          <w:sz w:val="20"/>
          <w:szCs w:val="20"/>
        </w:rPr>
        <w:t>()</w:t>
      </w:r>
      <w:r w:rsidRPr="000F6BFC">
        <w:t xml:space="preserve"> method. This causes the </w:t>
      </w:r>
      <w:r w:rsidRPr="00F9725F">
        <w:rPr>
          <w:rFonts w:ascii="Consolas" w:hAnsi="Consolas" w:cs="Consolas"/>
          <w:sz w:val="20"/>
          <w:szCs w:val="20"/>
        </w:rPr>
        <w:t>undo()</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type set to </w:t>
            </w:r>
            <w:r w:rsidRPr="004F0B9F">
              <w:rPr>
                <w:rFonts w:ascii="Consolas" w:hAnsi="Consolas" w:cs="Consolas"/>
              </w:rPr>
              <w:t>MessageType.ERROR</w:t>
            </w:r>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324" w:name="_Toc403221036"/>
      <w:r>
        <w:t>Message</w:t>
      </w:r>
      <w:r w:rsidR="00D310F3">
        <w:t xml:space="preserve"> Class</w:t>
      </w:r>
      <w:r>
        <w:t xml:space="preserve"> </w:t>
      </w:r>
      <w:r w:rsidR="00EA6452">
        <w:t>–</w:t>
      </w:r>
      <w:r>
        <w:t xml:space="preserve"> </w:t>
      </w:r>
      <w:r w:rsidR="0092526E" w:rsidRPr="000F6BFC">
        <w:t>Generating Hint and Autocomplete</w:t>
      </w:r>
      <w:bookmarkEnd w:id="324"/>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r w:rsidRPr="00986589">
        <w:rPr>
          <w:i/>
        </w:rPr>
        <w:t>ActionHintSystem</w:t>
      </w:r>
      <w:r>
        <w:t xml:space="preserve"> which does the actual processing.</w:t>
      </w:r>
      <w:r w:rsidRPr="000F6BFC">
        <w:t xml:space="preserve"> </w:t>
      </w:r>
      <w:r>
        <w:t xml:space="preserve">By moving the user input through a decision tree, the </w:t>
      </w:r>
      <w:r>
        <w:rPr>
          <w:i/>
        </w:rPr>
        <w:t>ActionHint</w:t>
      </w:r>
      <w:r w:rsidRPr="00F9725F">
        <w:rPr>
          <w:i/>
        </w:rPr>
        <w:t>System</w:t>
      </w:r>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11</w:t>
      </w:r>
      <w:r w:rsidR="00BC3E78">
        <w:rPr>
          <w:noProof/>
        </w:rPr>
        <w:fldChar w:fldCharType="end"/>
      </w:r>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59" o:title=""/>
          </v:shape>
          <o:OLEObject Type="Embed" ProgID="Visio.Drawing.15" ShapeID="_x0000_i1033" DrawAspect="Content" ObjectID="_1476996212" r:id="rId60"/>
        </w:object>
      </w:r>
    </w:p>
    <w:p w14:paraId="34718A21"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12</w:t>
      </w:r>
      <w:r w:rsidR="00BC3E78">
        <w:rPr>
          <w:noProof/>
        </w:rPr>
        <w:fldChar w:fldCharType="end"/>
      </w:r>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1" o:title=""/>
          </v:shape>
          <o:OLEObject Type="Embed" ProgID="Visio.Drawing.15" ShapeID="_x0000_i1034" DrawAspect="Content" ObjectID="_1476996213" r:id="rId62"/>
        </w:object>
      </w:r>
    </w:p>
    <w:p w14:paraId="12E2DEF5"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13</w:t>
      </w:r>
      <w:r w:rsidR="00BC3E78">
        <w:rPr>
          <w:noProof/>
        </w:rPr>
        <w:fldChar w:fldCharType="end"/>
      </w:r>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r w:rsidRPr="007A6022">
        <w:rPr>
          <w:rFonts w:ascii="Consolas" w:hAnsi="Consolas" w:cs="Consolas"/>
          <w:sz w:val="20"/>
          <w:szCs w:val="20"/>
        </w:rPr>
        <w:t>getHint()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r w:rsidRPr="007A6022">
        <w:rPr>
          <w:i/>
        </w:rPr>
        <w:t>TaskCatalystCommons</w:t>
      </w:r>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325"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325"/>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3" o:title="" cropbottom="40164f" cropleft="4650f" cropright="1579f"/>
          </v:shape>
          <o:OLEObject Type="Embed" ProgID="Visio.Drawing.15" ShapeID="_x0000_i1035" DrawAspect="Content" ObjectID="_1476996214" r:id="rId64"/>
        </w:object>
      </w:r>
    </w:p>
    <w:p w14:paraId="618E24ED"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14</w:t>
      </w:r>
      <w:r w:rsidR="00BC3E78">
        <w:rPr>
          <w:noProof/>
        </w:rPr>
        <w:fldChar w:fldCharType="end"/>
      </w:r>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r w:rsidRPr="007A6022">
        <w:rPr>
          <w:i/>
        </w:rPr>
        <w:t>PrettyTime</w:t>
      </w:r>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r w:rsidRPr="007A6022">
        <w:rPr>
          <w:i/>
        </w:rPr>
        <w:t>TaskCatalystCommons</w:t>
      </w:r>
      <w:r w:rsidRPr="000F6BFC">
        <w:t xml:space="preserve"> for parsin</w:t>
      </w:r>
      <w:r>
        <w:t xml:space="preserve">g. The parsing process produces an </w:t>
      </w:r>
      <w:r w:rsidRPr="00340094">
        <w:rPr>
          <w:i/>
        </w:rPr>
        <w:t>Interpreted String</w:t>
      </w:r>
      <w:r>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r w:rsidRPr="00F165E5">
        <w:rPr>
          <w:i/>
        </w:rPr>
        <w:t>TaskCatalystCommons</w:t>
      </w:r>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Remove all PrettyTime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Send Parsing Input to PrettyTime,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r w:rsidR="00BC3E78">
        <w:fldChar w:fldCharType="begin"/>
      </w:r>
      <w:r w:rsidR="00BC3E78">
        <w:instrText xml:space="preserve"> SEQ Table \* ARABIC </w:instrText>
      </w:r>
      <w:r w:rsidR="00BC3E78">
        <w:fldChar w:fldCharType="separate"/>
      </w:r>
      <w:r>
        <w:rPr>
          <w:noProof/>
        </w:rPr>
        <w:t>1</w:t>
      </w:r>
      <w:r w:rsidR="00BC3E78">
        <w:rPr>
          <w:noProof/>
        </w:rPr>
        <w:fldChar w:fldCharType="end"/>
      </w:r>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r w:rsidRPr="007A6022">
        <w:rPr>
          <w:i/>
        </w:rPr>
        <w:t>TaskBuilder</w:t>
      </w:r>
      <w:r w:rsidRPr="000F6BFC">
        <w:t xml:space="preserve"> and stored as the </w:t>
      </w:r>
      <w:r w:rsidRPr="007A6022">
        <w:rPr>
          <w:i/>
        </w:rPr>
        <w:t>Task’s</w:t>
      </w:r>
      <w:r w:rsidRPr="000F6BFC">
        <w:t xml:space="preserve"> Description. Whenever the </w:t>
      </w:r>
      <w:r w:rsidRPr="007A6022">
        <w:rPr>
          <w:rFonts w:ascii="Consolas" w:hAnsi="Consolas" w:cs="Consolas"/>
          <w:sz w:val="20"/>
          <w:szCs w:val="20"/>
        </w:rPr>
        <w:t>getDescription()</w:t>
      </w:r>
      <w:r w:rsidRPr="000F6BFC">
        <w:t xml:space="preserve"> method of the </w:t>
      </w:r>
      <w:r w:rsidRPr="007A6022">
        <w:rPr>
          <w:i/>
        </w:rPr>
        <w:t>Task</w:t>
      </w:r>
      <w:r w:rsidRPr="000F6BFC">
        <w:t xml:space="preserve"> is called, it uses the </w:t>
      </w:r>
      <w:r w:rsidRPr="007A6022">
        <w:rPr>
          <w:i/>
        </w:rPr>
        <w:t>TaskCatalystCommons</w:t>
      </w:r>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r w:rsidR="00BC3E78">
        <w:fldChar w:fldCharType="begin"/>
      </w:r>
      <w:r w:rsidR="00BC3E78">
        <w:instrText xml:space="preserve"> SEQ Table \* ARABIC </w:instrText>
      </w:r>
      <w:r w:rsidR="00BC3E78">
        <w:fldChar w:fldCharType="separate"/>
      </w:r>
      <w:r>
        <w:rPr>
          <w:noProof/>
        </w:rPr>
        <w:t>2</w:t>
      </w:r>
      <w:r w:rsidR="00BC3E78">
        <w:rPr>
          <w:noProof/>
        </w:rPr>
        <w:fldChar w:fldCharType="end"/>
      </w:r>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r>
              <w:t>isShowDate</w:t>
            </w:r>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isYesterday</w:t>
            </w:r>
            <w:r>
              <w:rPr>
                <w:color w:val="000000"/>
              </w:rPr>
              <w:t>(</w:t>
            </w:r>
            <w:r>
              <w:t>currentDate</w:t>
            </w:r>
            <w:r>
              <w:rPr>
                <w:color w:val="000000"/>
              </w:rPr>
              <w:t>)) {</w:t>
            </w:r>
          </w:p>
          <w:p w14:paraId="0AEEF334"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isToday</w:t>
            </w:r>
            <w:r>
              <w:rPr>
                <w:color w:val="000000"/>
              </w:rPr>
              <w:t>(</w:t>
            </w:r>
            <w:r>
              <w:t>currentDate</w:t>
            </w:r>
            <w:r>
              <w:rPr>
                <w:color w:val="000000"/>
              </w:rPr>
              <w:t>)) {</w:t>
            </w:r>
          </w:p>
          <w:p w14:paraId="48C01342"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isTomorrow</w:t>
            </w:r>
            <w:r>
              <w:rPr>
                <w:color w:val="000000"/>
              </w:rPr>
              <w:t>(</w:t>
            </w:r>
            <w:r>
              <w:t>currentDate</w:t>
            </w:r>
            <w:r>
              <w:rPr>
                <w:color w:val="000000"/>
              </w:rPr>
              <w:t>)) {</w:t>
            </w:r>
          </w:p>
          <w:p w14:paraId="6E71FF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xml:space="preserve">) &amp;&amp; </w:t>
            </w:r>
            <w:r>
              <w:t>isFirstDate</w:t>
            </w:r>
            <w:r>
              <w:rPr>
                <w:color w:val="000000"/>
              </w:rPr>
              <w:t>) {</w:t>
            </w:r>
          </w:p>
          <w:p w14:paraId="5CF8F2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w:t>
            </w:r>
          </w:p>
          <w:p w14:paraId="131B3F98"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t>isFirstDate</w:t>
            </w:r>
            <w:r>
              <w:rPr>
                <w:color w:val="000000"/>
              </w:rPr>
              <w:t>) {</w:t>
            </w:r>
          </w:p>
          <w:p w14:paraId="5C898AC1"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isThisYear</w:t>
            </w:r>
            <w:r>
              <w:rPr>
                <w:color w:val="000000"/>
              </w:rPr>
              <w:t>(</w:t>
            </w:r>
            <w:r>
              <w:t>currentDate</w:t>
            </w:r>
            <w:r>
              <w:rPr>
                <w:color w:val="000000"/>
              </w:rPr>
              <w:t>)) {</w:t>
            </w:r>
          </w:p>
          <w:p w14:paraId="770BB0C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yyyy"</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r>
              <w:t>isShowTime</w:t>
            </w:r>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t>isDateEmpty</w:t>
            </w:r>
            <w:r>
              <w:rPr>
                <w:color w:val="000000"/>
              </w:rPr>
              <w:t>) {</w:t>
            </w:r>
          </w:p>
          <w:p w14:paraId="4B473779"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hasMinutes</w:t>
            </w:r>
            <w:r>
              <w:rPr>
                <w:color w:val="000000"/>
              </w:rPr>
              <w:t>(</w:t>
            </w:r>
            <w:r>
              <w:t>currentDate</w:t>
            </w:r>
            <w:r>
              <w:rPr>
                <w:color w:val="000000"/>
              </w:rPr>
              <w:t>)) {</w:t>
            </w:r>
          </w:p>
          <w:p w14:paraId="490EC846"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r w:rsidR="00BC3E78">
        <w:fldChar w:fldCharType="begin"/>
      </w:r>
      <w:r w:rsidR="00BC3E78">
        <w:instrText xml:space="preserve"> SEQ Figure \* ARABIC </w:instrText>
      </w:r>
      <w:r w:rsidR="00BC3E78">
        <w:fldChar w:fldCharType="separate"/>
      </w:r>
      <w:r w:rsidR="0092526E">
        <w:rPr>
          <w:noProof/>
        </w:rPr>
        <w:t>15</w:t>
      </w:r>
      <w:r w:rsidR="00BC3E78">
        <w:rPr>
          <w:noProof/>
        </w:rPr>
        <w:fldChar w:fldCharType="end"/>
      </w:r>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326" w:name="_Toc403221038"/>
      <w:bookmarkStart w:id="327" w:name="_Toc403240700"/>
      <w:r>
        <w:lastRenderedPageBreak/>
        <w:t>4</w:t>
      </w:r>
      <w:r w:rsidR="0092526E">
        <w:t>.2.2</w:t>
      </w:r>
      <w:r w:rsidR="0092526E" w:rsidRPr="007D73FE">
        <w:t xml:space="preserve"> Task Manager</w:t>
      </w:r>
      <w:bookmarkEnd w:id="326"/>
      <w:bookmarkEnd w:id="327"/>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5" o:title="" cropbottom="19783f" cropleft="6060f"/>
          </v:shape>
          <o:OLEObject Type="Embed" ProgID="Visio.Drawing.15" ShapeID="_x0000_i1036" DrawAspect="Content" ObjectID="_1476996215" r:id="rId66"/>
        </w:object>
      </w:r>
    </w:p>
    <w:p w14:paraId="4BCE405E" w14:textId="77777777" w:rsidR="0092526E" w:rsidRPr="000F6BFC"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16</w:t>
      </w:r>
      <w:r w:rsidR="00BC3E78">
        <w:rPr>
          <w:noProof/>
        </w:rPr>
        <w:fldChar w:fldCharType="end"/>
      </w:r>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r w:rsidRPr="007A6022">
        <w:rPr>
          <w:i/>
        </w:rPr>
        <w:t>TaskManagerActual</w:t>
      </w:r>
      <w:r w:rsidRPr="00667E20">
        <w:t xml:space="preserve"> is responsible for maintaining the full list of tasks, and depends on a </w:t>
      </w:r>
      <w:r w:rsidRPr="007A6022">
        <w:rPr>
          <w:i/>
        </w:rPr>
        <w:t>ListProcessor</w:t>
      </w:r>
      <w:r w:rsidRPr="00667E20">
        <w:t xml:space="preserve"> to generate the display list whenever the </w:t>
      </w:r>
      <w:r w:rsidRPr="007A6022">
        <w:rPr>
          <w:i/>
        </w:rPr>
        <w:t>getList()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r w:rsidRPr="007A6022">
        <w:rPr>
          <w:i/>
        </w:rPr>
        <w:t>TaskManagerActual</w:t>
      </w:r>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328" w:name="_Toc403221039"/>
      <w:bookmarkStart w:id="329" w:name="_Toc403240701"/>
      <w:r>
        <w:lastRenderedPageBreak/>
        <w:t>4</w:t>
      </w:r>
      <w:r w:rsidR="0092526E">
        <w:t>.2.3 List Processor</w:t>
      </w:r>
      <w:bookmarkEnd w:id="328"/>
      <w:bookmarkEnd w:id="329"/>
    </w:p>
    <w:p w14:paraId="2F46A071" w14:textId="77777777" w:rsidR="0092526E" w:rsidRDefault="0092526E" w:rsidP="0092526E">
      <w:pPr>
        <w:keepNext/>
      </w:pPr>
      <w:r>
        <w:object w:dxaOrig="13246" w:dyaOrig="4230" w14:anchorId="4F4AC1BC">
          <v:shape id="_x0000_i1037" type="#_x0000_t75" style="width:467.25pt;height:149.25pt" o:ole="">
            <v:imagedata r:id="rId67" o:title=""/>
          </v:shape>
          <o:OLEObject Type="Embed" ProgID="Visio.Drawing.15" ShapeID="_x0000_i1037" DrawAspect="Content" ObjectID="_1476996216" r:id="rId68"/>
        </w:object>
      </w:r>
    </w:p>
    <w:p w14:paraId="4385D58F" w14:textId="77777777" w:rsidR="0092526E" w:rsidRPr="00F11EBF" w:rsidRDefault="0092526E" w:rsidP="0092526E">
      <w:pPr>
        <w:pStyle w:val="Caption"/>
        <w:jc w:val="center"/>
      </w:pPr>
      <w:r>
        <w:t xml:space="preserve">Figure </w:t>
      </w:r>
      <w:r w:rsidR="00BC3E78">
        <w:fldChar w:fldCharType="begin"/>
      </w:r>
      <w:r w:rsidR="00BC3E78">
        <w:instrText xml:space="preserve"> SEQ Figure \* ARABIC </w:instrText>
      </w:r>
      <w:r w:rsidR="00BC3E78">
        <w:fldChar w:fldCharType="separate"/>
      </w:r>
      <w:r>
        <w:rPr>
          <w:noProof/>
        </w:rPr>
        <w:t>17</w:t>
      </w:r>
      <w:r w:rsidR="00BC3E78">
        <w:rPr>
          <w:noProof/>
        </w:rPr>
        <w:fldChar w:fldCharType="end"/>
      </w:r>
      <w:r>
        <w:t xml:space="preserve"> – Class Diagram of List Processor</w:t>
      </w:r>
    </w:p>
    <w:p w14:paraId="005EA5DF" w14:textId="77777777" w:rsidR="0092526E" w:rsidRDefault="0092526E" w:rsidP="0092526E">
      <w:r w:rsidRPr="008A1303">
        <w:rPr>
          <w:i/>
        </w:rPr>
        <w:t>ListProcessorActual</w:t>
      </w:r>
      <w:r>
        <w:t xml:space="preserve"> provides the API for processing the list of Tasks passed by </w:t>
      </w:r>
      <w:r w:rsidRPr="008A1303">
        <w:rPr>
          <w:i/>
        </w:rPr>
        <w:t>TaskManagerActual</w:t>
      </w:r>
      <w:r>
        <w:t xml:space="preserve">. </w:t>
      </w:r>
    </w:p>
    <w:p w14:paraId="4A0E0419" w14:textId="77777777" w:rsidR="0092526E" w:rsidRPr="007017B8" w:rsidRDefault="0092526E" w:rsidP="0092526E">
      <w:r>
        <w:t xml:space="preserve">When the user uses the search command, the </w:t>
      </w:r>
      <w:r>
        <w:rPr>
          <w:rFonts w:ascii="Consolas" w:hAnsi="Consolas" w:cs="Consolas"/>
          <w:sz w:val="20"/>
          <w:szCs w:val="20"/>
        </w:rPr>
        <w:t>searchByKeyword</w:t>
      </w:r>
      <w:r w:rsidRPr="009125AC">
        <w:rPr>
          <w:rFonts w:ascii="Consolas" w:hAnsi="Consolas" w:cs="Consolas"/>
          <w:sz w:val="20"/>
          <w:szCs w:val="20"/>
        </w:rPr>
        <w:t>(List&lt;Task&gt; list,</w:t>
      </w:r>
      <w:r>
        <w:rPr>
          <w:rFonts w:ascii="Consolas" w:hAnsi="Consolas" w:cs="Consolas"/>
          <w:sz w:val="20"/>
          <w:szCs w:val="20"/>
        </w:rPr>
        <w:t xml:space="preserve"> </w:t>
      </w:r>
      <w:r w:rsidRPr="009125AC">
        <w:rPr>
          <w:rFonts w:ascii="Consolas" w:hAnsi="Consolas" w:cs="Consolas"/>
          <w:sz w:val="20"/>
          <w:szCs w:val="20"/>
        </w:rPr>
        <w:t>S</w:t>
      </w:r>
      <w:r>
        <w:rPr>
          <w:rFonts w:ascii="Consolas" w:hAnsi="Consolas" w:cs="Consolas"/>
          <w:sz w:val="20"/>
          <w:szCs w:val="20"/>
        </w:rPr>
        <w:t>tring keyword</w:t>
      </w:r>
      <w:r w:rsidRPr="009125AC">
        <w:rPr>
          <w:rFonts w:ascii="Consolas" w:hAnsi="Consolas" w:cs="Consolas"/>
          <w:sz w:val="20"/>
          <w:szCs w:val="20"/>
        </w:rPr>
        <w:t>)</w:t>
      </w:r>
      <w:r>
        <w:rPr>
          <w:rFonts w:cs="Consolas"/>
        </w:rPr>
        <w:t xml:space="preserve"> method is called and </w:t>
      </w:r>
      <w:r w:rsidRPr="008A1303">
        <w:rPr>
          <w:rFonts w:cs="Consolas"/>
          <w:i/>
        </w:rPr>
        <w:t>ListProcessorActual</w:t>
      </w:r>
      <w:r>
        <w:rPr>
          <w:rFonts w:cs="Consolas"/>
        </w:rPr>
        <w:t xml:space="preserve"> will return a list of Tasks containing the specified keyword.</w:t>
      </w:r>
    </w:p>
    <w:p w14:paraId="16C013BE" w14:textId="77777777" w:rsidR="0092526E" w:rsidRDefault="0092526E" w:rsidP="0092526E">
      <w:r w:rsidRPr="008A1303">
        <w:rPr>
          <w:rFonts w:cs="Consolas"/>
          <w:i/>
        </w:rPr>
        <w:t>TaskManagerActual</w:t>
      </w:r>
      <w:r>
        <w:rPr>
          <w:rFonts w:cs="Consolas"/>
        </w:rPr>
        <w:t xml:space="preserve"> calls</w:t>
      </w:r>
      <w:r>
        <w:t xml:space="preserve"> </w:t>
      </w:r>
      <w:r w:rsidRPr="009125AC">
        <w:rPr>
          <w:rFonts w:ascii="Consolas" w:hAnsi="Consolas" w:cs="Consolas"/>
          <w:sz w:val="20"/>
          <w:szCs w:val="20"/>
        </w:rPr>
        <w:t>searchByHashtag(List&lt;Task&gt; list, String hashtag)</w:t>
      </w:r>
      <w:r>
        <w:rPr>
          <w:rFonts w:cs="Consolas"/>
        </w:rPr>
        <w:t xml:space="preserve"> method </w:t>
      </w:r>
      <w:r>
        <w:t>if the user keys in a hashtag category</w:t>
      </w:r>
      <w:r>
        <w:rPr>
          <w:rFonts w:cs="Consolas"/>
        </w:rPr>
        <w:t xml:space="preserve">. </w:t>
      </w:r>
      <w:r w:rsidRPr="008A1303">
        <w:rPr>
          <w:rFonts w:cs="Consolas"/>
          <w:i/>
        </w:rPr>
        <w:t>ListProcessorActual</w:t>
      </w:r>
      <w:r>
        <w:rPr>
          <w:rFonts w:cs="Consolas"/>
        </w:rPr>
        <w:t xml:space="preserve"> will either return a list of Tasks with the specified hashtag if it is a custom hashtag, or a list of Tasks within the specified category if it is a default hashtag.</w:t>
      </w:r>
    </w:p>
    <w:p w14:paraId="61C22E06" w14:textId="77777777" w:rsidR="0092526E" w:rsidRDefault="0092526E" w:rsidP="0092526E">
      <w:r>
        <w:t xml:space="preserve">The table below lists the default hashtags used in Task Catalyst. </w:t>
      </w:r>
    </w:p>
    <w:tbl>
      <w:tblPr>
        <w:tblStyle w:val="GridTable4-Accent51"/>
        <w:tblW w:w="0" w:type="auto"/>
        <w:tblLook w:val="04A0" w:firstRow="1" w:lastRow="0" w:firstColumn="1" w:lastColumn="0" w:noHBand="0" w:noVBand="1"/>
      </w:tblPr>
      <w:tblGrid>
        <w:gridCol w:w="2065"/>
        <w:gridCol w:w="7285"/>
      </w:tblGrid>
      <w:tr w:rsidR="0092526E" w14:paraId="003A84F5"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16C7963" w14:textId="77777777" w:rsidR="0092526E" w:rsidRPr="00DB039A" w:rsidRDefault="0092526E" w:rsidP="000F5FA9">
            <w:pPr>
              <w:rPr>
                <w:b w:val="0"/>
              </w:rPr>
            </w:pPr>
            <w:r w:rsidRPr="00DB039A">
              <w:rPr>
                <w:b w:val="0"/>
              </w:rPr>
              <w:t>Default Hashtag</w:t>
            </w:r>
          </w:p>
        </w:tc>
        <w:tc>
          <w:tcPr>
            <w:tcW w:w="7285" w:type="dxa"/>
          </w:tcPr>
          <w:p w14:paraId="6979C9AB" w14:textId="77777777" w:rsidR="0092526E" w:rsidRPr="00DB039A" w:rsidRDefault="0092526E" w:rsidP="000F5FA9">
            <w:pPr>
              <w:cnfStyle w:val="100000000000" w:firstRow="1" w:lastRow="0" w:firstColumn="0" w:lastColumn="0" w:oddVBand="0" w:evenVBand="0" w:oddHBand="0" w:evenHBand="0" w:firstRowFirstColumn="0" w:firstRowLastColumn="0" w:lastRowFirstColumn="0" w:lastRowLastColumn="0"/>
              <w:rPr>
                <w:b w:val="0"/>
              </w:rPr>
            </w:pPr>
            <w:r w:rsidRPr="00DB039A">
              <w:rPr>
                <w:b w:val="0"/>
              </w:rPr>
              <w:t>Description of the list returned</w:t>
            </w:r>
          </w:p>
        </w:tc>
      </w:tr>
      <w:tr w:rsidR="0092526E" w14:paraId="3F1D0503"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7777777" w:rsidR="0092526E" w:rsidRPr="00EF1B8E" w:rsidRDefault="0092526E" w:rsidP="000F5FA9">
            <w:pPr>
              <w:rPr>
                <w:b w:val="0"/>
              </w:rPr>
            </w:pPr>
            <w:r w:rsidRPr="00EF1B8E">
              <w:rPr>
                <w:b w:val="0"/>
              </w:rPr>
              <w:t>#all</w:t>
            </w:r>
            <w:r>
              <w:rPr>
                <w:b w:val="0"/>
              </w:rPr>
              <w:t xml:space="preserve"> (All)</w:t>
            </w:r>
          </w:p>
        </w:tc>
        <w:tc>
          <w:tcPr>
            <w:tcW w:w="7285" w:type="dxa"/>
          </w:tcPr>
          <w:p w14:paraId="3108F147"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 xml:space="preserve">Returns a list of tasks which are not completed. </w:t>
            </w:r>
          </w:p>
        </w:tc>
      </w:tr>
      <w:tr w:rsidR="0092526E" w14:paraId="2637818F"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57562439" w14:textId="77777777" w:rsidR="0092526E" w:rsidRPr="00EF1B8E" w:rsidRDefault="0092526E" w:rsidP="000F5FA9">
            <w:pPr>
              <w:rPr>
                <w:b w:val="0"/>
              </w:rPr>
            </w:pPr>
            <w:r w:rsidRPr="00EF1B8E">
              <w:rPr>
                <w:b w:val="0"/>
              </w:rPr>
              <w:t>#pri (Priority)</w:t>
            </w:r>
          </w:p>
        </w:tc>
        <w:tc>
          <w:tcPr>
            <w:tcW w:w="7285" w:type="dxa"/>
          </w:tcPr>
          <w:p w14:paraId="1EB87A46"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 xml:space="preserve">Returns a list of tasks which are marked as priority. </w:t>
            </w:r>
          </w:p>
        </w:tc>
      </w:tr>
      <w:tr w:rsidR="0092526E" w14:paraId="7D62667A"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721248" w14:textId="77777777" w:rsidR="0092526E" w:rsidRPr="00EF1B8E" w:rsidRDefault="0092526E" w:rsidP="000F5FA9">
            <w:pPr>
              <w:rPr>
                <w:b w:val="0"/>
              </w:rPr>
            </w:pPr>
            <w:r>
              <w:rPr>
                <w:b w:val="0"/>
              </w:rPr>
              <w:t>#ovd (Overdue)</w:t>
            </w:r>
          </w:p>
        </w:tc>
        <w:tc>
          <w:tcPr>
            <w:tcW w:w="7285" w:type="dxa"/>
          </w:tcPr>
          <w:p w14:paraId="45342B00"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Returns a list of tasks which are overdue.</w:t>
            </w:r>
          </w:p>
        </w:tc>
      </w:tr>
      <w:tr w:rsidR="0092526E" w14:paraId="3CB0ADFE"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43026176" w14:textId="77777777" w:rsidR="0092526E" w:rsidRPr="00EF1B8E" w:rsidRDefault="0092526E" w:rsidP="000F5FA9">
            <w:pPr>
              <w:rPr>
                <w:b w:val="0"/>
              </w:rPr>
            </w:pPr>
            <w:r w:rsidRPr="00EF1B8E">
              <w:rPr>
                <w:b w:val="0"/>
              </w:rPr>
              <w:t>#tdy (Today)</w:t>
            </w:r>
          </w:p>
        </w:tc>
        <w:tc>
          <w:tcPr>
            <w:tcW w:w="7285" w:type="dxa"/>
          </w:tcPr>
          <w:p w14:paraId="4D61D18B"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 xml:space="preserve">Returns a list of tasks which are due today. </w:t>
            </w:r>
          </w:p>
        </w:tc>
      </w:tr>
      <w:tr w:rsidR="0092526E" w14:paraId="441776C5"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10FC3B6" w14:textId="77777777" w:rsidR="0092526E" w:rsidRPr="00EF1B8E" w:rsidRDefault="0092526E" w:rsidP="000F5FA9">
            <w:pPr>
              <w:rPr>
                <w:b w:val="0"/>
              </w:rPr>
            </w:pPr>
            <w:r w:rsidRPr="00EF1B8E">
              <w:rPr>
                <w:b w:val="0"/>
              </w:rPr>
              <w:t>#tmr (Tomorrow)</w:t>
            </w:r>
          </w:p>
        </w:tc>
        <w:tc>
          <w:tcPr>
            <w:tcW w:w="7285" w:type="dxa"/>
          </w:tcPr>
          <w:p w14:paraId="34D4002C"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 xml:space="preserve">Returns a list of tasks which are due tomorrow. </w:t>
            </w:r>
          </w:p>
        </w:tc>
      </w:tr>
      <w:tr w:rsidR="0092526E" w14:paraId="0A24FA1C"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533434CA" w14:textId="77777777" w:rsidR="0092526E" w:rsidRPr="00EF1B8E" w:rsidRDefault="0092526E" w:rsidP="000F5FA9">
            <w:pPr>
              <w:rPr>
                <w:b w:val="0"/>
              </w:rPr>
            </w:pPr>
            <w:r w:rsidRPr="00EF1B8E">
              <w:rPr>
                <w:b w:val="0"/>
              </w:rPr>
              <w:t>#upc (Upcoming)</w:t>
            </w:r>
          </w:p>
        </w:tc>
        <w:tc>
          <w:tcPr>
            <w:tcW w:w="7285" w:type="dxa"/>
          </w:tcPr>
          <w:p w14:paraId="14D9FF54"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 xml:space="preserve">Returns a list of tasks which are due at least two days later. </w:t>
            </w:r>
          </w:p>
        </w:tc>
      </w:tr>
      <w:tr w:rsidR="0092526E" w14:paraId="6091200B"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79BA750" w14:textId="77777777" w:rsidR="0092526E" w:rsidRPr="00EF1B8E" w:rsidRDefault="0092526E" w:rsidP="000F5FA9">
            <w:pPr>
              <w:rPr>
                <w:b w:val="0"/>
              </w:rPr>
            </w:pPr>
            <w:r w:rsidRPr="00EF1B8E">
              <w:rPr>
                <w:b w:val="0"/>
              </w:rPr>
              <w:t>#smd (Someday)</w:t>
            </w:r>
          </w:p>
        </w:tc>
        <w:tc>
          <w:tcPr>
            <w:tcW w:w="7285" w:type="dxa"/>
          </w:tcPr>
          <w:p w14:paraId="396E892C"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 xml:space="preserve">Returns a list of tasks which do not have due dates. </w:t>
            </w:r>
          </w:p>
        </w:tc>
      </w:tr>
      <w:tr w:rsidR="0092526E" w14:paraId="5521E814"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3A8735A4" w14:textId="77777777" w:rsidR="0092526E" w:rsidRPr="00EF1B8E" w:rsidRDefault="0092526E" w:rsidP="000F5FA9">
            <w:pPr>
              <w:rPr>
                <w:b w:val="0"/>
              </w:rPr>
            </w:pPr>
            <w:r>
              <w:rPr>
                <w:b w:val="0"/>
              </w:rPr>
              <w:t>#olp (Overlapping)</w:t>
            </w:r>
          </w:p>
        </w:tc>
        <w:tc>
          <w:tcPr>
            <w:tcW w:w="7285" w:type="dxa"/>
          </w:tcPr>
          <w:p w14:paraId="7021A0C7"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Returns a list of tasks which are overlapping.</w:t>
            </w:r>
          </w:p>
        </w:tc>
      </w:tr>
      <w:tr w:rsidR="0092526E" w14:paraId="0D87A3E6"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0D135CA" w14:textId="77777777" w:rsidR="0092526E" w:rsidRPr="00EF1B8E" w:rsidRDefault="0092526E" w:rsidP="000F5FA9">
            <w:pPr>
              <w:rPr>
                <w:b w:val="0"/>
              </w:rPr>
            </w:pPr>
            <w:r w:rsidRPr="00EF1B8E">
              <w:rPr>
                <w:b w:val="0"/>
              </w:rPr>
              <w:t>#dne (Done)</w:t>
            </w:r>
          </w:p>
        </w:tc>
        <w:tc>
          <w:tcPr>
            <w:tcW w:w="7285" w:type="dxa"/>
          </w:tcPr>
          <w:p w14:paraId="450936C9" w14:textId="77777777" w:rsidR="0092526E"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Returns a list of tasks which are completed. </w:t>
            </w:r>
          </w:p>
        </w:tc>
      </w:tr>
    </w:tbl>
    <w:p w14:paraId="27A77118" w14:textId="0F75CB0D" w:rsidR="0092526E" w:rsidRDefault="007958DE" w:rsidP="0092526E">
      <w:pPr>
        <w:pStyle w:val="Caption"/>
        <w:jc w:val="center"/>
      </w:pPr>
      <w:r>
        <w:br/>
      </w:r>
      <w:r w:rsidR="0092526E">
        <w:t xml:space="preserve">Table </w:t>
      </w:r>
      <w:r w:rsidR="00BC3E78">
        <w:fldChar w:fldCharType="begin"/>
      </w:r>
      <w:r w:rsidR="00BC3E78">
        <w:instrText xml:space="preserve"> SEQ Table \* ARABIC </w:instrText>
      </w:r>
      <w:r w:rsidR="00BC3E78">
        <w:fldChar w:fldCharType="separate"/>
      </w:r>
      <w:r w:rsidR="0092526E">
        <w:rPr>
          <w:noProof/>
        </w:rPr>
        <w:t>4</w:t>
      </w:r>
      <w:r w:rsidR="00BC3E78">
        <w:rPr>
          <w:noProof/>
        </w:rPr>
        <w:fldChar w:fldCharType="end"/>
      </w:r>
      <w:r w:rsidR="0092526E">
        <w:t xml:space="preserve"> – Default Hashtags</w:t>
      </w:r>
    </w:p>
    <w:p w14:paraId="5DAA6495" w14:textId="77777777" w:rsidR="0092526E" w:rsidRPr="00A263DD" w:rsidRDefault="0092526E" w:rsidP="0092526E">
      <w:r>
        <w:t xml:space="preserve">For the </w:t>
      </w:r>
      <w:r>
        <w:rPr>
          <w:rFonts w:ascii="Consolas" w:hAnsi="Consolas" w:cs="Consolas"/>
          <w:sz w:val="20"/>
          <w:szCs w:val="20"/>
        </w:rPr>
        <w:t>sortByDate(List&lt;Task&gt;)</w:t>
      </w:r>
      <w:r>
        <w:rPr>
          <w:rFonts w:cs="Consolas"/>
        </w:rPr>
        <w:t xml:space="preserve"> method, ListProcessorActual will return a list of tasks which are sorted chronologically to TaskManagerActual when it is called. </w:t>
      </w:r>
    </w:p>
    <w:p w14:paraId="6CE1912D" w14:textId="77777777" w:rsidR="0092526E" w:rsidRPr="00667E20" w:rsidRDefault="0092526E" w:rsidP="0092526E">
      <w:r w:rsidRPr="00667E20">
        <w:br w:type="page"/>
      </w:r>
    </w:p>
    <w:p w14:paraId="248B5E84" w14:textId="5A861CF7" w:rsidR="0092526E" w:rsidRPr="007958DE" w:rsidRDefault="007958DE" w:rsidP="007958DE">
      <w:pPr>
        <w:pStyle w:val="Heading2"/>
      </w:pPr>
      <w:bookmarkStart w:id="330" w:name="_Toc403221040"/>
      <w:bookmarkStart w:id="331" w:name="_Toc403240702"/>
      <w:r w:rsidRPr="007958DE">
        <w:lastRenderedPageBreak/>
        <w:t>4</w:t>
      </w:r>
      <w:r w:rsidR="0092526E" w:rsidRPr="007958DE">
        <w:t>.3 Storage</w:t>
      </w:r>
      <w:bookmarkEnd w:id="330"/>
      <w:bookmarkEnd w:id="331"/>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8" type="#_x0000_t75" style="width:444.75pt;height:463.5pt" o:ole="">
            <v:imagedata r:id="rId69" o:title="" cropbottom="35787f" cropleft="14895f"/>
          </v:shape>
          <o:OLEObject Type="Embed" ProgID="Visio.Drawing.15" ShapeID="_x0000_i1038" DrawAspect="Content" ObjectID="_1476996217" r:id="rId70"/>
        </w:object>
      </w:r>
    </w:p>
    <w:p w14:paraId="0086C5D0"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18</w:t>
      </w:r>
      <w:r w:rsidR="00BC3E78">
        <w:rPr>
          <w:noProof/>
        </w:rPr>
        <w:fldChar w:fldCharType="end"/>
      </w:r>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39" type="#_x0000_t75" style="width:386.25pt;height:276.75pt" o:ole="">
            <v:imagedata r:id="rId71" o:title="" cropbottom="3797f"/>
          </v:shape>
          <o:OLEObject Type="Embed" ProgID="Visio.Drawing.15" ShapeID="_x0000_i1039" DrawAspect="Content" ObjectID="_1476996218" r:id="rId72"/>
        </w:object>
      </w:r>
    </w:p>
    <w:p w14:paraId="39BC9770"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19</w:t>
      </w:r>
      <w:r w:rsidR="00BC3E78">
        <w:rPr>
          <w:noProof/>
        </w:rPr>
        <w:fldChar w:fldCharType="end"/>
      </w:r>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0" type="#_x0000_t75" style="width:357.75pt;height:255.75pt" o:ole="">
            <v:imagedata r:id="rId73" o:title="" cropbottom="3612f"/>
          </v:shape>
          <o:OLEObject Type="Embed" ProgID="Visio.Drawing.15" ShapeID="_x0000_i1040" DrawAspect="Content" ObjectID="_1476996219" r:id="rId74"/>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r w:rsidR="00BC3E78">
        <w:fldChar w:fldCharType="begin"/>
      </w:r>
      <w:r w:rsidR="00BC3E78">
        <w:instrText xml:space="preserve"> SEQ Figure \* ARABIC </w:instrText>
      </w:r>
      <w:r w:rsidR="00BC3E78">
        <w:fldChar w:fldCharType="separate"/>
      </w:r>
      <w:r>
        <w:rPr>
          <w:noProof/>
        </w:rPr>
        <w:t>20</w:t>
      </w:r>
      <w:r w:rsidR="00BC3E78">
        <w:rPr>
          <w:noProof/>
        </w:rPr>
        <w:fldChar w:fldCharType="end"/>
      </w:r>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332" w:name="_Toc403221041"/>
      <w:bookmarkStart w:id="333" w:name="_Toc403240703"/>
      <w:r w:rsidRPr="005D4AD9">
        <w:rPr>
          <w:sz w:val="144"/>
          <w:szCs w:val="144"/>
        </w:rPr>
        <w:lastRenderedPageBreak/>
        <w:t>5</w:t>
      </w:r>
      <w:r w:rsidR="0092526E" w:rsidRPr="00667E20">
        <w:t>. Testing the System</w:t>
      </w:r>
      <w:bookmarkEnd w:id="332"/>
      <w:bookmarkEnd w:id="333"/>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BC3E78" w:rsidP="0092526E">
      <w:hyperlink r:id="rId75" w:history="1">
        <w:r w:rsidR="0092526E" w:rsidRPr="00B9366F">
          <w:rPr>
            <w:rStyle w:val="Hyperlink"/>
          </w:rPr>
          <w:t>http://agiledata.org/essays/tdd.html</w:t>
        </w:r>
      </w:hyperlink>
    </w:p>
    <w:p w14:paraId="449F208F" w14:textId="77777777"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/src/test/java directory.</w:t>
      </w:r>
    </w:p>
    <w:p w14:paraId="27B0D7D5" w14:textId="09519B94" w:rsidR="0092526E" w:rsidRPr="00667E20" w:rsidRDefault="00552B2B" w:rsidP="0092526E">
      <w:pPr>
        <w:keepNext/>
        <w:jc w:val="center"/>
        <w:rPr>
          <w:sz w:val="32"/>
          <w:szCs w:val="32"/>
        </w:rPr>
      </w:pPr>
      <w:r>
        <w:rPr>
          <w:noProof/>
          <w:sz w:val="32"/>
          <w:szCs w:val="32"/>
          <w:lang w:eastAsia="zh-CN"/>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r w:rsidR="00BC3E78">
        <w:fldChar w:fldCharType="begin"/>
      </w:r>
      <w:r w:rsidR="00BC3E78">
        <w:instrText xml:space="preserve"> SEQ Figure \* ARABIC </w:instrText>
      </w:r>
      <w:r w:rsidR="00BC3E78">
        <w:fldChar w:fldCharType="separate"/>
      </w:r>
      <w:r>
        <w:rPr>
          <w:noProof/>
        </w:rPr>
        <w:t>21</w:t>
      </w:r>
      <w:r w:rsidR="00BC3E78">
        <w:rPr>
          <w:noProof/>
        </w:rPr>
        <w:fldChar w:fldCharType="end"/>
      </w:r>
      <w:r w:rsidRPr="001654F1">
        <w:t xml:space="preserve"> </w:t>
      </w:r>
      <w:r>
        <w:t>–</w:t>
      </w:r>
      <w:r w:rsidRPr="001654F1">
        <w:t xml:space="preserve"> /src/test/java Directory</w:t>
      </w:r>
    </w:p>
    <w:p w14:paraId="3BFA91C4" w14:textId="77777777" w:rsidR="0092526E" w:rsidRPr="00B9366F" w:rsidRDefault="0092526E" w:rsidP="0092526E">
      <w:r w:rsidRPr="00B9366F">
        <w:t xml:space="preserve">To create a new </w:t>
      </w:r>
      <w:r w:rsidRPr="00FD24B4">
        <w:rPr>
          <w:i/>
        </w:rPr>
        <w:t>JUnit</w:t>
      </w:r>
      <w:r w:rsidRPr="00B9366F">
        <w:t xml:space="preserve"> test case, right click on the project package, and select </w:t>
      </w:r>
      <w:r w:rsidRPr="00B9366F">
        <w:rPr>
          <w:b/>
        </w:rPr>
        <w:t>New &gt; JUnit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lang w:eastAsia="zh-CN"/>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r w:rsidR="00BC3E78">
        <w:fldChar w:fldCharType="begin"/>
      </w:r>
      <w:r w:rsidR="00BC3E78">
        <w:instrText xml:space="preserve"> SEQ Figure \* ARABIC </w:instrText>
      </w:r>
      <w:r w:rsidR="00BC3E78">
        <w:fldChar w:fldCharType="separate"/>
      </w:r>
      <w:r>
        <w:rPr>
          <w:noProof/>
        </w:rPr>
        <w:t>22</w:t>
      </w:r>
      <w:r w:rsidR="00BC3E78">
        <w:rPr>
          <w:noProof/>
        </w:rPr>
        <w:fldChar w:fldCharType="end"/>
      </w:r>
      <w:r w:rsidRPr="00B9366F">
        <w:t xml:space="preserve"> </w:t>
      </w:r>
      <w:r>
        <w:t>–</w:t>
      </w:r>
      <w:r w:rsidRPr="00B9366F">
        <w:t xml:space="preserve"> Creating a new JUnit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lang w:eastAsia="zh-CN"/>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r w:rsidR="00BC3E78">
        <w:fldChar w:fldCharType="begin"/>
      </w:r>
      <w:r w:rsidR="00BC3E78">
        <w:instrText xml:space="preserve"> SEQ Figure \* ARABIC </w:instrText>
      </w:r>
      <w:r w:rsidR="00BC3E78">
        <w:fldChar w:fldCharType="separate"/>
      </w:r>
      <w:r>
        <w:rPr>
          <w:noProof/>
        </w:rPr>
        <w:t>23</w:t>
      </w:r>
      <w:r w:rsidR="00BC3E78">
        <w:rPr>
          <w:noProof/>
        </w:rPr>
        <w:fldChar w:fldCharType="end"/>
      </w:r>
      <w:r w:rsidRPr="00B9366F">
        <w:t xml:space="preserve"> </w:t>
      </w:r>
      <w:r>
        <w:t>–</w:t>
      </w:r>
      <w:r w:rsidRPr="00B9366F">
        <w:t xml:space="preserve"> Creating a new JUnit Test Case</w:t>
      </w:r>
    </w:p>
    <w:p w14:paraId="5C14316A" w14:textId="77777777" w:rsidR="0092526E" w:rsidRDefault="0092526E" w:rsidP="0092526E">
      <w:pPr>
        <w:pStyle w:val="NoSpacing"/>
      </w:pPr>
      <w:r w:rsidRPr="00B9366F">
        <w:t>The setUp() and tearDown() methods are called before and after respectively after each test case. Use setUp() to instantiate an instance of the Class Under Test, and tearDown()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Run as &gt; JUnit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lang w:eastAsia="zh-CN"/>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r w:rsidR="00BC3E78">
        <w:fldChar w:fldCharType="begin"/>
      </w:r>
      <w:r w:rsidR="00BC3E78">
        <w:instrText xml:space="preserve"> SEQ Figure \* ARABIC </w:instrText>
      </w:r>
      <w:r w:rsidR="00BC3E78">
        <w:fldChar w:fldCharType="separate"/>
      </w:r>
      <w:r>
        <w:rPr>
          <w:noProof/>
        </w:rPr>
        <w:t>24</w:t>
      </w:r>
      <w:r w:rsidR="00BC3E78">
        <w:rPr>
          <w:noProof/>
        </w:rPr>
        <w:fldChar w:fldCharType="end"/>
      </w:r>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r w:rsidRPr="00B253F5">
        <w:rPr>
          <w:sz w:val="144"/>
          <w:szCs w:val="144"/>
        </w:rPr>
        <w:lastRenderedPageBreak/>
        <w:t>6</w:t>
      </w:r>
      <w:r>
        <w:t xml:space="preserve">. </w:t>
      </w:r>
      <w:r w:rsidR="009C73CF">
        <w:t>Appendix</w:t>
      </w:r>
    </w:p>
    <w:p w14:paraId="1AE67DA5" w14:textId="3D6F3F77" w:rsidR="000F5FA9" w:rsidRDefault="009C73CF" w:rsidP="009C73CF">
      <w:pPr>
        <w:pStyle w:val="Heading2"/>
      </w:pPr>
      <w:r>
        <w:t xml:space="preserve">6.1 </w:t>
      </w:r>
      <w:r w:rsidR="00B253F5">
        <w:t>Upcoming Developments</w:t>
      </w:r>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r>
        <w:rPr>
          <w:szCs w:val="48"/>
        </w:rPr>
        <w:lastRenderedPageBreak/>
        <w:t>6.2</w:t>
      </w:r>
      <w:r w:rsidR="00242FCB" w:rsidRPr="009C73CF">
        <w:rPr>
          <w:szCs w:val="48"/>
        </w:rPr>
        <w:t xml:space="preserve"> Glossary</w:t>
      </w:r>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36CB3" w14:textId="77777777" w:rsidR="00BC3E78" w:rsidRDefault="00BC3E78" w:rsidP="00EA7A3B">
      <w:pPr>
        <w:spacing w:after="0" w:line="240" w:lineRule="auto"/>
      </w:pPr>
      <w:r>
        <w:separator/>
      </w:r>
    </w:p>
  </w:endnote>
  <w:endnote w:type="continuationSeparator" w:id="0">
    <w:p w14:paraId="6B9D15AB" w14:textId="77777777" w:rsidR="00BC3E78" w:rsidRDefault="00BC3E78"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5E4D9A" w:rsidRDefault="005E4D9A">
        <w:pPr>
          <w:pStyle w:val="Footer"/>
          <w:jc w:val="right"/>
        </w:pPr>
        <w:r>
          <w:fldChar w:fldCharType="begin"/>
        </w:r>
        <w:r>
          <w:instrText xml:space="preserve"> PAGE   \* MERGEFORMAT </w:instrText>
        </w:r>
        <w:r>
          <w:fldChar w:fldCharType="separate"/>
        </w:r>
        <w:r w:rsidR="003C37A5">
          <w:rPr>
            <w:noProof/>
          </w:rPr>
          <w:t>18</w:t>
        </w:r>
        <w:r>
          <w:rPr>
            <w:noProof/>
          </w:rPr>
          <w:fldChar w:fldCharType="end"/>
        </w:r>
      </w:p>
    </w:sdtContent>
  </w:sdt>
  <w:p w14:paraId="7C78C6ED" w14:textId="77777777" w:rsidR="005E4D9A" w:rsidRDefault="005E4D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E6A7A6" w14:textId="77777777" w:rsidR="00BC3E78" w:rsidRDefault="00BC3E78" w:rsidP="00EA7A3B">
      <w:pPr>
        <w:spacing w:after="0" w:line="240" w:lineRule="auto"/>
      </w:pPr>
      <w:r>
        <w:separator/>
      </w:r>
    </w:p>
  </w:footnote>
  <w:footnote w:type="continuationSeparator" w:id="0">
    <w:p w14:paraId="54DB58B8" w14:textId="77777777" w:rsidR="00BC3E78" w:rsidRDefault="00BC3E78"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5E4D9A" w:rsidRDefault="005E4D9A"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3"/>
  </w:num>
  <w:num w:numId="5">
    <w:abstractNumId w:val="12"/>
  </w:num>
  <w:num w:numId="6">
    <w:abstractNumId w:val="17"/>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8"/>
  </w:num>
  <w:num w:numId="20">
    <w:abstractNumId w:val="19"/>
  </w:num>
  <w:num w:numId="21">
    <w:abstractNumId w:val="20"/>
  </w:num>
  <w:num w:numId="22">
    <w:abstractNumId w:val="1"/>
  </w:num>
  <w:num w:numId="23">
    <w:abstractNumId w:val="5"/>
  </w:num>
  <w:num w:numId="24">
    <w:abstractNumId w:val="11"/>
  </w:num>
  <w:num w:numId="25">
    <w:abstractNumId w:val="2"/>
  </w:num>
  <w:num w:numId="26">
    <w:abstractNumId w:val="21"/>
  </w:num>
  <w:num w:numId="27">
    <w:abstractNumId w:val="16"/>
  </w:num>
  <w:num w:numId="28">
    <w:abstractNumId w:val="14"/>
  </w:num>
  <w:num w:numId="29">
    <w:abstractNumId w:val="15"/>
  </w:num>
  <w:num w:numId="30">
    <w:abstractNumId w:val="8"/>
  </w:num>
  <w:num w:numId="3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58D3"/>
    <w:rsid w:val="000775B9"/>
    <w:rsid w:val="00082FE5"/>
    <w:rsid w:val="00086145"/>
    <w:rsid w:val="00092EE7"/>
    <w:rsid w:val="000933E2"/>
    <w:rsid w:val="000938FE"/>
    <w:rsid w:val="000A4731"/>
    <w:rsid w:val="000A6DEF"/>
    <w:rsid w:val="000C0875"/>
    <w:rsid w:val="000C7304"/>
    <w:rsid w:val="000D1E74"/>
    <w:rsid w:val="000E48C1"/>
    <w:rsid w:val="000E7DC9"/>
    <w:rsid w:val="000F3123"/>
    <w:rsid w:val="000F5FA9"/>
    <w:rsid w:val="001102C8"/>
    <w:rsid w:val="001205C7"/>
    <w:rsid w:val="001233F1"/>
    <w:rsid w:val="00141139"/>
    <w:rsid w:val="00141CCE"/>
    <w:rsid w:val="00154C9D"/>
    <w:rsid w:val="00177EE4"/>
    <w:rsid w:val="00187422"/>
    <w:rsid w:val="001A1D5B"/>
    <w:rsid w:val="001A1F93"/>
    <w:rsid w:val="001B3098"/>
    <w:rsid w:val="001B3CD3"/>
    <w:rsid w:val="001B69B5"/>
    <w:rsid w:val="001B776D"/>
    <w:rsid w:val="001C0D7E"/>
    <w:rsid w:val="002117C0"/>
    <w:rsid w:val="002369DC"/>
    <w:rsid w:val="002405CF"/>
    <w:rsid w:val="002419D5"/>
    <w:rsid w:val="00242FCB"/>
    <w:rsid w:val="002432F0"/>
    <w:rsid w:val="00257675"/>
    <w:rsid w:val="0028376C"/>
    <w:rsid w:val="00290075"/>
    <w:rsid w:val="00290D58"/>
    <w:rsid w:val="002912BB"/>
    <w:rsid w:val="002A332C"/>
    <w:rsid w:val="002B3DDF"/>
    <w:rsid w:val="002C7B78"/>
    <w:rsid w:val="002D552A"/>
    <w:rsid w:val="002D6896"/>
    <w:rsid w:val="002F4685"/>
    <w:rsid w:val="00302989"/>
    <w:rsid w:val="003418D9"/>
    <w:rsid w:val="003512B0"/>
    <w:rsid w:val="003518CA"/>
    <w:rsid w:val="00352D50"/>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8D6"/>
    <w:rsid w:val="00472967"/>
    <w:rsid w:val="00491C6A"/>
    <w:rsid w:val="0049719F"/>
    <w:rsid w:val="004A5E58"/>
    <w:rsid w:val="004B0A05"/>
    <w:rsid w:val="004B5D81"/>
    <w:rsid w:val="004C4690"/>
    <w:rsid w:val="004C7CEE"/>
    <w:rsid w:val="004C7FE1"/>
    <w:rsid w:val="004D5C50"/>
    <w:rsid w:val="004E2672"/>
    <w:rsid w:val="004E5140"/>
    <w:rsid w:val="004E7EE3"/>
    <w:rsid w:val="004F17B3"/>
    <w:rsid w:val="004F4205"/>
    <w:rsid w:val="00513EE5"/>
    <w:rsid w:val="00516114"/>
    <w:rsid w:val="0052299C"/>
    <w:rsid w:val="00526C61"/>
    <w:rsid w:val="005302FA"/>
    <w:rsid w:val="005321A4"/>
    <w:rsid w:val="00540F5C"/>
    <w:rsid w:val="00550705"/>
    <w:rsid w:val="00552B2B"/>
    <w:rsid w:val="00572489"/>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80C84"/>
    <w:rsid w:val="0068402C"/>
    <w:rsid w:val="00692B89"/>
    <w:rsid w:val="006A6F7D"/>
    <w:rsid w:val="006B1713"/>
    <w:rsid w:val="006C1E2A"/>
    <w:rsid w:val="006C2BF4"/>
    <w:rsid w:val="006C466A"/>
    <w:rsid w:val="006E2C4F"/>
    <w:rsid w:val="006E31F7"/>
    <w:rsid w:val="006F7ADB"/>
    <w:rsid w:val="007041E1"/>
    <w:rsid w:val="0071287E"/>
    <w:rsid w:val="00724014"/>
    <w:rsid w:val="007418A7"/>
    <w:rsid w:val="00745BF9"/>
    <w:rsid w:val="0074746B"/>
    <w:rsid w:val="007555B8"/>
    <w:rsid w:val="00761254"/>
    <w:rsid w:val="00762ECE"/>
    <w:rsid w:val="00764EE5"/>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7FAF"/>
    <w:rsid w:val="00844214"/>
    <w:rsid w:val="008446BE"/>
    <w:rsid w:val="00847917"/>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6AF9"/>
    <w:rsid w:val="00956F5A"/>
    <w:rsid w:val="00966F7A"/>
    <w:rsid w:val="009678C8"/>
    <w:rsid w:val="00970223"/>
    <w:rsid w:val="00975C13"/>
    <w:rsid w:val="00976510"/>
    <w:rsid w:val="009878A1"/>
    <w:rsid w:val="009915CD"/>
    <w:rsid w:val="0099315B"/>
    <w:rsid w:val="00997440"/>
    <w:rsid w:val="009A1B71"/>
    <w:rsid w:val="009B09F0"/>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B1B8F"/>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767E4"/>
    <w:rsid w:val="00B82BA3"/>
    <w:rsid w:val="00B86373"/>
    <w:rsid w:val="00B955B4"/>
    <w:rsid w:val="00BB27B4"/>
    <w:rsid w:val="00BC1042"/>
    <w:rsid w:val="00BC1237"/>
    <w:rsid w:val="00BC3E78"/>
    <w:rsid w:val="00BD7C67"/>
    <w:rsid w:val="00BD7F61"/>
    <w:rsid w:val="00BE28BB"/>
    <w:rsid w:val="00BE67CB"/>
    <w:rsid w:val="00BF5CD9"/>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363D"/>
    <w:rsid w:val="00D56D31"/>
    <w:rsid w:val="00D573AE"/>
    <w:rsid w:val="00D57686"/>
    <w:rsid w:val="00D6615C"/>
    <w:rsid w:val="00D67F24"/>
    <w:rsid w:val="00D9012A"/>
    <w:rsid w:val="00D9571D"/>
    <w:rsid w:val="00DA0E52"/>
    <w:rsid w:val="00DA29CB"/>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6CA"/>
    <w:rsid w:val="00E378DB"/>
    <w:rsid w:val="00E40D92"/>
    <w:rsid w:val="00E50534"/>
    <w:rsid w:val="00E64986"/>
    <w:rsid w:val="00E70F89"/>
    <w:rsid w:val="00E731A2"/>
    <w:rsid w:val="00E74782"/>
    <w:rsid w:val="00E8247D"/>
    <w:rsid w:val="00E84C1A"/>
    <w:rsid w:val="00EA0A99"/>
    <w:rsid w:val="00EA4D92"/>
    <w:rsid w:val="00EA6452"/>
    <w:rsid w:val="00EA6F5F"/>
    <w:rsid w:val="00EA7A3B"/>
    <w:rsid w:val="00EB14EE"/>
    <w:rsid w:val="00EB2B04"/>
    <w:rsid w:val="00EB588A"/>
    <w:rsid w:val="00EC7AFC"/>
    <w:rsid w:val="00ED0796"/>
    <w:rsid w:val="00ED57C3"/>
    <w:rsid w:val="00ED73D8"/>
    <w:rsid w:val="00F12E0B"/>
    <w:rsid w:val="00F167B4"/>
    <w:rsid w:val="00F21E21"/>
    <w:rsid w:val="00F23855"/>
    <w:rsid w:val="00F321E7"/>
    <w:rsid w:val="00F45E9E"/>
    <w:rsid w:val="00F50987"/>
    <w:rsid w:val="00F54974"/>
    <w:rsid w:val="00F576A2"/>
    <w:rsid w:val="00F71EE2"/>
    <w:rsid w:val="00F76F44"/>
    <w:rsid w:val="00F91C44"/>
    <w:rsid w:val="00FC10EA"/>
    <w:rsid w:val="00FC677C"/>
    <w:rsid w:val="00FE0E19"/>
    <w:rsid w:val="00FE26CD"/>
    <w:rsid w:val="00FE32C8"/>
    <w:rsid w:val="00FE6BFF"/>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emf"/><Relationship Id="rId50" Type="http://schemas.openxmlformats.org/officeDocument/2006/relationships/package" Target="embeddings/Microsoft_Visio_Drawing4.vsdx"/><Relationship Id="rId55" Type="http://schemas.openxmlformats.org/officeDocument/2006/relationships/image" Target="media/image41.emf"/><Relationship Id="rId63" Type="http://schemas.openxmlformats.org/officeDocument/2006/relationships/image" Target="media/image45.emf"/><Relationship Id="rId68" Type="http://schemas.openxmlformats.org/officeDocument/2006/relationships/package" Target="embeddings/Microsoft_Visio_Drawing13.vsdx"/><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9.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emf"/><Relationship Id="rId58" Type="http://schemas.openxmlformats.org/officeDocument/2006/relationships/package" Target="embeddings/Microsoft_Visio_Drawing8.vsdx"/><Relationship Id="rId66" Type="http://schemas.openxmlformats.org/officeDocument/2006/relationships/package" Target="embeddings/Microsoft_Visio_Drawing12.vsdx"/><Relationship Id="rId74" Type="http://schemas.openxmlformats.org/officeDocument/2006/relationships/package" Target="embeddings/Microsoft_Visio_Drawing16.vsdx"/><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4.emf"/><Relationship Id="rId82" Type="http://schemas.microsoft.com/office/2011/relationships/people" Target="peop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package" Target="embeddings/Microsoft_Visio_Drawing1.vsdx"/><Relationship Id="rId52" Type="http://schemas.openxmlformats.org/officeDocument/2006/relationships/package" Target="embeddings/Microsoft_Visio_Drawing5.vsdx"/><Relationship Id="rId60" Type="http://schemas.openxmlformats.org/officeDocument/2006/relationships/package" Target="embeddings/Microsoft_Visio_Drawing9.vsdx"/><Relationship Id="rId65" Type="http://schemas.openxmlformats.org/officeDocument/2006/relationships/image" Target="media/image46.emf"/><Relationship Id="rId73" Type="http://schemas.openxmlformats.org/officeDocument/2006/relationships/image" Target="media/image50.emf"/><Relationship Id="rId78" Type="http://schemas.openxmlformats.org/officeDocument/2006/relationships/image" Target="media/image5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package" Target="embeddings/Microsoft_Visio_Drawing3.vsdx"/><Relationship Id="rId56" Type="http://schemas.openxmlformats.org/officeDocument/2006/relationships/package" Target="embeddings/Microsoft_Visio_Drawing7.vsdx"/><Relationship Id="rId64" Type="http://schemas.openxmlformats.org/officeDocument/2006/relationships/package" Target="embeddings/Microsoft_Visio_Drawing11.vsdx"/><Relationship Id="rId69" Type="http://schemas.openxmlformats.org/officeDocument/2006/relationships/image" Target="media/image48.emf"/><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package" Target="embeddings/Microsoft_Visio_Drawing15.vsdx"/><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Visio_Drawing2.vsdx"/><Relationship Id="rId59" Type="http://schemas.openxmlformats.org/officeDocument/2006/relationships/image" Target="media/image43.emf"/><Relationship Id="rId67" Type="http://schemas.openxmlformats.org/officeDocument/2006/relationships/image" Target="media/image47.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package" Target="embeddings/Microsoft_Visio_Drawing6.vsdx"/><Relationship Id="rId62" Type="http://schemas.openxmlformats.org/officeDocument/2006/relationships/package" Target="embeddings/Microsoft_Visio_Drawing10.vsdx"/><Relationship Id="rId70" Type="http://schemas.openxmlformats.org/officeDocument/2006/relationships/package" Target="embeddings/Microsoft_Visio_Drawing14.vsdx"/><Relationship Id="rId75" Type="http://schemas.openxmlformats.org/officeDocument/2006/relationships/hyperlink" Target="http://agiledata.org/essays/tdd.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0C3F4-6ADF-45E5-8920-F7A38D6E5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41</Pages>
  <Words>3861</Words>
  <Characters>22011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25821</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zhen yu</cp:lastModifiedBy>
  <cp:revision>146</cp:revision>
  <dcterms:created xsi:type="dcterms:W3CDTF">2014-11-08T06:27:00Z</dcterms:created>
  <dcterms:modified xsi:type="dcterms:W3CDTF">2014-11-08T15:57:00Z</dcterms:modified>
</cp:coreProperties>
</file>